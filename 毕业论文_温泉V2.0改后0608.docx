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43BC9A" w14:textId="77777777" w:rsidR="00D06896" w:rsidRPr="009E36A4" w:rsidRDefault="00D849A8" w:rsidP="00D06896">
      <w:pPr>
        <w:spacing w:beforeLines="50" w:before="120" w:afterLines="50" w:after="120" w:line="360" w:lineRule="exact"/>
        <w:jc w:val="center"/>
        <w:rPr>
          <w:rFonts w:eastAsia="黑体" w:cs="Arial"/>
          <w:b/>
          <w:sz w:val="36"/>
          <w:szCs w:val="36"/>
        </w:rPr>
      </w:pPr>
      <w:r w:rsidRPr="009E36A4">
        <w:rPr>
          <w:rFonts w:eastAsia="黑体" w:cs="Arial"/>
          <w:b/>
          <w:sz w:val="36"/>
          <w:szCs w:val="36"/>
        </w:rPr>
        <w:fldChar w:fldCharType="begin"/>
      </w:r>
      <w:r w:rsidRPr="009E36A4">
        <w:rPr>
          <w:rFonts w:eastAsia="黑体" w:cs="Arial"/>
          <w:b/>
          <w:sz w:val="36"/>
          <w:szCs w:val="36"/>
        </w:rPr>
        <w:instrText xml:space="preserve"> MACROBUTTON MTEditEquationSection2 </w:instrText>
      </w:r>
      <w:r w:rsidRPr="009E36A4">
        <w:rPr>
          <w:rStyle w:val="MTEquationSection"/>
        </w:rPr>
        <w:instrText>Equation Chapter 1 Section 1</w:instrText>
      </w:r>
      <w:r w:rsidRPr="009E36A4">
        <w:rPr>
          <w:rFonts w:eastAsia="黑体" w:cs="Arial"/>
          <w:b/>
          <w:sz w:val="36"/>
          <w:szCs w:val="36"/>
        </w:rPr>
        <w:fldChar w:fldCharType="begin"/>
      </w:r>
      <w:r w:rsidRPr="009E36A4">
        <w:rPr>
          <w:rFonts w:eastAsia="黑体" w:cs="Arial"/>
          <w:b/>
          <w:sz w:val="36"/>
          <w:szCs w:val="36"/>
        </w:rPr>
        <w:instrText xml:space="preserve"> SEQ MTEqn \r \h \* MERGEFORMAT </w:instrText>
      </w:r>
      <w:r w:rsidRPr="009E36A4">
        <w:rPr>
          <w:rFonts w:eastAsia="黑体" w:cs="Arial"/>
          <w:b/>
          <w:sz w:val="36"/>
          <w:szCs w:val="36"/>
        </w:rPr>
        <w:fldChar w:fldCharType="end"/>
      </w:r>
      <w:r w:rsidRPr="009E36A4">
        <w:rPr>
          <w:rFonts w:eastAsia="黑体" w:cs="Arial"/>
          <w:b/>
          <w:sz w:val="36"/>
          <w:szCs w:val="36"/>
        </w:rPr>
        <w:fldChar w:fldCharType="begin"/>
      </w:r>
      <w:r w:rsidRPr="009E36A4">
        <w:rPr>
          <w:rFonts w:eastAsia="黑体" w:cs="Arial"/>
          <w:b/>
          <w:sz w:val="36"/>
          <w:szCs w:val="36"/>
        </w:rPr>
        <w:instrText xml:space="preserve"> SEQ MTSec \r 1 \h \* MERGEFORMAT </w:instrText>
      </w:r>
      <w:r w:rsidRPr="009E36A4">
        <w:rPr>
          <w:rFonts w:eastAsia="黑体" w:cs="Arial"/>
          <w:b/>
          <w:sz w:val="36"/>
          <w:szCs w:val="36"/>
        </w:rPr>
        <w:fldChar w:fldCharType="end"/>
      </w:r>
      <w:r w:rsidRPr="009E36A4">
        <w:rPr>
          <w:rFonts w:eastAsia="黑体" w:cs="Arial"/>
          <w:b/>
          <w:sz w:val="36"/>
          <w:szCs w:val="36"/>
        </w:rPr>
        <w:fldChar w:fldCharType="begin"/>
      </w:r>
      <w:r w:rsidRPr="009E36A4">
        <w:rPr>
          <w:rFonts w:eastAsia="黑体" w:cs="Arial"/>
          <w:b/>
          <w:sz w:val="36"/>
          <w:szCs w:val="36"/>
        </w:rPr>
        <w:instrText xml:space="preserve"> SEQ MTChap \r 1 \h \* MERGEFORMAT </w:instrText>
      </w:r>
      <w:r w:rsidRPr="009E36A4">
        <w:rPr>
          <w:rFonts w:eastAsia="黑体" w:cs="Arial"/>
          <w:b/>
          <w:sz w:val="36"/>
          <w:szCs w:val="36"/>
        </w:rPr>
        <w:fldChar w:fldCharType="end"/>
      </w:r>
      <w:r w:rsidRPr="009E36A4">
        <w:rPr>
          <w:rFonts w:eastAsia="黑体" w:cs="Arial"/>
          <w:b/>
          <w:sz w:val="36"/>
          <w:szCs w:val="36"/>
        </w:rPr>
        <w:fldChar w:fldCharType="end"/>
      </w:r>
    </w:p>
    <w:p w14:paraId="60A71C7C" w14:textId="77777777" w:rsidR="00D06896" w:rsidRPr="009E36A4" w:rsidRDefault="003F2EA4" w:rsidP="008F16A3">
      <w:pPr>
        <w:jc w:val="center"/>
        <w:rPr>
          <w:rFonts w:eastAsia="黑体" w:cs="Arial"/>
          <w:b/>
          <w:sz w:val="36"/>
          <w:szCs w:val="36"/>
        </w:rPr>
      </w:pPr>
      <w:r w:rsidRPr="009E36A4">
        <w:rPr>
          <w:rFonts w:eastAsia="黑体" w:cs="Arial" w:hint="eastAsia"/>
          <w:b/>
          <w:sz w:val="36"/>
          <w:szCs w:val="36"/>
        </w:rPr>
        <w:t>基于</w:t>
      </w:r>
      <w:r w:rsidRPr="009E36A4">
        <w:rPr>
          <w:rFonts w:eastAsia="黑体" w:cs="Arial"/>
          <w:b/>
          <w:sz w:val="36"/>
          <w:szCs w:val="36"/>
        </w:rPr>
        <w:t>CAN</w:t>
      </w:r>
      <w:r w:rsidRPr="009E36A4">
        <w:rPr>
          <w:rFonts w:eastAsia="黑体" w:cs="Arial"/>
          <w:b/>
          <w:sz w:val="36"/>
          <w:szCs w:val="36"/>
        </w:rPr>
        <w:t>总</w:t>
      </w:r>
      <w:r w:rsidRPr="009E36A4">
        <w:rPr>
          <w:rFonts w:eastAsia="黑体" w:cs="Arial" w:hint="eastAsia"/>
          <w:b/>
          <w:sz w:val="36"/>
          <w:szCs w:val="36"/>
        </w:rPr>
        <w:t>线的列车制动控制网络系统设计</w:t>
      </w:r>
    </w:p>
    <w:p w14:paraId="05FCB843" w14:textId="77777777" w:rsidR="00D06896" w:rsidRPr="009E36A4" w:rsidRDefault="00D06896" w:rsidP="00D06896">
      <w:pPr>
        <w:spacing w:beforeLines="50" w:before="120" w:afterLines="50" w:after="120" w:line="360" w:lineRule="exact"/>
        <w:jc w:val="center"/>
        <w:rPr>
          <w:rFonts w:eastAsia="黑体"/>
          <w:sz w:val="28"/>
          <w:szCs w:val="28"/>
        </w:rPr>
      </w:pPr>
    </w:p>
    <w:p w14:paraId="4B359571" w14:textId="26FEB166" w:rsidR="00D06896" w:rsidRPr="009E36A4" w:rsidRDefault="000F0C78" w:rsidP="000F0C78">
      <w:pPr>
        <w:tabs>
          <w:tab w:val="center" w:pos="4394"/>
          <w:tab w:val="right" w:pos="8788"/>
        </w:tabs>
        <w:spacing w:beforeLines="50" w:before="120" w:afterLines="50" w:after="120" w:line="360" w:lineRule="exact"/>
        <w:jc w:val="left"/>
        <w:rPr>
          <w:rFonts w:eastAsia="黑体"/>
          <w:sz w:val="28"/>
          <w:szCs w:val="28"/>
        </w:rPr>
      </w:pPr>
      <w:r>
        <w:rPr>
          <w:rFonts w:eastAsia="黑体"/>
          <w:sz w:val="28"/>
          <w:szCs w:val="28"/>
        </w:rPr>
        <w:tab/>
      </w:r>
      <w:r w:rsidR="00D06896" w:rsidRPr="009E36A4">
        <w:rPr>
          <w:rFonts w:eastAsia="黑体" w:hint="eastAsia"/>
          <w:sz w:val="28"/>
          <w:szCs w:val="28"/>
        </w:rPr>
        <w:t>摘</w:t>
      </w:r>
      <w:r w:rsidR="00D06896" w:rsidRPr="009E36A4">
        <w:rPr>
          <w:rFonts w:eastAsia="黑体" w:hint="eastAsia"/>
          <w:sz w:val="28"/>
          <w:szCs w:val="28"/>
        </w:rPr>
        <w:t xml:space="preserve"> </w:t>
      </w:r>
      <w:r w:rsidR="00D06896" w:rsidRPr="009E36A4">
        <w:rPr>
          <w:rFonts w:eastAsia="黑体" w:hint="eastAsia"/>
          <w:sz w:val="28"/>
          <w:szCs w:val="28"/>
        </w:rPr>
        <w:t>要</w:t>
      </w:r>
      <w:r>
        <w:rPr>
          <w:rFonts w:eastAsia="黑体"/>
          <w:sz w:val="28"/>
          <w:szCs w:val="28"/>
        </w:rPr>
        <w:tab/>
      </w:r>
    </w:p>
    <w:p w14:paraId="61B2E53E" w14:textId="77777777" w:rsidR="00D06896" w:rsidRPr="009E36A4" w:rsidRDefault="00817B25" w:rsidP="009851E8">
      <w:pPr>
        <w:spacing w:line="360" w:lineRule="exact"/>
        <w:ind w:firstLineChars="200" w:firstLine="420"/>
        <w:jc w:val="left"/>
      </w:pPr>
      <w:r w:rsidRPr="009E36A4">
        <w:rPr>
          <w:rFonts w:hint="eastAsia"/>
        </w:rPr>
        <w:t>随着铁路运输的高速发展，</w:t>
      </w:r>
      <w:r w:rsidR="00B46AE2" w:rsidRPr="009E36A4">
        <w:rPr>
          <w:rFonts w:hint="eastAsia"/>
        </w:rPr>
        <w:t>对</w:t>
      </w:r>
      <w:r w:rsidRPr="009E36A4">
        <w:rPr>
          <w:rFonts w:hint="eastAsia"/>
        </w:rPr>
        <w:t>机车</w:t>
      </w:r>
      <w:r w:rsidR="00F02B33" w:rsidRPr="009E36A4">
        <w:rPr>
          <w:rFonts w:hint="eastAsia"/>
        </w:rPr>
        <w:t>的</w:t>
      </w:r>
      <w:r w:rsidR="00932C62" w:rsidRPr="009E36A4">
        <w:rPr>
          <w:rFonts w:hint="eastAsia"/>
        </w:rPr>
        <w:t>制动系统</w:t>
      </w:r>
      <w:r w:rsidR="00B46AE2" w:rsidRPr="009E36A4">
        <w:rPr>
          <w:rFonts w:hint="eastAsia"/>
        </w:rPr>
        <w:t>的要求也越来越高</w:t>
      </w:r>
      <w:r w:rsidR="00095AF1" w:rsidRPr="009E36A4">
        <w:rPr>
          <w:rFonts w:hint="eastAsia"/>
        </w:rPr>
        <w:t>，所以铁路运输的提高的水平也越来越取决于制动系统的水平</w:t>
      </w:r>
      <w:r w:rsidR="009B3A3C" w:rsidRPr="009E36A4">
        <w:rPr>
          <w:rFonts w:hint="eastAsia"/>
        </w:rPr>
        <w:t>，因此对列车制动系统</w:t>
      </w:r>
      <w:r w:rsidR="00377E44" w:rsidRPr="009E36A4">
        <w:rPr>
          <w:rFonts w:hint="eastAsia"/>
        </w:rPr>
        <w:t>研究就显得非常重要。</w:t>
      </w:r>
      <w:r w:rsidR="00757B3F" w:rsidRPr="009E36A4">
        <w:rPr>
          <w:rFonts w:hint="eastAsia"/>
        </w:rPr>
        <w:t>目前使用较多的制动系统是</w:t>
      </w:r>
      <w:r w:rsidR="00757B3F" w:rsidRPr="009E36A4">
        <w:rPr>
          <w:rFonts w:hint="eastAsia"/>
          <w:bCs/>
        </w:rPr>
        <w:t>电控空气制动系统</w:t>
      </w:r>
      <w:r w:rsidR="00757B3F" w:rsidRPr="009E36A4">
        <w:rPr>
          <w:rFonts w:hint="eastAsia"/>
        </w:rPr>
        <w:t>，其制动系统大多数为</w:t>
      </w:r>
      <w:r w:rsidR="00757B3F" w:rsidRPr="009E36A4">
        <w:rPr>
          <w:rFonts w:hint="eastAsia"/>
        </w:rPr>
        <w:t>CCBII</w:t>
      </w:r>
      <w:r w:rsidR="00757B3F" w:rsidRPr="009E36A4">
        <w:rPr>
          <w:rFonts w:hint="eastAsia"/>
        </w:rPr>
        <w:t>微机控制制动系统，</w:t>
      </w:r>
      <w:r w:rsidR="0087632C" w:rsidRPr="009E36A4">
        <w:rPr>
          <w:rFonts w:hint="eastAsia"/>
        </w:rPr>
        <w:t>国内对其的研究较少，关键核心部分都是靠全盘引进，这对于国内制动系统的发展是个很大限制。</w:t>
      </w:r>
    </w:p>
    <w:p w14:paraId="27116985" w14:textId="77777777" w:rsidR="00936E46" w:rsidRPr="009E36A4" w:rsidRDefault="00936E46" w:rsidP="009851E8">
      <w:pPr>
        <w:spacing w:line="360" w:lineRule="exact"/>
        <w:ind w:firstLineChars="200" w:firstLine="420"/>
        <w:jc w:val="left"/>
        <w:rPr>
          <w:bCs/>
        </w:rPr>
      </w:pPr>
      <w:r w:rsidRPr="009E36A4">
        <w:rPr>
          <w:rFonts w:hint="eastAsia"/>
        </w:rPr>
        <w:t>本文以校企合作项目为依托，</w:t>
      </w:r>
      <w:r w:rsidRPr="009E36A4">
        <w:rPr>
          <w:rFonts w:hint="eastAsia"/>
          <w:bCs/>
        </w:rPr>
        <w:t>将</w:t>
      </w:r>
      <w:r w:rsidRPr="009E36A4">
        <w:rPr>
          <w:rFonts w:hint="eastAsia"/>
          <w:bCs/>
        </w:rPr>
        <w:t>CAN</w:t>
      </w:r>
      <w:r w:rsidRPr="009E36A4">
        <w:rPr>
          <w:rFonts w:hint="eastAsia"/>
          <w:bCs/>
        </w:rPr>
        <w:t>现场总线作为系统通信网络引入到</w:t>
      </w:r>
      <w:r w:rsidRPr="009E36A4">
        <w:rPr>
          <w:bCs/>
        </w:rPr>
        <w:t>CCBII</w:t>
      </w:r>
      <w:r w:rsidRPr="009E36A4">
        <w:rPr>
          <w:rFonts w:hint="eastAsia"/>
          <w:bCs/>
        </w:rPr>
        <w:t>制动机系统，用实时性更强的</w:t>
      </w:r>
      <w:r w:rsidRPr="009E36A4">
        <w:rPr>
          <w:rFonts w:hint="eastAsia"/>
          <w:bCs/>
        </w:rPr>
        <w:t>CA</w:t>
      </w:r>
      <w:r w:rsidRPr="009E36A4">
        <w:rPr>
          <w:bCs/>
        </w:rPr>
        <w:t>N</w:t>
      </w:r>
      <w:r w:rsidRPr="009E36A4">
        <w:rPr>
          <w:rFonts w:hint="eastAsia"/>
          <w:bCs/>
        </w:rPr>
        <w:t>总线替代复杂不透明的</w:t>
      </w:r>
      <w:r w:rsidRPr="009E36A4">
        <w:rPr>
          <w:rFonts w:hint="eastAsia"/>
          <w:bCs/>
        </w:rPr>
        <w:t>LonWorks</w:t>
      </w:r>
      <w:r w:rsidRPr="009E36A4">
        <w:rPr>
          <w:rFonts w:hint="eastAsia"/>
          <w:bCs/>
        </w:rPr>
        <w:t>总线。本文首先是对</w:t>
      </w:r>
      <w:r w:rsidRPr="009E36A4">
        <w:rPr>
          <w:rFonts w:hint="eastAsia"/>
          <w:bCs/>
        </w:rPr>
        <w:t>CCBII</w:t>
      </w:r>
      <w:r w:rsidRPr="009E36A4">
        <w:rPr>
          <w:rFonts w:hint="eastAsia"/>
          <w:bCs/>
        </w:rPr>
        <w:t>制动机的构成及其工作原理进行详细的介绍，随后对</w:t>
      </w:r>
      <w:r w:rsidRPr="009E36A4">
        <w:rPr>
          <w:rFonts w:hint="eastAsia"/>
          <w:bCs/>
        </w:rPr>
        <w:t>CAN</w:t>
      </w:r>
      <w:r w:rsidRPr="009E36A4">
        <w:rPr>
          <w:rFonts w:hint="eastAsia"/>
          <w:bCs/>
        </w:rPr>
        <w:t>总线的基本原理进行了说明；然后</w:t>
      </w:r>
      <w:r w:rsidR="00034420" w:rsidRPr="009E36A4">
        <w:rPr>
          <w:rFonts w:hint="eastAsia"/>
          <w:bCs/>
        </w:rPr>
        <w:t>根据</w:t>
      </w:r>
      <w:r w:rsidR="00034420" w:rsidRPr="009E36A4">
        <w:rPr>
          <w:rFonts w:hint="eastAsia"/>
          <w:bCs/>
        </w:rPr>
        <w:t>CCBII</w:t>
      </w:r>
      <w:r w:rsidR="00034420" w:rsidRPr="009E36A4">
        <w:rPr>
          <w:rFonts w:hint="eastAsia"/>
          <w:bCs/>
        </w:rPr>
        <w:t>制动机的功能和通信需求</w:t>
      </w:r>
      <w:r w:rsidRPr="009E36A4">
        <w:rPr>
          <w:rFonts w:hint="eastAsia"/>
          <w:bCs/>
        </w:rPr>
        <w:t>提出本设计的系统方案</w:t>
      </w:r>
      <w:r w:rsidR="00034420" w:rsidRPr="009E36A4">
        <w:rPr>
          <w:rFonts w:hint="eastAsia"/>
          <w:bCs/>
        </w:rPr>
        <w:t>；接着根据</w:t>
      </w:r>
      <w:r w:rsidR="00034420" w:rsidRPr="009E36A4">
        <w:rPr>
          <w:rFonts w:hint="eastAsia"/>
          <w:bCs/>
        </w:rPr>
        <w:t>CCBII</w:t>
      </w:r>
      <w:r w:rsidR="00034420" w:rsidRPr="009E36A4">
        <w:rPr>
          <w:rFonts w:hint="eastAsia"/>
          <w:bCs/>
        </w:rPr>
        <w:t>制动机各模块的需求和通信特点设计模块的硬件电路；最后，根据系统设计方案的要求和</w:t>
      </w:r>
      <w:r w:rsidR="00034420" w:rsidRPr="009E36A4">
        <w:rPr>
          <w:rFonts w:hint="eastAsia"/>
          <w:bCs/>
        </w:rPr>
        <w:t>CCBII</w:t>
      </w:r>
      <w:r w:rsidR="00034420" w:rsidRPr="009E36A4">
        <w:rPr>
          <w:rFonts w:hint="eastAsia"/>
          <w:bCs/>
        </w:rPr>
        <w:t>制动机的功能设计软件，并进行调试</w:t>
      </w:r>
      <w:r w:rsidR="00EA6D68" w:rsidRPr="009E36A4">
        <w:rPr>
          <w:rFonts w:hint="eastAsia"/>
          <w:bCs/>
        </w:rPr>
        <w:t>并</w:t>
      </w:r>
      <w:r w:rsidR="00034420" w:rsidRPr="009E36A4">
        <w:rPr>
          <w:rFonts w:hint="eastAsia"/>
          <w:bCs/>
        </w:rPr>
        <w:t>验证</w:t>
      </w:r>
      <w:r w:rsidR="00EA6D68" w:rsidRPr="009E36A4">
        <w:rPr>
          <w:rFonts w:hint="eastAsia"/>
          <w:bCs/>
        </w:rPr>
        <w:t>了系统的可行性</w:t>
      </w:r>
      <w:r w:rsidR="00034420" w:rsidRPr="009E36A4">
        <w:rPr>
          <w:rFonts w:hint="eastAsia"/>
          <w:bCs/>
        </w:rPr>
        <w:t>。</w:t>
      </w:r>
    </w:p>
    <w:p w14:paraId="6209DFAB" w14:textId="77777777" w:rsidR="007404BC" w:rsidRPr="009E36A4" w:rsidRDefault="007404BC" w:rsidP="009851E8">
      <w:pPr>
        <w:spacing w:line="360" w:lineRule="exact"/>
        <w:ind w:firstLineChars="200" w:firstLine="420"/>
        <w:jc w:val="left"/>
      </w:pPr>
    </w:p>
    <w:p w14:paraId="2FD6807C" w14:textId="77777777" w:rsidR="00D06896" w:rsidRPr="009E36A4" w:rsidRDefault="00D06896" w:rsidP="00D06896">
      <w:pPr>
        <w:spacing w:line="360" w:lineRule="exact"/>
        <w:jc w:val="left"/>
      </w:pPr>
      <w:r w:rsidRPr="009E36A4">
        <w:rPr>
          <w:rFonts w:hint="eastAsia"/>
          <w:b/>
        </w:rPr>
        <w:t>关键词：</w:t>
      </w:r>
      <w:r w:rsidR="00891963" w:rsidRPr="009E36A4">
        <w:rPr>
          <w:rFonts w:hint="eastAsia"/>
        </w:rPr>
        <w:t>制动系统</w:t>
      </w:r>
      <w:r w:rsidRPr="009E36A4">
        <w:t>，</w:t>
      </w:r>
      <w:r w:rsidR="00891963" w:rsidRPr="009E36A4">
        <w:rPr>
          <w:rFonts w:hint="eastAsia"/>
        </w:rPr>
        <w:t>CCBII</w:t>
      </w:r>
      <w:r w:rsidR="00891963" w:rsidRPr="009E36A4">
        <w:rPr>
          <w:rFonts w:hint="eastAsia"/>
        </w:rPr>
        <w:t>制动机</w:t>
      </w:r>
      <w:r w:rsidRPr="009E36A4">
        <w:t>，</w:t>
      </w:r>
      <w:r w:rsidR="00891963" w:rsidRPr="009E36A4">
        <w:rPr>
          <w:rFonts w:hint="eastAsia"/>
        </w:rPr>
        <w:t>CAN</w:t>
      </w:r>
      <w:r w:rsidR="00891963" w:rsidRPr="009E36A4">
        <w:rPr>
          <w:rFonts w:hint="eastAsia"/>
        </w:rPr>
        <w:t>总线</w:t>
      </w:r>
      <w:r w:rsidRPr="009E36A4">
        <w:t>，</w:t>
      </w:r>
      <w:r w:rsidR="00891963" w:rsidRPr="009E36A4">
        <w:rPr>
          <w:rFonts w:hint="eastAsia"/>
        </w:rPr>
        <w:t>通信网络</w:t>
      </w:r>
    </w:p>
    <w:p w14:paraId="530BD4F6" w14:textId="77777777" w:rsidR="00D06896" w:rsidRPr="009E36A4" w:rsidRDefault="00D06896" w:rsidP="00D06896">
      <w:pPr>
        <w:spacing w:line="360" w:lineRule="exact"/>
        <w:jc w:val="left"/>
        <w:rPr>
          <w:sz w:val="18"/>
          <w:szCs w:val="18"/>
        </w:rPr>
      </w:pPr>
    </w:p>
    <w:p w14:paraId="07F5B8E3" w14:textId="77777777" w:rsidR="00D06896" w:rsidRPr="009E36A4" w:rsidRDefault="00D06896" w:rsidP="00D06896">
      <w:pPr>
        <w:spacing w:beforeLines="150" w:before="360" w:afterLines="150" w:after="360" w:line="360" w:lineRule="exact"/>
        <w:jc w:val="center"/>
        <w:rPr>
          <w:rFonts w:cs="Arial"/>
          <w:b/>
          <w:sz w:val="44"/>
          <w:szCs w:val="44"/>
        </w:rPr>
      </w:pPr>
    </w:p>
    <w:p w14:paraId="78C295EF" w14:textId="77777777" w:rsidR="00D06896" w:rsidRPr="009E36A4" w:rsidRDefault="00D06896" w:rsidP="00D06896">
      <w:pPr>
        <w:spacing w:beforeLines="150" w:before="360" w:afterLines="150" w:after="360" w:line="360" w:lineRule="exact"/>
        <w:jc w:val="center"/>
        <w:rPr>
          <w:rFonts w:cs="Arial"/>
          <w:b/>
          <w:sz w:val="44"/>
          <w:szCs w:val="44"/>
        </w:rPr>
      </w:pPr>
    </w:p>
    <w:p w14:paraId="5BFED7E0" w14:textId="77777777" w:rsidR="00D06896" w:rsidRPr="009E36A4" w:rsidRDefault="00D06896" w:rsidP="00D06896">
      <w:pPr>
        <w:spacing w:beforeLines="150" w:before="360" w:afterLines="150" w:after="360" w:line="360" w:lineRule="exact"/>
        <w:jc w:val="center"/>
        <w:rPr>
          <w:rFonts w:cs="Arial"/>
          <w:b/>
          <w:sz w:val="44"/>
          <w:szCs w:val="44"/>
        </w:rPr>
      </w:pPr>
    </w:p>
    <w:p w14:paraId="5AAC9580" w14:textId="77777777" w:rsidR="00D06896" w:rsidRPr="009E36A4" w:rsidRDefault="00D06896" w:rsidP="00D06896">
      <w:pPr>
        <w:spacing w:beforeLines="150" w:before="360" w:afterLines="150" w:after="360" w:line="360" w:lineRule="exact"/>
        <w:jc w:val="center"/>
        <w:rPr>
          <w:rFonts w:cs="Arial"/>
          <w:b/>
          <w:sz w:val="44"/>
          <w:szCs w:val="44"/>
        </w:rPr>
      </w:pPr>
    </w:p>
    <w:p w14:paraId="29F02346" w14:textId="77777777" w:rsidR="00D06896" w:rsidRPr="009E36A4" w:rsidRDefault="00D06896" w:rsidP="00D06896">
      <w:pPr>
        <w:spacing w:beforeLines="150" w:before="360" w:afterLines="150" w:after="360" w:line="360" w:lineRule="exact"/>
        <w:jc w:val="center"/>
        <w:rPr>
          <w:rFonts w:cs="Arial"/>
          <w:b/>
          <w:sz w:val="44"/>
          <w:szCs w:val="44"/>
        </w:rPr>
      </w:pPr>
    </w:p>
    <w:p w14:paraId="7C85EAC0" w14:textId="77777777" w:rsidR="00D06896" w:rsidRPr="009E36A4" w:rsidRDefault="00D06896" w:rsidP="00D06896">
      <w:pPr>
        <w:spacing w:line="360" w:lineRule="exact"/>
        <w:rPr>
          <w:sz w:val="18"/>
          <w:szCs w:val="18"/>
        </w:rPr>
      </w:pPr>
    </w:p>
    <w:p w14:paraId="388BBC0A" w14:textId="77777777" w:rsidR="00D06896" w:rsidRPr="009E36A4" w:rsidRDefault="00D06896" w:rsidP="00D06896">
      <w:pPr>
        <w:spacing w:line="360" w:lineRule="exact"/>
        <w:rPr>
          <w:sz w:val="18"/>
          <w:szCs w:val="18"/>
        </w:rPr>
      </w:pPr>
    </w:p>
    <w:p w14:paraId="63B9A1E0" w14:textId="77777777" w:rsidR="00D06896" w:rsidRPr="009E36A4" w:rsidRDefault="00D06896" w:rsidP="00D06896">
      <w:pPr>
        <w:spacing w:line="360" w:lineRule="exact"/>
        <w:rPr>
          <w:sz w:val="18"/>
          <w:szCs w:val="18"/>
        </w:rPr>
      </w:pPr>
    </w:p>
    <w:p w14:paraId="6383EAD6" w14:textId="77777777" w:rsidR="00D06896" w:rsidRPr="009E36A4" w:rsidRDefault="00D06896" w:rsidP="00D06896">
      <w:pPr>
        <w:spacing w:line="360" w:lineRule="exact"/>
        <w:rPr>
          <w:sz w:val="18"/>
          <w:szCs w:val="18"/>
        </w:rPr>
      </w:pPr>
    </w:p>
    <w:p w14:paraId="56D4F320" w14:textId="77777777" w:rsidR="00D06896" w:rsidRPr="009E36A4" w:rsidRDefault="00D06896" w:rsidP="00D06896">
      <w:pPr>
        <w:spacing w:line="360" w:lineRule="exact"/>
        <w:rPr>
          <w:sz w:val="18"/>
          <w:szCs w:val="18"/>
        </w:rPr>
      </w:pPr>
    </w:p>
    <w:p w14:paraId="427FF53B" w14:textId="77777777" w:rsidR="00D06896" w:rsidRPr="009E36A4" w:rsidRDefault="00D06896" w:rsidP="00D06896">
      <w:pPr>
        <w:spacing w:line="360" w:lineRule="exact"/>
        <w:rPr>
          <w:sz w:val="18"/>
          <w:szCs w:val="18"/>
        </w:rPr>
      </w:pPr>
    </w:p>
    <w:p w14:paraId="41EFB3C5" w14:textId="77777777" w:rsidR="00D06896" w:rsidRPr="009E36A4" w:rsidRDefault="00D06896" w:rsidP="00D06896">
      <w:pPr>
        <w:spacing w:line="360" w:lineRule="exact"/>
        <w:rPr>
          <w:sz w:val="18"/>
          <w:szCs w:val="18"/>
        </w:rPr>
      </w:pPr>
    </w:p>
    <w:p w14:paraId="23D07684" w14:textId="77777777" w:rsidR="007404BC" w:rsidRPr="009E36A4" w:rsidRDefault="007404BC" w:rsidP="00D06896">
      <w:pPr>
        <w:spacing w:line="360" w:lineRule="exact"/>
        <w:rPr>
          <w:sz w:val="18"/>
          <w:szCs w:val="18"/>
        </w:rPr>
      </w:pPr>
    </w:p>
    <w:p w14:paraId="0F5F79A7" w14:textId="77777777" w:rsidR="00D06896" w:rsidRPr="009E36A4" w:rsidRDefault="007404BC" w:rsidP="00D06896">
      <w:pPr>
        <w:spacing w:beforeLines="50" w:before="120" w:afterLines="50" w:after="120" w:line="360" w:lineRule="exact"/>
        <w:jc w:val="center"/>
        <w:rPr>
          <w:b/>
          <w:sz w:val="36"/>
          <w:szCs w:val="36"/>
        </w:rPr>
      </w:pPr>
      <w:r w:rsidRPr="009E36A4">
        <w:rPr>
          <w:b/>
          <w:sz w:val="36"/>
          <w:szCs w:val="36"/>
        </w:rPr>
        <w:t>Design of Train Braking Control Network System Based on CAN Bus</w:t>
      </w:r>
    </w:p>
    <w:p w14:paraId="5CCAAB05" w14:textId="77777777" w:rsidR="00D06896" w:rsidRPr="009E36A4" w:rsidRDefault="00D06896" w:rsidP="00D06896">
      <w:pPr>
        <w:spacing w:beforeLines="50" w:before="120" w:afterLines="50" w:after="120" w:line="360" w:lineRule="exact"/>
        <w:rPr>
          <w:sz w:val="18"/>
          <w:szCs w:val="18"/>
        </w:rPr>
      </w:pPr>
    </w:p>
    <w:p w14:paraId="660FD739" w14:textId="77777777" w:rsidR="00D06896" w:rsidRPr="009E36A4" w:rsidRDefault="00D06896" w:rsidP="00D06896">
      <w:pPr>
        <w:spacing w:beforeLines="50" w:before="120" w:afterLines="50" w:after="120" w:line="360" w:lineRule="exact"/>
        <w:jc w:val="center"/>
        <w:rPr>
          <w:sz w:val="18"/>
          <w:szCs w:val="18"/>
        </w:rPr>
      </w:pPr>
      <w:r w:rsidRPr="009E36A4">
        <w:rPr>
          <w:b/>
          <w:sz w:val="28"/>
          <w:szCs w:val="28"/>
        </w:rPr>
        <w:t>A</w:t>
      </w:r>
      <w:r w:rsidRPr="009E36A4">
        <w:rPr>
          <w:rFonts w:hint="eastAsia"/>
          <w:b/>
          <w:sz w:val="28"/>
          <w:szCs w:val="28"/>
        </w:rPr>
        <w:t>BSTRACT</w:t>
      </w:r>
    </w:p>
    <w:p w14:paraId="08C0A1F1" w14:textId="1A27C046" w:rsidR="002E0BA9" w:rsidRPr="009E36A4" w:rsidRDefault="002E0BA9" w:rsidP="002E0BA9">
      <w:pPr>
        <w:spacing w:line="360" w:lineRule="exact"/>
        <w:ind w:firstLineChars="200" w:firstLine="420"/>
      </w:pPr>
      <w:r w:rsidRPr="009E36A4">
        <w:t>With the rapid development of railway transport, the requirements of the locomotive braking system is getting higher and higher</w:t>
      </w:r>
      <w:r w:rsidR="00C4776D" w:rsidRPr="009E36A4">
        <w:rPr>
          <w:rFonts w:hint="eastAsia"/>
        </w:rPr>
        <w:t>.</w:t>
      </w:r>
      <w:r w:rsidRPr="009E36A4">
        <w:t xml:space="preserve"> </w:t>
      </w:r>
      <w:r w:rsidR="00226F98">
        <w:t>T</w:t>
      </w:r>
      <w:r w:rsidRPr="009E36A4">
        <w:t>he level of rail transport is also increasingly dependent on the level of the braking system</w:t>
      </w:r>
      <w:r w:rsidR="000909A1" w:rsidRPr="009E36A4">
        <w:t xml:space="preserve"> </w:t>
      </w:r>
      <w:r w:rsidR="000909A1" w:rsidRPr="009E36A4">
        <w:rPr>
          <w:rFonts w:hint="eastAsia"/>
        </w:rPr>
        <w:t>and</w:t>
      </w:r>
      <w:r w:rsidRPr="009E36A4">
        <w:t xml:space="preserve"> the </w:t>
      </w:r>
      <w:r w:rsidR="000909A1" w:rsidRPr="009E36A4">
        <w:t xml:space="preserve">research of the </w:t>
      </w:r>
      <w:r w:rsidRPr="009E36A4">
        <w:t xml:space="preserve">train brake system is </w:t>
      </w:r>
      <w:r w:rsidR="006A3749" w:rsidRPr="009E36A4">
        <w:t>v</w:t>
      </w:r>
      <w:r w:rsidRPr="009E36A4">
        <w:t xml:space="preserve">ery important. </w:t>
      </w:r>
      <w:r w:rsidR="00E3141B" w:rsidRPr="009E36A4">
        <w:t>Many</w:t>
      </w:r>
      <w:r w:rsidRPr="009E36A4">
        <w:t xml:space="preserve"> braking system</w:t>
      </w:r>
      <w:r w:rsidR="00E3141B" w:rsidRPr="009E36A4">
        <w:t>s us</w:t>
      </w:r>
      <w:r w:rsidR="008940CB" w:rsidRPr="009E36A4">
        <w:t xml:space="preserve">ed </w:t>
      </w:r>
      <w:r w:rsidR="00E3141B" w:rsidRPr="009E36A4">
        <w:t>now</w:t>
      </w:r>
      <w:r w:rsidRPr="009E36A4">
        <w:t xml:space="preserve"> is the electronic control air brake system, </w:t>
      </w:r>
      <w:r w:rsidR="006033E6" w:rsidRPr="009E36A4">
        <w:t xml:space="preserve">most </w:t>
      </w:r>
      <w:r w:rsidRPr="009E36A4">
        <w:t>brake system</w:t>
      </w:r>
      <w:r w:rsidR="00C61AA0" w:rsidRPr="009E36A4">
        <w:t>s</w:t>
      </w:r>
      <w:r w:rsidRPr="009E36A4">
        <w:t xml:space="preserve"> </w:t>
      </w:r>
      <w:r w:rsidR="00C61AA0" w:rsidRPr="009E36A4">
        <w:t>of which are</w:t>
      </w:r>
      <w:r w:rsidRPr="009E36A4">
        <w:t xml:space="preserve"> CCBII computer control braking system</w:t>
      </w:r>
      <w:r w:rsidR="00C61AA0" w:rsidRPr="009E36A4">
        <w:t>.</w:t>
      </w:r>
      <w:r w:rsidRPr="009E36A4">
        <w:t xml:space="preserve"> </w:t>
      </w:r>
      <w:r w:rsidR="00940235" w:rsidRPr="009E36A4">
        <w:t>But now</w:t>
      </w:r>
      <w:r w:rsidR="008B2B01" w:rsidRPr="009E36A4">
        <w:t>adays</w:t>
      </w:r>
      <w:r w:rsidRPr="009E36A4">
        <w:t xml:space="preserve"> domestic research</w:t>
      </w:r>
      <w:r w:rsidR="00940235" w:rsidRPr="009E36A4">
        <w:t>s</w:t>
      </w:r>
      <w:r w:rsidRPr="009E36A4">
        <w:t xml:space="preserve"> on it</w:t>
      </w:r>
      <w:r w:rsidR="00940235" w:rsidRPr="009E36A4">
        <w:t xml:space="preserve"> are</w:t>
      </w:r>
      <w:r w:rsidRPr="009E36A4">
        <w:t xml:space="preserve"> </w:t>
      </w:r>
      <w:r w:rsidR="00940235" w:rsidRPr="009E36A4">
        <w:t>only a few</w:t>
      </w:r>
      <w:r w:rsidRPr="009E36A4">
        <w:t xml:space="preserve">, </w:t>
      </w:r>
      <w:r w:rsidR="00861DAA" w:rsidRPr="009E36A4">
        <w:t xml:space="preserve">and we still have to introduce </w:t>
      </w:r>
      <w:r w:rsidRPr="009E36A4">
        <w:t xml:space="preserve">the key core part </w:t>
      </w:r>
      <w:r w:rsidR="00861DAA" w:rsidRPr="009E36A4">
        <w:t>from abroad,</w:t>
      </w:r>
      <w:r w:rsidRPr="009E36A4">
        <w:t xml:space="preserve"> </w:t>
      </w:r>
      <w:r w:rsidR="00861DAA" w:rsidRPr="009E36A4">
        <w:t>which</w:t>
      </w:r>
      <w:r w:rsidRPr="009E36A4">
        <w:t xml:space="preserve"> is a big limitation</w:t>
      </w:r>
      <w:r w:rsidR="00861DAA" w:rsidRPr="009E36A4">
        <w:t xml:space="preserve"> for researching the CCBII brake system</w:t>
      </w:r>
      <w:r w:rsidRPr="009E36A4">
        <w:t>.</w:t>
      </w:r>
    </w:p>
    <w:p w14:paraId="6111542B" w14:textId="77777777" w:rsidR="00D06896" w:rsidRPr="009E36A4" w:rsidRDefault="002E0BA9" w:rsidP="002E0BA9">
      <w:pPr>
        <w:spacing w:line="360" w:lineRule="exact"/>
        <w:ind w:firstLineChars="200" w:firstLine="420"/>
      </w:pPr>
      <w:r w:rsidRPr="009E36A4">
        <w:t xml:space="preserve">Based on the cooperation between schools and enterprises, </w:t>
      </w:r>
      <w:r w:rsidR="006A1C51" w:rsidRPr="009E36A4">
        <w:t xml:space="preserve">This article introduces </w:t>
      </w:r>
      <w:r w:rsidRPr="009E36A4">
        <w:t xml:space="preserve">CAN field bus into CCBII brake system as system communication network, </w:t>
      </w:r>
      <w:r w:rsidR="006A1C51" w:rsidRPr="009E36A4">
        <w:t>replacing</w:t>
      </w:r>
      <w:r w:rsidRPr="009E36A4">
        <w:t xml:space="preserve"> the complex and transparent LonWorks bus. This paper first</w:t>
      </w:r>
      <w:r w:rsidR="00482FE4" w:rsidRPr="009E36A4">
        <w:t>ly</w:t>
      </w:r>
      <w:r w:rsidRPr="009E36A4">
        <w:t xml:space="preserve"> introduces the constitution and working principle of CCBII brake, and then explains the basic principle of CAN bus. Then, according to the function and communication demand of CCBII brake, the system scheme of this design is put forward. </w:t>
      </w:r>
      <w:r w:rsidR="000D1473" w:rsidRPr="009E36A4">
        <w:t xml:space="preserve">And then design the hardware circuit according to the </w:t>
      </w:r>
      <w:r w:rsidRPr="009E36A4">
        <w:t>CCBII brake module requirements and communication characteristics; Finally, according to the system design requirements and CCBII brake function design software, debug and verify the feasibility of the system.</w:t>
      </w:r>
    </w:p>
    <w:p w14:paraId="70D6E99C" w14:textId="77777777" w:rsidR="00976C65" w:rsidRPr="009E36A4" w:rsidRDefault="00976C65" w:rsidP="002E0BA9">
      <w:pPr>
        <w:spacing w:line="360" w:lineRule="exact"/>
        <w:ind w:firstLineChars="200" w:firstLine="420"/>
      </w:pPr>
    </w:p>
    <w:p w14:paraId="7FCCE667" w14:textId="77777777" w:rsidR="00D06896" w:rsidRPr="009E36A4" w:rsidRDefault="00D06896" w:rsidP="00D06896">
      <w:pPr>
        <w:spacing w:line="360" w:lineRule="exact"/>
      </w:pPr>
      <w:r w:rsidRPr="009E36A4">
        <w:rPr>
          <w:b/>
        </w:rPr>
        <w:t>Key words</w:t>
      </w:r>
      <w:r w:rsidRPr="009E36A4">
        <w:rPr>
          <w:rFonts w:hint="eastAsia"/>
          <w:b/>
        </w:rPr>
        <w:t>：</w:t>
      </w:r>
      <w:r w:rsidR="00B544E1" w:rsidRPr="009E36A4">
        <w:t>locomotive braking system</w:t>
      </w:r>
      <w:r w:rsidRPr="009E36A4">
        <w:rPr>
          <w:rFonts w:hint="eastAsia"/>
        </w:rPr>
        <w:t xml:space="preserve">, </w:t>
      </w:r>
      <w:r w:rsidR="00B544E1" w:rsidRPr="009E36A4">
        <w:t>CCBII brake, CAN bus</w:t>
      </w:r>
      <w:r w:rsidRPr="009E36A4">
        <w:t xml:space="preserve">, </w:t>
      </w:r>
      <w:r w:rsidR="00B544E1" w:rsidRPr="009E36A4">
        <w:t>communication network</w:t>
      </w:r>
    </w:p>
    <w:p w14:paraId="72AFEA70" w14:textId="77777777" w:rsidR="00D06896" w:rsidRPr="009E36A4" w:rsidRDefault="00D06896" w:rsidP="00D06896">
      <w:pPr>
        <w:spacing w:line="360" w:lineRule="exact"/>
        <w:jc w:val="left"/>
      </w:pPr>
    </w:p>
    <w:p w14:paraId="61C1AF9D" w14:textId="77777777" w:rsidR="00D06896" w:rsidRPr="009E36A4" w:rsidRDefault="00D06896" w:rsidP="00D06896">
      <w:pPr>
        <w:spacing w:beforeLines="50" w:before="120" w:afterLines="50" w:after="120" w:line="360" w:lineRule="exact"/>
        <w:jc w:val="center"/>
      </w:pPr>
      <w:r w:rsidRPr="009E36A4">
        <w:br w:type="page"/>
      </w:r>
    </w:p>
    <w:p w14:paraId="5E7B0DA6" w14:textId="77777777" w:rsidR="00D06896" w:rsidRPr="009E36A4" w:rsidRDefault="00D06896" w:rsidP="00D06896">
      <w:pPr>
        <w:spacing w:beforeLines="50" w:before="120" w:afterLines="50" w:after="120" w:line="360" w:lineRule="exact"/>
        <w:jc w:val="center"/>
        <w:rPr>
          <w:rFonts w:eastAsia="黑体"/>
          <w:b/>
          <w:sz w:val="28"/>
          <w:szCs w:val="28"/>
        </w:rPr>
      </w:pPr>
      <w:r w:rsidRPr="009E36A4">
        <w:rPr>
          <w:rFonts w:eastAsia="黑体" w:hint="eastAsia"/>
          <w:sz w:val="28"/>
          <w:szCs w:val="28"/>
        </w:rPr>
        <w:lastRenderedPageBreak/>
        <w:t>目</w:t>
      </w:r>
      <w:r w:rsidRPr="009E36A4">
        <w:rPr>
          <w:rFonts w:eastAsia="黑体" w:hint="eastAsia"/>
          <w:sz w:val="28"/>
          <w:szCs w:val="28"/>
        </w:rPr>
        <w:t xml:space="preserve"> </w:t>
      </w:r>
      <w:r w:rsidRPr="009E36A4">
        <w:rPr>
          <w:rFonts w:eastAsia="黑体" w:hint="eastAsia"/>
          <w:sz w:val="28"/>
          <w:szCs w:val="28"/>
        </w:rPr>
        <w:t>录</w:t>
      </w:r>
    </w:p>
    <w:p w14:paraId="2C363D0C" w14:textId="2955789E" w:rsidR="00B2177C" w:rsidRDefault="00D06896">
      <w:pPr>
        <w:pStyle w:val="15"/>
        <w:rPr>
          <w:rFonts w:asciiTheme="minorHAnsi" w:eastAsiaTheme="minorEastAsia" w:hAnsiTheme="minorHAnsi" w:cstheme="minorBidi"/>
          <w:bCs w:val="0"/>
          <w:szCs w:val="22"/>
        </w:rPr>
      </w:pPr>
      <w:r w:rsidRPr="009E36A4">
        <w:fldChar w:fldCharType="begin"/>
      </w:r>
      <w:r w:rsidRPr="009E36A4">
        <w:instrText xml:space="preserve"> TOC \o "1-3" \h \z \u </w:instrText>
      </w:r>
      <w:r w:rsidRPr="009E36A4">
        <w:fldChar w:fldCharType="separate"/>
      </w:r>
      <w:hyperlink w:anchor="_Toc484634780" w:history="1">
        <w:r w:rsidR="00B2177C" w:rsidRPr="00A54AC6">
          <w:rPr>
            <w:rStyle w:val="af6"/>
            <w:rFonts w:eastAsia="黑体"/>
          </w:rPr>
          <w:t>1</w:t>
        </w:r>
        <w:r w:rsidR="00B2177C" w:rsidRPr="00A54AC6">
          <w:rPr>
            <w:rStyle w:val="af6"/>
            <w:rFonts w:eastAsia="黑体" w:cs="Arial"/>
          </w:rPr>
          <w:t xml:space="preserve">  </w:t>
        </w:r>
        <w:r w:rsidR="00B2177C" w:rsidRPr="00A54AC6">
          <w:rPr>
            <w:rStyle w:val="af6"/>
            <w:rFonts w:eastAsia="黑体" w:cs="Arial"/>
          </w:rPr>
          <w:t>绪</w:t>
        </w:r>
        <w:r w:rsidR="00B2177C" w:rsidRPr="00A54AC6">
          <w:rPr>
            <w:rStyle w:val="af6"/>
            <w:rFonts w:eastAsia="黑体" w:cs="Arial"/>
          </w:rPr>
          <w:t xml:space="preserve"> </w:t>
        </w:r>
        <w:r w:rsidR="00B2177C" w:rsidRPr="00A54AC6">
          <w:rPr>
            <w:rStyle w:val="af6"/>
            <w:rFonts w:eastAsia="黑体" w:cs="Arial"/>
          </w:rPr>
          <w:t>论</w:t>
        </w:r>
        <w:r w:rsidR="00B2177C">
          <w:rPr>
            <w:webHidden/>
          </w:rPr>
          <w:tab/>
        </w:r>
        <w:r w:rsidR="00B2177C">
          <w:rPr>
            <w:webHidden/>
          </w:rPr>
          <w:fldChar w:fldCharType="begin"/>
        </w:r>
        <w:r w:rsidR="00B2177C">
          <w:rPr>
            <w:webHidden/>
          </w:rPr>
          <w:instrText xml:space="preserve"> PAGEREF _Toc484634780 \h </w:instrText>
        </w:r>
        <w:r w:rsidR="00B2177C">
          <w:rPr>
            <w:webHidden/>
          </w:rPr>
        </w:r>
        <w:r w:rsidR="00B2177C">
          <w:rPr>
            <w:webHidden/>
          </w:rPr>
          <w:fldChar w:fldCharType="separate"/>
        </w:r>
        <w:r w:rsidR="00B2177C">
          <w:rPr>
            <w:webHidden/>
          </w:rPr>
          <w:t>5</w:t>
        </w:r>
        <w:r w:rsidR="00B2177C">
          <w:rPr>
            <w:webHidden/>
          </w:rPr>
          <w:fldChar w:fldCharType="end"/>
        </w:r>
      </w:hyperlink>
    </w:p>
    <w:p w14:paraId="37D0D09F" w14:textId="67BEEF93" w:rsidR="00B2177C" w:rsidRDefault="00002F9B">
      <w:pPr>
        <w:pStyle w:val="24"/>
        <w:rPr>
          <w:rFonts w:asciiTheme="minorHAnsi" w:eastAsiaTheme="minorEastAsia" w:hAnsiTheme="minorHAnsi" w:cstheme="minorBidi"/>
          <w:szCs w:val="22"/>
          <w:lang w:val="en-US"/>
        </w:rPr>
      </w:pPr>
      <w:hyperlink w:anchor="_Toc484634781" w:history="1">
        <w:r w:rsidR="00B2177C" w:rsidRPr="00A54AC6">
          <w:rPr>
            <w:rStyle w:val="af6"/>
            <w:rFonts w:eastAsia="黑体"/>
          </w:rPr>
          <w:t>1.1</w:t>
        </w:r>
        <w:r w:rsidR="00B2177C" w:rsidRPr="00A54AC6">
          <w:rPr>
            <w:rStyle w:val="af6"/>
            <w:rFonts w:eastAsia="黑体" w:cs="Arial"/>
          </w:rPr>
          <w:t xml:space="preserve"> </w:t>
        </w:r>
        <w:r w:rsidR="00B2177C" w:rsidRPr="00A54AC6">
          <w:rPr>
            <w:rStyle w:val="af6"/>
            <w:rFonts w:eastAsia="黑体" w:cs="Arial"/>
          </w:rPr>
          <w:t>课题背景及研究意义</w:t>
        </w:r>
        <w:r w:rsidR="00B2177C">
          <w:rPr>
            <w:webHidden/>
          </w:rPr>
          <w:tab/>
        </w:r>
        <w:r w:rsidR="00B2177C">
          <w:rPr>
            <w:webHidden/>
          </w:rPr>
          <w:fldChar w:fldCharType="begin"/>
        </w:r>
        <w:r w:rsidR="00B2177C">
          <w:rPr>
            <w:webHidden/>
          </w:rPr>
          <w:instrText xml:space="preserve"> PAGEREF _Toc484634781 \h </w:instrText>
        </w:r>
        <w:r w:rsidR="00B2177C">
          <w:rPr>
            <w:webHidden/>
          </w:rPr>
        </w:r>
        <w:r w:rsidR="00B2177C">
          <w:rPr>
            <w:webHidden/>
          </w:rPr>
          <w:fldChar w:fldCharType="separate"/>
        </w:r>
        <w:r w:rsidR="00B2177C">
          <w:rPr>
            <w:webHidden/>
          </w:rPr>
          <w:t>5</w:t>
        </w:r>
        <w:r w:rsidR="00B2177C">
          <w:rPr>
            <w:webHidden/>
          </w:rPr>
          <w:fldChar w:fldCharType="end"/>
        </w:r>
      </w:hyperlink>
    </w:p>
    <w:p w14:paraId="60E046BE" w14:textId="408B36F4" w:rsidR="00B2177C" w:rsidRDefault="00002F9B">
      <w:pPr>
        <w:pStyle w:val="24"/>
        <w:rPr>
          <w:rFonts w:asciiTheme="minorHAnsi" w:eastAsiaTheme="minorEastAsia" w:hAnsiTheme="minorHAnsi" w:cstheme="minorBidi"/>
          <w:szCs w:val="22"/>
          <w:lang w:val="en-US"/>
        </w:rPr>
      </w:pPr>
      <w:hyperlink w:anchor="_Toc484634782" w:history="1">
        <w:r w:rsidR="00B2177C" w:rsidRPr="00A54AC6">
          <w:rPr>
            <w:rStyle w:val="af6"/>
            <w:rFonts w:eastAsia="黑体"/>
          </w:rPr>
          <w:t xml:space="preserve">1.2 </w:t>
        </w:r>
        <w:r w:rsidR="00B2177C" w:rsidRPr="00A54AC6">
          <w:rPr>
            <w:rStyle w:val="af6"/>
            <w:rFonts w:eastAsia="黑体" w:cs="Arial"/>
          </w:rPr>
          <w:t>国内外研究现状及发展</w:t>
        </w:r>
        <w:r w:rsidR="00B2177C">
          <w:rPr>
            <w:webHidden/>
          </w:rPr>
          <w:tab/>
        </w:r>
        <w:r w:rsidR="00B2177C">
          <w:rPr>
            <w:webHidden/>
          </w:rPr>
          <w:fldChar w:fldCharType="begin"/>
        </w:r>
        <w:r w:rsidR="00B2177C">
          <w:rPr>
            <w:webHidden/>
          </w:rPr>
          <w:instrText xml:space="preserve"> PAGEREF _Toc484634782 \h </w:instrText>
        </w:r>
        <w:r w:rsidR="00B2177C">
          <w:rPr>
            <w:webHidden/>
          </w:rPr>
        </w:r>
        <w:r w:rsidR="00B2177C">
          <w:rPr>
            <w:webHidden/>
          </w:rPr>
          <w:fldChar w:fldCharType="separate"/>
        </w:r>
        <w:r w:rsidR="00B2177C">
          <w:rPr>
            <w:webHidden/>
          </w:rPr>
          <w:t>5</w:t>
        </w:r>
        <w:r w:rsidR="00B2177C">
          <w:rPr>
            <w:webHidden/>
          </w:rPr>
          <w:fldChar w:fldCharType="end"/>
        </w:r>
      </w:hyperlink>
    </w:p>
    <w:p w14:paraId="1706BED8" w14:textId="09CD9F72" w:rsidR="00B2177C" w:rsidRDefault="00002F9B">
      <w:pPr>
        <w:pStyle w:val="24"/>
        <w:rPr>
          <w:rFonts w:asciiTheme="minorHAnsi" w:eastAsiaTheme="minorEastAsia" w:hAnsiTheme="minorHAnsi" w:cstheme="minorBidi"/>
          <w:szCs w:val="22"/>
          <w:lang w:val="en-US"/>
        </w:rPr>
      </w:pPr>
      <w:hyperlink w:anchor="_Toc484634783" w:history="1">
        <w:r w:rsidR="00B2177C" w:rsidRPr="00A54AC6">
          <w:rPr>
            <w:rStyle w:val="af6"/>
            <w:rFonts w:eastAsia="黑体"/>
          </w:rPr>
          <w:t xml:space="preserve">1.3 </w:t>
        </w:r>
        <w:r w:rsidR="00B2177C" w:rsidRPr="00A54AC6">
          <w:rPr>
            <w:rStyle w:val="af6"/>
            <w:rFonts w:eastAsia="黑体" w:cs="Arial"/>
          </w:rPr>
          <w:t>本文主要研究内容</w:t>
        </w:r>
        <w:r w:rsidR="00B2177C">
          <w:rPr>
            <w:webHidden/>
          </w:rPr>
          <w:tab/>
        </w:r>
        <w:r w:rsidR="00B2177C">
          <w:rPr>
            <w:webHidden/>
          </w:rPr>
          <w:fldChar w:fldCharType="begin"/>
        </w:r>
        <w:r w:rsidR="00B2177C">
          <w:rPr>
            <w:webHidden/>
          </w:rPr>
          <w:instrText xml:space="preserve"> PAGEREF _Toc484634783 \h </w:instrText>
        </w:r>
        <w:r w:rsidR="00B2177C">
          <w:rPr>
            <w:webHidden/>
          </w:rPr>
        </w:r>
        <w:r w:rsidR="00B2177C">
          <w:rPr>
            <w:webHidden/>
          </w:rPr>
          <w:fldChar w:fldCharType="separate"/>
        </w:r>
        <w:r w:rsidR="00B2177C">
          <w:rPr>
            <w:webHidden/>
          </w:rPr>
          <w:t>6</w:t>
        </w:r>
        <w:r w:rsidR="00B2177C">
          <w:rPr>
            <w:webHidden/>
          </w:rPr>
          <w:fldChar w:fldCharType="end"/>
        </w:r>
      </w:hyperlink>
    </w:p>
    <w:p w14:paraId="78D41372" w14:textId="4AF7B015" w:rsidR="00B2177C" w:rsidRDefault="00002F9B">
      <w:pPr>
        <w:pStyle w:val="24"/>
        <w:rPr>
          <w:rFonts w:asciiTheme="minorHAnsi" w:eastAsiaTheme="minorEastAsia" w:hAnsiTheme="minorHAnsi" w:cstheme="minorBidi"/>
          <w:szCs w:val="22"/>
          <w:lang w:val="en-US"/>
        </w:rPr>
      </w:pPr>
      <w:hyperlink w:anchor="_Toc484634784" w:history="1">
        <w:r w:rsidR="00B2177C" w:rsidRPr="00A54AC6">
          <w:rPr>
            <w:rStyle w:val="af6"/>
            <w:rFonts w:eastAsia="黑体"/>
          </w:rPr>
          <w:t>1.4</w:t>
        </w:r>
        <w:r w:rsidR="00B2177C" w:rsidRPr="00A54AC6">
          <w:rPr>
            <w:rStyle w:val="af6"/>
            <w:rFonts w:eastAsia="黑体" w:cs="Arial"/>
          </w:rPr>
          <w:t xml:space="preserve"> </w:t>
        </w:r>
        <w:r w:rsidR="00B2177C" w:rsidRPr="00A54AC6">
          <w:rPr>
            <w:rStyle w:val="af6"/>
            <w:rFonts w:eastAsia="黑体" w:cs="Arial"/>
          </w:rPr>
          <w:t>本文组织架构</w:t>
        </w:r>
        <w:r w:rsidR="00B2177C">
          <w:rPr>
            <w:webHidden/>
          </w:rPr>
          <w:tab/>
        </w:r>
        <w:r w:rsidR="00B2177C">
          <w:rPr>
            <w:webHidden/>
          </w:rPr>
          <w:fldChar w:fldCharType="begin"/>
        </w:r>
        <w:r w:rsidR="00B2177C">
          <w:rPr>
            <w:webHidden/>
          </w:rPr>
          <w:instrText xml:space="preserve"> PAGEREF _Toc484634784 \h </w:instrText>
        </w:r>
        <w:r w:rsidR="00B2177C">
          <w:rPr>
            <w:webHidden/>
          </w:rPr>
        </w:r>
        <w:r w:rsidR="00B2177C">
          <w:rPr>
            <w:webHidden/>
          </w:rPr>
          <w:fldChar w:fldCharType="separate"/>
        </w:r>
        <w:r w:rsidR="00B2177C">
          <w:rPr>
            <w:webHidden/>
          </w:rPr>
          <w:t>7</w:t>
        </w:r>
        <w:r w:rsidR="00B2177C">
          <w:rPr>
            <w:webHidden/>
          </w:rPr>
          <w:fldChar w:fldCharType="end"/>
        </w:r>
      </w:hyperlink>
    </w:p>
    <w:p w14:paraId="7AFAF858" w14:textId="0C8BFB02" w:rsidR="00B2177C" w:rsidRDefault="00002F9B">
      <w:pPr>
        <w:pStyle w:val="15"/>
        <w:rPr>
          <w:rFonts w:asciiTheme="minorHAnsi" w:eastAsiaTheme="minorEastAsia" w:hAnsiTheme="minorHAnsi" w:cstheme="minorBidi"/>
          <w:bCs w:val="0"/>
          <w:szCs w:val="22"/>
        </w:rPr>
      </w:pPr>
      <w:hyperlink w:anchor="_Toc484634785" w:history="1">
        <w:r w:rsidR="00B2177C" w:rsidRPr="00A54AC6">
          <w:rPr>
            <w:rStyle w:val="af6"/>
            <w:rFonts w:eastAsia="黑体"/>
          </w:rPr>
          <w:t>2</w:t>
        </w:r>
        <w:r w:rsidR="00B2177C" w:rsidRPr="00A54AC6">
          <w:rPr>
            <w:rStyle w:val="af6"/>
            <w:rFonts w:eastAsia="黑体" w:cs="Arial"/>
          </w:rPr>
          <w:t xml:space="preserve">  </w:t>
        </w:r>
        <w:r w:rsidR="00B2177C" w:rsidRPr="00A54AC6">
          <w:rPr>
            <w:rStyle w:val="af6"/>
            <w:rFonts w:eastAsia="黑体"/>
          </w:rPr>
          <w:t>CCBII</w:t>
        </w:r>
        <w:r w:rsidR="00B2177C" w:rsidRPr="00A54AC6">
          <w:rPr>
            <w:rStyle w:val="af6"/>
            <w:rFonts w:eastAsia="黑体" w:cs="Arial"/>
          </w:rPr>
          <w:t>制动机的工作原理</w:t>
        </w:r>
        <w:r w:rsidR="00B2177C">
          <w:rPr>
            <w:webHidden/>
          </w:rPr>
          <w:tab/>
        </w:r>
        <w:r w:rsidR="00B2177C">
          <w:rPr>
            <w:webHidden/>
          </w:rPr>
          <w:fldChar w:fldCharType="begin"/>
        </w:r>
        <w:r w:rsidR="00B2177C">
          <w:rPr>
            <w:webHidden/>
          </w:rPr>
          <w:instrText xml:space="preserve"> PAGEREF _Toc484634785 \h </w:instrText>
        </w:r>
        <w:r w:rsidR="00B2177C">
          <w:rPr>
            <w:webHidden/>
          </w:rPr>
        </w:r>
        <w:r w:rsidR="00B2177C">
          <w:rPr>
            <w:webHidden/>
          </w:rPr>
          <w:fldChar w:fldCharType="separate"/>
        </w:r>
        <w:r w:rsidR="00B2177C">
          <w:rPr>
            <w:webHidden/>
          </w:rPr>
          <w:t>8</w:t>
        </w:r>
        <w:r w:rsidR="00B2177C">
          <w:rPr>
            <w:webHidden/>
          </w:rPr>
          <w:fldChar w:fldCharType="end"/>
        </w:r>
      </w:hyperlink>
    </w:p>
    <w:p w14:paraId="09163298" w14:textId="229E318A" w:rsidR="00B2177C" w:rsidRDefault="00002F9B">
      <w:pPr>
        <w:pStyle w:val="24"/>
        <w:rPr>
          <w:rFonts w:asciiTheme="minorHAnsi" w:eastAsiaTheme="minorEastAsia" w:hAnsiTheme="minorHAnsi" w:cstheme="minorBidi"/>
          <w:szCs w:val="22"/>
          <w:lang w:val="en-US"/>
        </w:rPr>
      </w:pPr>
      <w:hyperlink w:anchor="_Toc484634786" w:history="1">
        <w:r w:rsidR="00B2177C" w:rsidRPr="00A54AC6">
          <w:rPr>
            <w:rStyle w:val="af6"/>
            <w:rFonts w:eastAsia="黑体"/>
          </w:rPr>
          <w:t>2.1</w:t>
        </w:r>
        <w:r w:rsidR="00B2177C" w:rsidRPr="00A54AC6">
          <w:rPr>
            <w:rStyle w:val="af6"/>
            <w:rFonts w:eastAsia="黑体" w:cs="Arial"/>
          </w:rPr>
          <w:t xml:space="preserve"> </w:t>
        </w:r>
        <w:r w:rsidR="00B2177C" w:rsidRPr="00A54AC6">
          <w:rPr>
            <w:rStyle w:val="af6"/>
            <w:rFonts w:eastAsia="黑体"/>
          </w:rPr>
          <w:t>CCBII</w:t>
        </w:r>
        <w:r w:rsidR="00B2177C" w:rsidRPr="00A54AC6">
          <w:rPr>
            <w:rStyle w:val="af6"/>
            <w:rFonts w:eastAsia="黑体" w:cs="Arial"/>
          </w:rPr>
          <w:t>制动机的介绍</w:t>
        </w:r>
        <w:r w:rsidR="00B2177C">
          <w:rPr>
            <w:webHidden/>
          </w:rPr>
          <w:tab/>
        </w:r>
        <w:r w:rsidR="00B2177C">
          <w:rPr>
            <w:webHidden/>
          </w:rPr>
          <w:fldChar w:fldCharType="begin"/>
        </w:r>
        <w:r w:rsidR="00B2177C">
          <w:rPr>
            <w:webHidden/>
          </w:rPr>
          <w:instrText xml:space="preserve"> PAGEREF _Toc484634786 \h </w:instrText>
        </w:r>
        <w:r w:rsidR="00B2177C">
          <w:rPr>
            <w:webHidden/>
          </w:rPr>
        </w:r>
        <w:r w:rsidR="00B2177C">
          <w:rPr>
            <w:webHidden/>
          </w:rPr>
          <w:fldChar w:fldCharType="separate"/>
        </w:r>
        <w:r w:rsidR="00B2177C">
          <w:rPr>
            <w:webHidden/>
          </w:rPr>
          <w:t>8</w:t>
        </w:r>
        <w:r w:rsidR="00B2177C">
          <w:rPr>
            <w:webHidden/>
          </w:rPr>
          <w:fldChar w:fldCharType="end"/>
        </w:r>
      </w:hyperlink>
    </w:p>
    <w:p w14:paraId="339FB6FA" w14:textId="610E1D0E" w:rsidR="00B2177C" w:rsidRDefault="00002F9B">
      <w:pPr>
        <w:pStyle w:val="24"/>
        <w:rPr>
          <w:rFonts w:asciiTheme="minorHAnsi" w:eastAsiaTheme="minorEastAsia" w:hAnsiTheme="minorHAnsi" w:cstheme="minorBidi"/>
          <w:szCs w:val="22"/>
          <w:lang w:val="en-US"/>
        </w:rPr>
      </w:pPr>
      <w:hyperlink w:anchor="_Toc484634787" w:history="1">
        <w:r w:rsidR="00B2177C" w:rsidRPr="00A54AC6">
          <w:rPr>
            <w:rStyle w:val="af6"/>
            <w:rFonts w:eastAsia="黑体"/>
          </w:rPr>
          <w:t>2.2</w:t>
        </w:r>
        <w:r w:rsidR="00B2177C" w:rsidRPr="00A54AC6">
          <w:rPr>
            <w:rStyle w:val="af6"/>
            <w:rFonts w:eastAsia="黑体" w:cs="Arial"/>
          </w:rPr>
          <w:t xml:space="preserve"> </w:t>
        </w:r>
        <w:r w:rsidR="00B2177C" w:rsidRPr="00A54AC6">
          <w:rPr>
            <w:rStyle w:val="af6"/>
            <w:rFonts w:eastAsia="黑体"/>
          </w:rPr>
          <w:t>CCBII</w:t>
        </w:r>
        <w:r w:rsidR="00B2177C" w:rsidRPr="00A54AC6">
          <w:rPr>
            <w:rStyle w:val="af6"/>
            <w:rFonts w:eastAsia="黑体"/>
          </w:rPr>
          <w:t>制动机的工作原理</w:t>
        </w:r>
        <w:r w:rsidR="00B2177C">
          <w:rPr>
            <w:webHidden/>
          </w:rPr>
          <w:tab/>
        </w:r>
        <w:r w:rsidR="00B2177C">
          <w:rPr>
            <w:webHidden/>
          </w:rPr>
          <w:fldChar w:fldCharType="begin"/>
        </w:r>
        <w:r w:rsidR="00B2177C">
          <w:rPr>
            <w:webHidden/>
          </w:rPr>
          <w:instrText xml:space="preserve"> PAGEREF _Toc484634787 \h </w:instrText>
        </w:r>
        <w:r w:rsidR="00B2177C">
          <w:rPr>
            <w:webHidden/>
          </w:rPr>
        </w:r>
        <w:r w:rsidR="00B2177C">
          <w:rPr>
            <w:webHidden/>
          </w:rPr>
          <w:fldChar w:fldCharType="separate"/>
        </w:r>
        <w:r w:rsidR="00B2177C">
          <w:rPr>
            <w:webHidden/>
          </w:rPr>
          <w:t>10</w:t>
        </w:r>
        <w:r w:rsidR="00B2177C">
          <w:rPr>
            <w:webHidden/>
          </w:rPr>
          <w:fldChar w:fldCharType="end"/>
        </w:r>
      </w:hyperlink>
    </w:p>
    <w:p w14:paraId="113B72C9" w14:textId="4B262BAF" w:rsidR="00B2177C" w:rsidRDefault="00002F9B">
      <w:pPr>
        <w:pStyle w:val="34"/>
        <w:rPr>
          <w:rFonts w:asciiTheme="minorHAnsi" w:eastAsiaTheme="minorEastAsia" w:hAnsiTheme="minorHAnsi" w:cstheme="minorBidi"/>
          <w:noProof/>
          <w:szCs w:val="22"/>
        </w:rPr>
      </w:pPr>
      <w:hyperlink w:anchor="_Toc484634788" w:history="1">
        <w:r w:rsidR="00B2177C" w:rsidRPr="00A54AC6">
          <w:rPr>
            <w:rStyle w:val="af6"/>
            <w:noProof/>
          </w:rPr>
          <w:t>2.2.1</w:t>
        </w:r>
        <w:r w:rsidR="00B2177C" w:rsidRPr="00A54AC6">
          <w:rPr>
            <w:rStyle w:val="af6"/>
            <w:rFonts w:cs="Arial"/>
            <w:noProof/>
          </w:rPr>
          <w:t xml:space="preserve"> </w:t>
        </w:r>
        <w:r w:rsidR="00B2177C" w:rsidRPr="00A54AC6">
          <w:rPr>
            <w:rStyle w:val="af6"/>
            <w:rFonts w:cs="Arial"/>
            <w:noProof/>
          </w:rPr>
          <w:t>自动制动</w:t>
        </w:r>
        <w:r w:rsidR="00B2177C">
          <w:rPr>
            <w:noProof/>
            <w:webHidden/>
          </w:rPr>
          <w:tab/>
        </w:r>
        <w:r w:rsidR="00B2177C">
          <w:rPr>
            <w:noProof/>
            <w:webHidden/>
          </w:rPr>
          <w:fldChar w:fldCharType="begin"/>
        </w:r>
        <w:r w:rsidR="00B2177C">
          <w:rPr>
            <w:noProof/>
            <w:webHidden/>
          </w:rPr>
          <w:instrText xml:space="preserve"> PAGEREF _Toc484634788 \h </w:instrText>
        </w:r>
        <w:r w:rsidR="00B2177C">
          <w:rPr>
            <w:noProof/>
            <w:webHidden/>
          </w:rPr>
        </w:r>
        <w:r w:rsidR="00B2177C">
          <w:rPr>
            <w:noProof/>
            <w:webHidden/>
          </w:rPr>
          <w:fldChar w:fldCharType="separate"/>
        </w:r>
        <w:r w:rsidR="00B2177C">
          <w:rPr>
            <w:noProof/>
            <w:webHidden/>
          </w:rPr>
          <w:t>10</w:t>
        </w:r>
        <w:r w:rsidR="00B2177C">
          <w:rPr>
            <w:noProof/>
            <w:webHidden/>
          </w:rPr>
          <w:fldChar w:fldCharType="end"/>
        </w:r>
      </w:hyperlink>
    </w:p>
    <w:p w14:paraId="30AF33F4" w14:textId="0097F2BD" w:rsidR="00B2177C" w:rsidRDefault="00002F9B">
      <w:pPr>
        <w:pStyle w:val="34"/>
        <w:rPr>
          <w:rFonts w:asciiTheme="minorHAnsi" w:eastAsiaTheme="minorEastAsia" w:hAnsiTheme="minorHAnsi" w:cstheme="minorBidi"/>
          <w:noProof/>
          <w:szCs w:val="22"/>
        </w:rPr>
      </w:pPr>
      <w:hyperlink w:anchor="_Toc484634789" w:history="1">
        <w:r w:rsidR="00B2177C" w:rsidRPr="00A54AC6">
          <w:rPr>
            <w:rStyle w:val="af6"/>
            <w:noProof/>
          </w:rPr>
          <w:t>2.2.2</w:t>
        </w:r>
        <w:r w:rsidR="00B2177C" w:rsidRPr="00A54AC6">
          <w:rPr>
            <w:rStyle w:val="af6"/>
            <w:rFonts w:cs="Arial"/>
            <w:noProof/>
          </w:rPr>
          <w:t xml:space="preserve"> </w:t>
        </w:r>
        <w:r w:rsidR="00B2177C" w:rsidRPr="00A54AC6">
          <w:rPr>
            <w:rStyle w:val="af6"/>
            <w:rFonts w:cs="Arial"/>
            <w:noProof/>
          </w:rPr>
          <w:t>单独制动</w:t>
        </w:r>
        <w:r w:rsidR="00B2177C">
          <w:rPr>
            <w:noProof/>
            <w:webHidden/>
          </w:rPr>
          <w:tab/>
        </w:r>
        <w:r w:rsidR="00B2177C">
          <w:rPr>
            <w:noProof/>
            <w:webHidden/>
          </w:rPr>
          <w:fldChar w:fldCharType="begin"/>
        </w:r>
        <w:r w:rsidR="00B2177C">
          <w:rPr>
            <w:noProof/>
            <w:webHidden/>
          </w:rPr>
          <w:instrText xml:space="preserve"> PAGEREF _Toc484634789 \h </w:instrText>
        </w:r>
        <w:r w:rsidR="00B2177C">
          <w:rPr>
            <w:noProof/>
            <w:webHidden/>
          </w:rPr>
        </w:r>
        <w:r w:rsidR="00B2177C">
          <w:rPr>
            <w:noProof/>
            <w:webHidden/>
          </w:rPr>
          <w:fldChar w:fldCharType="separate"/>
        </w:r>
        <w:r w:rsidR="00B2177C">
          <w:rPr>
            <w:noProof/>
            <w:webHidden/>
          </w:rPr>
          <w:t>15</w:t>
        </w:r>
        <w:r w:rsidR="00B2177C">
          <w:rPr>
            <w:noProof/>
            <w:webHidden/>
          </w:rPr>
          <w:fldChar w:fldCharType="end"/>
        </w:r>
      </w:hyperlink>
    </w:p>
    <w:p w14:paraId="4C68F48D" w14:textId="09060F1F" w:rsidR="00B2177C" w:rsidRDefault="00002F9B">
      <w:pPr>
        <w:pStyle w:val="34"/>
        <w:rPr>
          <w:rFonts w:asciiTheme="minorHAnsi" w:eastAsiaTheme="minorEastAsia" w:hAnsiTheme="minorHAnsi" w:cstheme="minorBidi"/>
          <w:noProof/>
          <w:szCs w:val="22"/>
        </w:rPr>
      </w:pPr>
      <w:hyperlink w:anchor="_Toc484634790" w:history="1">
        <w:r w:rsidR="00B2177C" w:rsidRPr="00A54AC6">
          <w:rPr>
            <w:rStyle w:val="af6"/>
            <w:noProof/>
          </w:rPr>
          <w:t>2.2.3</w:t>
        </w:r>
        <w:r w:rsidR="00B2177C" w:rsidRPr="00A54AC6">
          <w:rPr>
            <w:rStyle w:val="af6"/>
            <w:rFonts w:cs="Arial"/>
            <w:noProof/>
          </w:rPr>
          <w:t xml:space="preserve"> </w:t>
        </w:r>
        <w:r w:rsidR="00B2177C" w:rsidRPr="00A54AC6">
          <w:rPr>
            <w:rStyle w:val="af6"/>
            <w:rFonts w:cs="Arial"/>
            <w:noProof/>
          </w:rPr>
          <w:t>后备制动</w:t>
        </w:r>
        <w:r w:rsidR="00B2177C">
          <w:rPr>
            <w:noProof/>
            <w:webHidden/>
          </w:rPr>
          <w:tab/>
        </w:r>
        <w:r w:rsidR="00B2177C">
          <w:rPr>
            <w:noProof/>
            <w:webHidden/>
          </w:rPr>
          <w:fldChar w:fldCharType="begin"/>
        </w:r>
        <w:r w:rsidR="00B2177C">
          <w:rPr>
            <w:noProof/>
            <w:webHidden/>
          </w:rPr>
          <w:instrText xml:space="preserve"> PAGEREF _Toc484634790 \h </w:instrText>
        </w:r>
        <w:r w:rsidR="00B2177C">
          <w:rPr>
            <w:noProof/>
            <w:webHidden/>
          </w:rPr>
        </w:r>
        <w:r w:rsidR="00B2177C">
          <w:rPr>
            <w:noProof/>
            <w:webHidden/>
          </w:rPr>
          <w:fldChar w:fldCharType="separate"/>
        </w:r>
        <w:r w:rsidR="00B2177C">
          <w:rPr>
            <w:noProof/>
            <w:webHidden/>
          </w:rPr>
          <w:t>16</w:t>
        </w:r>
        <w:r w:rsidR="00B2177C">
          <w:rPr>
            <w:noProof/>
            <w:webHidden/>
          </w:rPr>
          <w:fldChar w:fldCharType="end"/>
        </w:r>
      </w:hyperlink>
    </w:p>
    <w:p w14:paraId="717AA80D" w14:textId="256885E0" w:rsidR="00B2177C" w:rsidRDefault="00002F9B">
      <w:pPr>
        <w:pStyle w:val="15"/>
        <w:rPr>
          <w:rFonts w:asciiTheme="minorHAnsi" w:eastAsiaTheme="minorEastAsia" w:hAnsiTheme="minorHAnsi" w:cstheme="minorBidi"/>
          <w:bCs w:val="0"/>
          <w:szCs w:val="22"/>
        </w:rPr>
      </w:pPr>
      <w:hyperlink w:anchor="_Toc484634791" w:history="1">
        <w:r w:rsidR="00B2177C" w:rsidRPr="00A54AC6">
          <w:rPr>
            <w:rStyle w:val="af6"/>
            <w:rFonts w:eastAsia="黑体"/>
          </w:rPr>
          <w:t>3</w:t>
        </w:r>
        <w:r w:rsidR="00B2177C" w:rsidRPr="00A54AC6">
          <w:rPr>
            <w:rStyle w:val="af6"/>
            <w:rFonts w:eastAsia="黑体" w:cs="Arial"/>
          </w:rPr>
          <w:t xml:space="preserve">  CAN</w:t>
        </w:r>
        <w:r w:rsidR="00B2177C" w:rsidRPr="00A54AC6">
          <w:rPr>
            <w:rStyle w:val="af6"/>
            <w:rFonts w:eastAsia="黑体" w:cs="Arial"/>
          </w:rPr>
          <w:t>总线基本原理</w:t>
        </w:r>
        <w:r w:rsidR="00B2177C">
          <w:rPr>
            <w:webHidden/>
          </w:rPr>
          <w:tab/>
        </w:r>
        <w:r w:rsidR="00B2177C">
          <w:rPr>
            <w:webHidden/>
          </w:rPr>
          <w:fldChar w:fldCharType="begin"/>
        </w:r>
        <w:r w:rsidR="00B2177C">
          <w:rPr>
            <w:webHidden/>
          </w:rPr>
          <w:instrText xml:space="preserve"> PAGEREF _Toc484634791 \h </w:instrText>
        </w:r>
        <w:r w:rsidR="00B2177C">
          <w:rPr>
            <w:webHidden/>
          </w:rPr>
        </w:r>
        <w:r w:rsidR="00B2177C">
          <w:rPr>
            <w:webHidden/>
          </w:rPr>
          <w:fldChar w:fldCharType="separate"/>
        </w:r>
        <w:r w:rsidR="00B2177C">
          <w:rPr>
            <w:webHidden/>
          </w:rPr>
          <w:t>18</w:t>
        </w:r>
        <w:r w:rsidR="00B2177C">
          <w:rPr>
            <w:webHidden/>
          </w:rPr>
          <w:fldChar w:fldCharType="end"/>
        </w:r>
      </w:hyperlink>
    </w:p>
    <w:p w14:paraId="098DEAF8" w14:textId="0BCDDF47" w:rsidR="00B2177C" w:rsidRDefault="00002F9B">
      <w:pPr>
        <w:pStyle w:val="24"/>
        <w:rPr>
          <w:rFonts w:asciiTheme="minorHAnsi" w:eastAsiaTheme="minorEastAsia" w:hAnsiTheme="minorHAnsi" w:cstheme="minorBidi"/>
          <w:szCs w:val="22"/>
          <w:lang w:val="en-US"/>
        </w:rPr>
      </w:pPr>
      <w:hyperlink w:anchor="_Toc484634792" w:history="1">
        <w:r w:rsidR="00B2177C" w:rsidRPr="00A54AC6">
          <w:rPr>
            <w:rStyle w:val="af6"/>
            <w:rFonts w:eastAsia="黑体"/>
          </w:rPr>
          <w:t>3.1</w:t>
        </w:r>
        <w:r w:rsidR="00B2177C" w:rsidRPr="00A54AC6">
          <w:rPr>
            <w:rStyle w:val="af6"/>
            <w:rFonts w:eastAsia="黑体" w:cs="Arial"/>
          </w:rPr>
          <w:t xml:space="preserve"> </w:t>
        </w:r>
        <w:r w:rsidR="00B2177C" w:rsidRPr="00A54AC6">
          <w:rPr>
            <w:rStyle w:val="af6"/>
            <w:rFonts w:eastAsia="黑体" w:cs="Arial"/>
          </w:rPr>
          <w:t>现场总线技术</w:t>
        </w:r>
        <w:r w:rsidR="00B2177C">
          <w:rPr>
            <w:webHidden/>
          </w:rPr>
          <w:tab/>
        </w:r>
        <w:r w:rsidR="00B2177C">
          <w:rPr>
            <w:webHidden/>
          </w:rPr>
          <w:fldChar w:fldCharType="begin"/>
        </w:r>
        <w:r w:rsidR="00B2177C">
          <w:rPr>
            <w:webHidden/>
          </w:rPr>
          <w:instrText xml:space="preserve"> PAGEREF _Toc484634792 \h </w:instrText>
        </w:r>
        <w:r w:rsidR="00B2177C">
          <w:rPr>
            <w:webHidden/>
          </w:rPr>
        </w:r>
        <w:r w:rsidR="00B2177C">
          <w:rPr>
            <w:webHidden/>
          </w:rPr>
          <w:fldChar w:fldCharType="separate"/>
        </w:r>
        <w:r w:rsidR="00B2177C">
          <w:rPr>
            <w:webHidden/>
          </w:rPr>
          <w:t>18</w:t>
        </w:r>
        <w:r w:rsidR="00B2177C">
          <w:rPr>
            <w:webHidden/>
          </w:rPr>
          <w:fldChar w:fldCharType="end"/>
        </w:r>
      </w:hyperlink>
    </w:p>
    <w:p w14:paraId="247BE378" w14:textId="0B48D82E" w:rsidR="00B2177C" w:rsidRDefault="00002F9B">
      <w:pPr>
        <w:pStyle w:val="34"/>
        <w:rPr>
          <w:rFonts w:asciiTheme="minorHAnsi" w:eastAsiaTheme="minorEastAsia" w:hAnsiTheme="minorHAnsi" w:cstheme="minorBidi"/>
          <w:noProof/>
          <w:szCs w:val="22"/>
        </w:rPr>
      </w:pPr>
      <w:hyperlink w:anchor="_Toc484634793" w:history="1">
        <w:r w:rsidR="00B2177C" w:rsidRPr="00A54AC6">
          <w:rPr>
            <w:rStyle w:val="af6"/>
            <w:noProof/>
          </w:rPr>
          <w:t>3.1.1</w:t>
        </w:r>
        <w:r w:rsidR="00B2177C" w:rsidRPr="00A54AC6">
          <w:rPr>
            <w:rStyle w:val="af6"/>
            <w:rFonts w:cs="Arial"/>
            <w:noProof/>
          </w:rPr>
          <w:t xml:space="preserve"> </w:t>
        </w:r>
        <w:r w:rsidR="00B2177C" w:rsidRPr="00A54AC6">
          <w:rPr>
            <w:rStyle w:val="af6"/>
            <w:rFonts w:cs="Arial"/>
            <w:noProof/>
          </w:rPr>
          <w:t>现场总线技术概论</w:t>
        </w:r>
        <w:r w:rsidR="00B2177C">
          <w:rPr>
            <w:noProof/>
            <w:webHidden/>
          </w:rPr>
          <w:tab/>
        </w:r>
        <w:r w:rsidR="00B2177C">
          <w:rPr>
            <w:noProof/>
            <w:webHidden/>
          </w:rPr>
          <w:fldChar w:fldCharType="begin"/>
        </w:r>
        <w:r w:rsidR="00B2177C">
          <w:rPr>
            <w:noProof/>
            <w:webHidden/>
          </w:rPr>
          <w:instrText xml:space="preserve"> PAGEREF _Toc484634793 \h </w:instrText>
        </w:r>
        <w:r w:rsidR="00B2177C">
          <w:rPr>
            <w:noProof/>
            <w:webHidden/>
          </w:rPr>
        </w:r>
        <w:r w:rsidR="00B2177C">
          <w:rPr>
            <w:noProof/>
            <w:webHidden/>
          </w:rPr>
          <w:fldChar w:fldCharType="separate"/>
        </w:r>
        <w:r w:rsidR="00B2177C">
          <w:rPr>
            <w:noProof/>
            <w:webHidden/>
          </w:rPr>
          <w:t>18</w:t>
        </w:r>
        <w:r w:rsidR="00B2177C">
          <w:rPr>
            <w:noProof/>
            <w:webHidden/>
          </w:rPr>
          <w:fldChar w:fldCharType="end"/>
        </w:r>
      </w:hyperlink>
    </w:p>
    <w:p w14:paraId="3FD22EFC" w14:textId="15122F60" w:rsidR="00B2177C" w:rsidRDefault="00002F9B">
      <w:pPr>
        <w:pStyle w:val="34"/>
        <w:rPr>
          <w:rFonts w:asciiTheme="minorHAnsi" w:eastAsiaTheme="minorEastAsia" w:hAnsiTheme="minorHAnsi" w:cstheme="minorBidi"/>
          <w:noProof/>
          <w:szCs w:val="22"/>
        </w:rPr>
      </w:pPr>
      <w:hyperlink w:anchor="_Toc484634794" w:history="1">
        <w:r w:rsidR="00B2177C" w:rsidRPr="00A54AC6">
          <w:rPr>
            <w:rStyle w:val="af6"/>
            <w:noProof/>
          </w:rPr>
          <w:t>3.1.2</w:t>
        </w:r>
        <w:r w:rsidR="00B2177C" w:rsidRPr="00A54AC6">
          <w:rPr>
            <w:rStyle w:val="af6"/>
            <w:rFonts w:cs="Arial"/>
            <w:noProof/>
          </w:rPr>
          <w:t xml:space="preserve"> </w:t>
        </w:r>
        <w:r w:rsidR="00B2177C" w:rsidRPr="00A54AC6">
          <w:rPr>
            <w:rStyle w:val="af6"/>
            <w:rFonts w:cs="Arial"/>
            <w:noProof/>
          </w:rPr>
          <w:t>几种现场总线的比较</w:t>
        </w:r>
        <w:r w:rsidR="00B2177C">
          <w:rPr>
            <w:noProof/>
            <w:webHidden/>
          </w:rPr>
          <w:tab/>
        </w:r>
        <w:r w:rsidR="00B2177C">
          <w:rPr>
            <w:noProof/>
            <w:webHidden/>
          </w:rPr>
          <w:fldChar w:fldCharType="begin"/>
        </w:r>
        <w:r w:rsidR="00B2177C">
          <w:rPr>
            <w:noProof/>
            <w:webHidden/>
          </w:rPr>
          <w:instrText xml:space="preserve"> PAGEREF _Toc484634794 \h </w:instrText>
        </w:r>
        <w:r w:rsidR="00B2177C">
          <w:rPr>
            <w:noProof/>
            <w:webHidden/>
          </w:rPr>
        </w:r>
        <w:r w:rsidR="00B2177C">
          <w:rPr>
            <w:noProof/>
            <w:webHidden/>
          </w:rPr>
          <w:fldChar w:fldCharType="separate"/>
        </w:r>
        <w:r w:rsidR="00B2177C">
          <w:rPr>
            <w:noProof/>
            <w:webHidden/>
          </w:rPr>
          <w:t>19</w:t>
        </w:r>
        <w:r w:rsidR="00B2177C">
          <w:rPr>
            <w:noProof/>
            <w:webHidden/>
          </w:rPr>
          <w:fldChar w:fldCharType="end"/>
        </w:r>
      </w:hyperlink>
    </w:p>
    <w:p w14:paraId="7D6162D1" w14:textId="25C41B0D" w:rsidR="00B2177C" w:rsidRDefault="00002F9B">
      <w:pPr>
        <w:pStyle w:val="24"/>
        <w:rPr>
          <w:rFonts w:asciiTheme="minorHAnsi" w:eastAsiaTheme="minorEastAsia" w:hAnsiTheme="minorHAnsi" w:cstheme="minorBidi"/>
          <w:szCs w:val="22"/>
          <w:lang w:val="en-US"/>
        </w:rPr>
      </w:pPr>
      <w:hyperlink w:anchor="_Toc484634795" w:history="1">
        <w:r w:rsidR="00B2177C" w:rsidRPr="00A54AC6">
          <w:rPr>
            <w:rStyle w:val="af6"/>
            <w:rFonts w:eastAsia="黑体"/>
          </w:rPr>
          <w:t>3.2</w:t>
        </w:r>
        <w:r w:rsidR="00B2177C" w:rsidRPr="00A54AC6">
          <w:rPr>
            <w:rStyle w:val="af6"/>
            <w:rFonts w:eastAsia="黑体" w:cs="Arial"/>
          </w:rPr>
          <w:t xml:space="preserve"> CAN</w:t>
        </w:r>
        <w:r w:rsidR="00B2177C" w:rsidRPr="00A54AC6">
          <w:rPr>
            <w:rStyle w:val="af6"/>
            <w:rFonts w:eastAsia="黑体" w:cs="Arial"/>
          </w:rPr>
          <w:t>总线协议</w:t>
        </w:r>
        <w:r w:rsidR="00B2177C">
          <w:rPr>
            <w:webHidden/>
          </w:rPr>
          <w:tab/>
        </w:r>
        <w:r w:rsidR="00B2177C">
          <w:rPr>
            <w:webHidden/>
          </w:rPr>
          <w:fldChar w:fldCharType="begin"/>
        </w:r>
        <w:r w:rsidR="00B2177C">
          <w:rPr>
            <w:webHidden/>
          </w:rPr>
          <w:instrText xml:space="preserve"> PAGEREF _Toc484634795 \h </w:instrText>
        </w:r>
        <w:r w:rsidR="00B2177C">
          <w:rPr>
            <w:webHidden/>
          </w:rPr>
        </w:r>
        <w:r w:rsidR="00B2177C">
          <w:rPr>
            <w:webHidden/>
          </w:rPr>
          <w:fldChar w:fldCharType="separate"/>
        </w:r>
        <w:r w:rsidR="00B2177C">
          <w:rPr>
            <w:webHidden/>
          </w:rPr>
          <w:t>20</w:t>
        </w:r>
        <w:r w:rsidR="00B2177C">
          <w:rPr>
            <w:webHidden/>
          </w:rPr>
          <w:fldChar w:fldCharType="end"/>
        </w:r>
      </w:hyperlink>
    </w:p>
    <w:p w14:paraId="1C18F400" w14:textId="0C096A67" w:rsidR="00B2177C" w:rsidRDefault="00002F9B">
      <w:pPr>
        <w:pStyle w:val="34"/>
        <w:rPr>
          <w:rFonts w:asciiTheme="minorHAnsi" w:eastAsiaTheme="minorEastAsia" w:hAnsiTheme="minorHAnsi" w:cstheme="minorBidi"/>
          <w:noProof/>
          <w:szCs w:val="22"/>
        </w:rPr>
      </w:pPr>
      <w:hyperlink w:anchor="_Toc484634796" w:history="1">
        <w:r w:rsidR="00B2177C" w:rsidRPr="00A54AC6">
          <w:rPr>
            <w:rStyle w:val="af6"/>
            <w:rFonts w:eastAsia="黑体"/>
            <w:noProof/>
          </w:rPr>
          <w:t>3.2.1 CAN</w:t>
        </w:r>
        <w:r w:rsidR="00B2177C" w:rsidRPr="00A54AC6">
          <w:rPr>
            <w:rStyle w:val="af6"/>
            <w:rFonts w:eastAsia="黑体"/>
            <w:noProof/>
          </w:rPr>
          <w:t>的基本特点</w:t>
        </w:r>
        <w:r w:rsidR="00B2177C">
          <w:rPr>
            <w:noProof/>
            <w:webHidden/>
          </w:rPr>
          <w:tab/>
        </w:r>
        <w:r w:rsidR="00B2177C">
          <w:rPr>
            <w:noProof/>
            <w:webHidden/>
          </w:rPr>
          <w:fldChar w:fldCharType="begin"/>
        </w:r>
        <w:r w:rsidR="00B2177C">
          <w:rPr>
            <w:noProof/>
            <w:webHidden/>
          </w:rPr>
          <w:instrText xml:space="preserve"> PAGEREF _Toc484634796 \h </w:instrText>
        </w:r>
        <w:r w:rsidR="00B2177C">
          <w:rPr>
            <w:noProof/>
            <w:webHidden/>
          </w:rPr>
        </w:r>
        <w:r w:rsidR="00B2177C">
          <w:rPr>
            <w:noProof/>
            <w:webHidden/>
          </w:rPr>
          <w:fldChar w:fldCharType="separate"/>
        </w:r>
        <w:r w:rsidR="00B2177C">
          <w:rPr>
            <w:noProof/>
            <w:webHidden/>
          </w:rPr>
          <w:t>20</w:t>
        </w:r>
        <w:r w:rsidR="00B2177C">
          <w:rPr>
            <w:noProof/>
            <w:webHidden/>
          </w:rPr>
          <w:fldChar w:fldCharType="end"/>
        </w:r>
      </w:hyperlink>
    </w:p>
    <w:p w14:paraId="04555216" w14:textId="5F55E4C6" w:rsidR="00B2177C" w:rsidRDefault="00002F9B">
      <w:pPr>
        <w:pStyle w:val="34"/>
        <w:rPr>
          <w:rFonts w:asciiTheme="minorHAnsi" w:eastAsiaTheme="minorEastAsia" w:hAnsiTheme="minorHAnsi" w:cstheme="minorBidi"/>
          <w:noProof/>
          <w:szCs w:val="22"/>
        </w:rPr>
      </w:pPr>
      <w:hyperlink w:anchor="_Toc484634797" w:history="1">
        <w:r w:rsidR="00B2177C" w:rsidRPr="00A54AC6">
          <w:rPr>
            <w:rStyle w:val="af6"/>
            <w:rFonts w:eastAsia="黑体"/>
            <w:noProof/>
          </w:rPr>
          <w:t>3.2.2 CAN</w:t>
        </w:r>
        <w:r w:rsidR="00B2177C" w:rsidRPr="00A54AC6">
          <w:rPr>
            <w:rStyle w:val="af6"/>
            <w:rFonts w:eastAsia="黑体"/>
            <w:noProof/>
          </w:rPr>
          <w:t>的发展前景</w:t>
        </w:r>
        <w:r w:rsidR="00B2177C">
          <w:rPr>
            <w:noProof/>
            <w:webHidden/>
          </w:rPr>
          <w:tab/>
        </w:r>
        <w:r w:rsidR="00B2177C">
          <w:rPr>
            <w:noProof/>
            <w:webHidden/>
          </w:rPr>
          <w:fldChar w:fldCharType="begin"/>
        </w:r>
        <w:r w:rsidR="00B2177C">
          <w:rPr>
            <w:noProof/>
            <w:webHidden/>
          </w:rPr>
          <w:instrText xml:space="preserve"> PAGEREF _Toc484634797 \h </w:instrText>
        </w:r>
        <w:r w:rsidR="00B2177C">
          <w:rPr>
            <w:noProof/>
            <w:webHidden/>
          </w:rPr>
        </w:r>
        <w:r w:rsidR="00B2177C">
          <w:rPr>
            <w:noProof/>
            <w:webHidden/>
          </w:rPr>
          <w:fldChar w:fldCharType="separate"/>
        </w:r>
        <w:r w:rsidR="00B2177C">
          <w:rPr>
            <w:noProof/>
            <w:webHidden/>
          </w:rPr>
          <w:t>21</w:t>
        </w:r>
        <w:r w:rsidR="00B2177C">
          <w:rPr>
            <w:noProof/>
            <w:webHidden/>
          </w:rPr>
          <w:fldChar w:fldCharType="end"/>
        </w:r>
      </w:hyperlink>
    </w:p>
    <w:p w14:paraId="583ABE4D" w14:textId="3AA393A3" w:rsidR="00B2177C" w:rsidRDefault="00002F9B">
      <w:pPr>
        <w:pStyle w:val="34"/>
        <w:rPr>
          <w:rFonts w:asciiTheme="minorHAnsi" w:eastAsiaTheme="minorEastAsia" w:hAnsiTheme="minorHAnsi" w:cstheme="minorBidi"/>
          <w:noProof/>
          <w:szCs w:val="22"/>
        </w:rPr>
      </w:pPr>
      <w:hyperlink w:anchor="_Toc484634798" w:history="1">
        <w:r w:rsidR="00B2177C" w:rsidRPr="00A54AC6">
          <w:rPr>
            <w:rStyle w:val="af6"/>
            <w:rFonts w:eastAsia="黑体"/>
            <w:noProof/>
          </w:rPr>
          <w:t>3.2.3 CAN</w:t>
        </w:r>
        <w:r w:rsidR="00B2177C" w:rsidRPr="00A54AC6">
          <w:rPr>
            <w:rStyle w:val="af6"/>
            <w:rFonts w:eastAsia="黑体"/>
            <w:noProof/>
          </w:rPr>
          <w:t>的分层结构</w:t>
        </w:r>
        <w:r w:rsidR="00B2177C">
          <w:rPr>
            <w:noProof/>
            <w:webHidden/>
          </w:rPr>
          <w:tab/>
        </w:r>
        <w:r w:rsidR="00B2177C">
          <w:rPr>
            <w:noProof/>
            <w:webHidden/>
          </w:rPr>
          <w:fldChar w:fldCharType="begin"/>
        </w:r>
        <w:r w:rsidR="00B2177C">
          <w:rPr>
            <w:noProof/>
            <w:webHidden/>
          </w:rPr>
          <w:instrText xml:space="preserve"> PAGEREF _Toc484634798 \h </w:instrText>
        </w:r>
        <w:r w:rsidR="00B2177C">
          <w:rPr>
            <w:noProof/>
            <w:webHidden/>
          </w:rPr>
        </w:r>
        <w:r w:rsidR="00B2177C">
          <w:rPr>
            <w:noProof/>
            <w:webHidden/>
          </w:rPr>
          <w:fldChar w:fldCharType="separate"/>
        </w:r>
        <w:r w:rsidR="00B2177C">
          <w:rPr>
            <w:noProof/>
            <w:webHidden/>
          </w:rPr>
          <w:t>21</w:t>
        </w:r>
        <w:r w:rsidR="00B2177C">
          <w:rPr>
            <w:noProof/>
            <w:webHidden/>
          </w:rPr>
          <w:fldChar w:fldCharType="end"/>
        </w:r>
      </w:hyperlink>
    </w:p>
    <w:p w14:paraId="60A38589" w14:textId="3437C022" w:rsidR="00B2177C" w:rsidRDefault="00002F9B">
      <w:pPr>
        <w:pStyle w:val="34"/>
        <w:rPr>
          <w:rFonts w:asciiTheme="minorHAnsi" w:eastAsiaTheme="minorEastAsia" w:hAnsiTheme="minorHAnsi" w:cstheme="minorBidi"/>
          <w:noProof/>
          <w:szCs w:val="22"/>
        </w:rPr>
      </w:pPr>
      <w:hyperlink w:anchor="_Toc484634799" w:history="1">
        <w:r w:rsidR="00B2177C" w:rsidRPr="00A54AC6">
          <w:rPr>
            <w:rStyle w:val="af6"/>
            <w:rFonts w:eastAsia="黑体"/>
            <w:noProof/>
          </w:rPr>
          <w:t xml:space="preserve">3.2.4 </w:t>
        </w:r>
        <w:r w:rsidR="00B2177C" w:rsidRPr="00A54AC6">
          <w:rPr>
            <w:rStyle w:val="af6"/>
            <w:rFonts w:eastAsia="黑体"/>
            <w:noProof/>
          </w:rPr>
          <w:t>物理层</w:t>
        </w:r>
        <w:r w:rsidR="00B2177C">
          <w:rPr>
            <w:noProof/>
            <w:webHidden/>
          </w:rPr>
          <w:tab/>
        </w:r>
        <w:r w:rsidR="00B2177C">
          <w:rPr>
            <w:noProof/>
            <w:webHidden/>
          </w:rPr>
          <w:fldChar w:fldCharType="begin"/>
        </w:r>
        <w:r w:rsidR="00B2177C">
          <w:rPr>
            <w:noProof/>
            <w:webHidden/>
          </w:rPr>
          <w:instrText xml:space="preserve"> PAGEREF _Toc484634799 \h </w:instrText>
        </w:r>
        <w:r w:rsidR="00B2177C">
          <w:rPr>
            <w:noProof/>
            <w:webHidden/>
          </w:rPr>
        </w:r>
        <w:r w:rsidR="00B2177C">
          <w:rPr>
            <w:noProof/>
            <w:webHidden/>
          </w:rPr>
          <w:fldChar w:fldCharType="separate"/>
        </w:r>
        <w:r w:rsidR="00B2177C">
          <w:rPr>
            <w:noProof/>
            <w:webHidden/>
          </w:rPr>
          <w:t>23</w:t>
        </w:r>
        <w:r w:rsidR="00B2177C">
          <w:rPr>
            <w:noProof/>
            <w:webHidden/>
          </w:rPr>
          <w:fldChar w:fldCharType="end"/>
        </w:r>
      </w:hyperlink>
    </w:p>
    <w:p w14:paraId="7C46B261" w14:textId="20B89464" w:rsidR="00B2177C" w:rsidRDefault="00002F9B">
      <w:pPr>
        <w:pStyle w:val="34"/>
        <w:rPr>
          <w:rFonts w:asciiTheme="minorHAnsi" w:eastAsiaTheme="minorEastAsia" w:hAnsiTheme="minorHAnsi" w:cstheme="minorBidi"/>
          <w:noProof/>
          <w:szCs w:val="22"/>
        </w:rPr>
      </w:pPr>
      <w:hyperlink w:anchor="_Toc484634800" w:history="1">
        <w:r w:rsidR="00B2177C" w:rsidRPr="00A54AC6">
          <w:rPr>
            <w:rStyle w:val="af6"/>
            <w:rFonts w:eastAsia="黑体"/>
            <w:noProof/>
          </w:rPr>
          <w:t xml:space="preserve">3.2.5 </w:t>
        </w:r>
        <w:r w:rsidR="00B2177C" w:rsidRPr="00A54AC6">
          <w:rPr>
            <w:rStyle w:val="af6"/>
            <w:rFonts w:eastAsia="黑体"/>
            <w:noProof/>
          </w:rPr>
          <w:t>数据链路层</w:t>
        </w:r>
        <w:r w:rsidR="00B2177C">
          <w:rPr>
            <w:noProof/>
            <w:webHidden/>
          </w:rPr>
          <w:tab/>
        </w:r>
        <w:r w:rsidR="00B2177C">
          <w:rPr>
            <w:noProof/>
            <w:webHidden/>
          </w:rPr>
          <w:fldChar w:fldCharType="begin"/>
        </w:r>
        <w:r w:rsidR="00B2177C">
          <w:rPr>
            <w:noProof/>
            <w:webHidden/>
          </w:rPr>
          <w:instrText xml:space="preserve"> PAGEREF _Toc484634800 \h </w:instrText>
        </w:r>
        <w:r w:rsidR="00B2177C">
          <w:rPr>
            <w:noProof/>
            <w:webHidden/>
          </w:rPr>
        </w:r>
        <w:r w:rsidR="00B2177C">
          <w:rPr>
            <w:noProof/>
            <w:webHidden/>
          </w:rPr>
          <w:fldChar w:fldCharType="separate"/>
        </w:r>
        <w:r w:rsidR="00B2177C">
          <w:rPr>
            <w:noProof/>
            <w:webHidden/>
          </w:rPr>
          <w:t>23</w:t>
        </w:r>
        <w:r w:rsidR="00B2177C">
          <w:rPr>
            <w:noProof/>
            <w:webHidden/>
          </w:rPr>
          <w:fldChar w:fldCharType="end"/>
        </w:r>
      </w:hyperlink>
    </w:p>
    <w:p w14:paraId="3F363CBB" w14:textId="04624309" w:rsidR="00B2177C" w:rsidRDefault="00002F9B">
      <w:pPr>
        <w:pStyle w:val="34"/>
        <w:rPr>
          <w:rFonts w:asciiTheme="minorHAnsi" w:eastAsiaTheme="minorEastAsia" w:hAnsiTheme="minorHAnsi" w:cstheme="minorBidi"/>
          <w:noProof/>
          <w:szCs w:val="22"/>
        </w:rPr>
      </w:pPr>
      <w:hyperlink w:anchor="_Toc484634801" w:history="1">
        <w:r w:rsidR="00B2177C" w:rsidRPr="00A54AC6">
          <w:rPr>
            <w:rStyle w:val="af6"/>
            <w:rFonts w:eastAsia="黑体"/>
            <w:noProof/>
          </w:rPr>
          <w:t xml:space="preserve">3.2.6 </w:t>
        </w:r>
        <w:r w:rsidR="00B2177C" w:rsidRPr="00A54AC6">
          <w:rPr>
            <w:rStyle w:val="af6"/>
            <w:rFonts w:eastAsia="黑体"/>
            <w:noProof/>
          </w:rPr>
          <w:t>传输与滤波</w:t>
        </w:r>
        <w:r w:rsidR="00B2177C">
          <w:rPr>
            <w:noProof/>
            <w:webHidden/>
          </w:rPr>
          <w:tab/>
        </w:r>
        <w:r w:rsidR="00B2177C">
          <w:rPr>
            <w:noProof/>
            <w:webHidden/>
          </w:rPr>
          <w:fldChar w:fldCharType="begin"/>
        </w:r>
        <w:r w:rsidR="00B2177C">
          <w:rPr>
            <w:noProof/>
            <w:webHidden/>
          </w:rPr>
          <w:instrText xml:space="preserve"> PAGEREF _Toc484634801 \h </w:instrText>
        </w:r>
        <w:r w:rsidR="00B2177C">
          <w:rPr>
            <w:noProof/>
            <w:webHidden/>
          </w:rPr>
        </w:r>
        <w:r w:rsidR="00B2177C">
          <w:rPr>
            <w:noProof/>
            <w:webHidden/>
          </w:rPr>
          <w:fldChar w:fldCharType="separate"/>
        </w:r>
        <w:r w:rsidR="00B2177C">
          <w:rPr>
            <w:noProof/>
            <w:webHidden/>
          </w:rPr>
          <w:t>27</w:t>
        </w:r>
        <w:r w:rsidR="00B2177C">
          <w:rPr>
            <w:noProof/>
            <w:webHidden/>
          </w:rPr>
          <w:fldChar w:fldCharType="end"/>
        </w:r>
      </w:hyperlink>
    </w:p>
    <w:p w14:paraId="1EC4B7C3" w14:textId="60D9110C" w:rsidR="00B2177C" w:rsidRDefault="00002F9B">
      <w:pPr>
        <w:pStyle w:val="34"/>
        <w:rPr>
          <w:rFonts w:asciiTheme="minorHAnsi" w:eastAsiaTheme="minorEastAsia" w:hAnsiTheme="minorHAnsi" w:cstheme="minorBidi"/>
          <w:noProof/>
          <w:szCs w:val="22"/>
        </w:rPr>
      </w:pPr>
      <w:hyperlink w:anchor="_Toc484634802" w:history="1">
        <w:r w:rsidR="00B2177C" w:rsidRPr="00A54AC6">
          <w:rPr>
            <w:rStyle w:val="af6"/>
            <w:rFonts w:eastAsia="黑体"/>
            <w:noProof/>
          </w:rPr>
          <w:t xml:space="preserve">3.2.7 </w:t>
        </w:r>
        <w:r w:rsidR="00B2177C" w:rsidRPr="00A54AC6">
          <w:rPr>
            <w:rStyle w:val="af6"/>
            <w:rFonts w:eastAsia="黑体"/>
            <w:noProof/>
          </w:rPr>
          <w:t>错误处理</w:t>
        </w:r>
        <w:r w:rsidR="00B2177C">
          <w:rPr>
            <w:noProof/>
            <w:webHidden/>
          </w:rPr>
          <w:tab/>
        </w:r>
        <w:r w:rsidR="00B2177C">
          <w:rPr>
            <w:noProof/>
            <w:webHidden/>
          </w:rPr>
          <w:fldChar w:fldCharType="begin"/>
        </w:r>
        <w:r w:rsidR="00B2177C">
          <w:rPr>
            <w:noProof/>
            <w:webHidden/>
          </w:rPr>
          <w:instrText xml:space="preserve"> PAGEREF _Toc484634802 \h </w:instrText>
        </w:r>
        <w:r w:rsidR="00B2177C">
          <w:rPr>
            <w:noProof/>
            <w:webHidden/>
          </w:rPr>
        </w:r>
        <w:r w:rsidR="00B2177C">
          <w:rPr>
            <w:noProof/>
            <w:webHidden/>
          </w:rPr>
          <w:fldChar w:fldCharType="separate"/>
        </w:r>
        <w:r w:rsidR="00B2177C">
          <w:rPr>
            <w:noProof/>
            <w:webHidden/>
          </w:rPr>
          <w:t>27</w:t>
        </w:r>
        <w:r w:rsidR="00B2177C">
          <w:rPr>
            <w:noProof/>
            <w:webHidden/>
          </w:rPr>
          <w:fldChar w:fldCharType="end"/>
        </w:r>
      </w:hyperlink>
    </w:p>
    <w:p w14:paraId="7BCA87E8" w14:textId="799FD18D" w:rsidR="00B2177C" w:rsidRDefault="00002F9B">
      <w:pPr>
        <w:pStyle w:val="15"/>
        <w:rPr>
          <w:rFonts w:asciiTheme="minorHAnsi" w:eastAsiaTheme="minorEastAsia" w:hAnsiTheme="minorHAnsi" w:cstheme="minorBidi"/>
          <w:bCs w:val="0"/>
          <w:szCs w:val="22"/>
        </w:rPr>
      </w:pPr>
      <w:hyperlink w:anchor="_Toc484634803" w:history="1">
        <w:r w:rsidR="00B2177C" w:rsidRPr="00A54AC6">
          <w:rPr>
            <w:rStyle w:val="af6"/>
            <w:rFonts w:eastAsia="黑体"/>
          </w:rPr>
          <w:t>4</w:t>
        </w:r>
        <w:r w:rsidR="00B2177C" w:rsidRPr="00A54AC6">
          <w:rPr>
            <w:rStyle w:val="af6"/>
            <w:rFonts w:eastAsia="黑体" w:cs="Arial"/>
          </w:rPr>
          <w:t xml:space="preserve">  </w:t>
        </w:r>
        <w:r w:rsidR="00B2177C" w:rsidRPr="00A54AC6">
          <w:rPr>
            <w:rStyle w:val="af6"/>
            <w:rFonts w:eastAsia="黑体" w:cs="Arial"/>
          </w:rPr>
          <w:t>基于</w:t>
        </w:r>
        <w:r w:rsidR="00B2177C" w:rsidRPr="00A54AC6">
          <w:rPr>
            <w:rStyle w:val="af6"/>
            <w:rFonts w:eastAsia="黑体" w:cs="Arial"/>
          </w:rPr>
          <w:t>CAN</w:t>
        </w:r>
        <w:r w:rsidR="00B2177C" w:rsidRPr="00A54AC6">
          <w:rPr>
            <w:rStyle w:val="af6"/>
            <w:rFonts w:eastAsia="黑体" w:cs="Arial"/>
          </w:rPr>
          <w:t>总线的列车制动控制网络系统方案设计</w:t>
        </w:r>
        <w:r w:rsidR="00B2177C">
          <w:rPr>
            <w:webHidden/>
          </w:rPr>
          <w:tab/>
        </w:r>
        <w:r w:rsidR="00B2177C">
          <w:rPr>
            <w:webHidden/>
          </w:rPr>
          <w:fldChar w:fldCharType="begin"/>
        </w:r>
        <w:r w:rsidR="00B2177C">
          <w:rPr>
            <w:webHidden/>
          </w:rPr>
          <w:instrText xml:space="preserve"> PAGEREF _Toc484634803 \h </w:instrText>
        </w:r>
        <w:r w:rsidR="00B2177C">
          <w:rPr>
            <w:webHidden/>
          </w:rPr>
        </w:r>
        <w:r w:rsidR="00B2177C">
          <w:rPr>
            <w:webHidden/>
          </w:rPr>
          <w:fldChar w:fldCharType="separate"/>
        </w:r>
        <w:r w:rsidR="00B2177C">
          <w:rPr>
            <w:webHidden/>
          </w:rPr>
          <w:t>29</w:t>
        </w:r>
        <w:r w:rsidR="00B2177C">
          <w:rPr>
            <w:webHidden/>
          </w:rPr>
          <w:fldChar w:fldCharType="end"/>
        </w:r>
      </w:hyperlink>
    </w:p>
    <w:p w14:paraId="23CCC7D8" w14:textId="0DB00DFA" w:rsidR="00B2177C" w:rsidRDefault="00002F9B">
      <w:pPr>
        <w:pStyle w:val="24"/>
        <w:rPr>
          <w:rFonts w:asciiTheme="minorHAnsi" w:eastAsiaTheme="minorEastAsia" w:hAnsiTheme="minorHAnsi" w:cstheme="minorBidi"/>
          <w:szCs w:val="22"/>
          <w:lang w:val="en-US"/>
        </w:rPr>
      </w:pPr>
      <w:hyperlink w:anchor="_Toc484634804" w:history="1">
        <w:r w:rsidR="00B2177C" w:rsidRPr="00A54AC6">
          <w:rPr>
            <w:rStyle w:val="af6"/>
            <w:rFonts w:eastAsia="黑体"/>
          </w:rPr>
          <w:t xml:space="preserve">4.1 </w:t>
        </w:r>
        <w:r w:rsidR="00B2177C" w:rsidRPr="00A54AC6">
          <w:rPr>
            <w:rStyle w:val="af6"/>
            <w:rFonts w:eastAsia="黑体"/>
          </w:rPr>
          <w:t>系统整体组成及其功能分析</w:t>
        </w:r>
        <w:r w:rsidR="00B2177C">
          <w:rPr>
            <w:webHidden/>
          </w:rPr>
          <w:tab/>
        </w:r>
        <w:r w:rsidR="00B2177C">
          <w:rPr>
            <w:webHidden/>
          </w:rPr>
          <w:fldChar w:fldCharType="begin"/>
        </w:r>
        <w:r w:rsidR="00B2177C">
          <w:rPr>
            <w:webHidden/>
          </w:rPr>
          <w:instrText xml:space="preserve"> PAGEREF _Toc484634804 \h </w:instrText>
        </w:r>
        <w:r w:rsidR="00B2177C">
          <w:rPr>
            <w:webHidden/>
          </w:rPr>
        </w:r>
        <w:r w:rsidR="00B2177C">
          <w:rPr>
            <w:webHidden/>
          </w:rPr>
          <w:fldChar w:fldCharType="separate"/>
        </w:r>
        <w:r w:rsidR="00B2177C">
          <w:rPr>
            <w:webHidden/>
          </w:rPr>
          <w:t>29</w:t>
        </w:r>
        <w:r w:rsidR="00B2177C">
          <w:rPr>
            <w:webHidden/>
          </w:rPr>
          <w:fldChar w:fldCharType="end"/>
        </w:r>
      </w:hyperlink>
    </w:p>
    <w:p w14:paraId="021B66FD" w14:textId="44B3AD12" w:rsidR="00B2177C" w:rsidRDefault="00002F9B">
      <w:pPr>
        <w:pStyle w:val="24"/>
        <w:rPr>
          <w:rFonts w:asciiTheme="minorHAnsi" w:eastAsiaTheme="minorEastAsia" w:hAnsiTheme="minorHAnsi" w:cstheme="minorBidi"/>
          <w:szCs w:val="22"/>
          <w:lang w:val="en-US"/>
        </w:rPr>
      </w:pPr>
      <w:hyperlink w:anchor="_Toc484634805" w:history="1">
        <w:r w:rsidR="00B2177C" w:rsidRPr="00A54AC6">
          <w:rPr>
            <w:rStyle w:val="af6"/>
            <w:rFonts w:eastAsia="黑体"/>
          </w:rPr>
          <w:t>4.2</w:t>
        </w:r>
        <w:r w:rsidR="00B2177C" w:rsidRPr="00A54AC6">
          <w:rPr>
            <w:rStyle w:val="af6"/>
            <w:rFonts w:eastAsia="黑体" w:cs="Arial"/>
          </w:rPr>
          <w:t xml:space="preserve"> </w:t>
        </w:r>
        <w:r w:rsidR="00B2177C" w:rsidRPr="00A54AC6">
          <w:rPr>
            <w:rStyle w:val="af6"/>
            <w:rFonts w:eastAsia="黑体" w:cs="Arial"/>
          </w:rPr>
          <w:t>总体方案设计</w:t>
        </w:r>
        <w:r w:rsidR="00B2177C">
          <w:rPr>
            <w:webHidden/>
          </w:rPr>
          <w:tab/>
        </w:r>
        <w:r w:rsidR="00B2177C">
          <w:rPr>
            <w:webHidden/>
          </w:rPr>
          <w:fldChar w:fldCharType="begin"/>
        </w:r>
        <w:r w:rsidR="00B2177C">
          <w:rPr>
            <w:webHidden/>
          </w:rPr>
          <w:instrText xml:space="preserve"> PAGEREF _Toc484634805 \h </w:instrText>
        </w:r>
        <w:r w:rsidR="00B2177C">
          <w:rPr>
            <w:webHidden/>
          </w:rPr>
        </w:r>
        <w:r w:rsidR="00B2177C">
          <w:rPr>
            <w:webHidden/>
          </w:rPr>
          <w:fldChar w:fldCharType="separate"/>
        </w:r>
        <w:r w:rsidR="00B2177C">
          <w:rPr>
            <w:webHidden/>
          </w:rPr>
          <w:t>29</w:t>
        </w:r>
        <w:r w:rsidR="00B2177C">
          <w:rPr>
            <w:webHidden/>
          </w:rPr>
          <w:fldChar w:fldCharType="end"/>
        </w:r>
      </w:hyperlink>
    </w:p>
    <w:p w14:paraId="704AB041" w14:textId="56B3E608" w:rsidR="00B2177C" w:rsidRDefault="00002F9B">
      <w:pPr>
        <w:pStyle w:val="24"/>
        <w:rPr>
          <w:rFonts w:asciiTheme="minorHAnsi" w:eastAsiaTheme="minorEastAsia" w:hAnsiTheme="minorHAnsi" w:cstheme="minorBidi"/>
          <w:szCs w:val="22"/>
          <w:lang w:val="en-US"/>
        </w:rPr>
      </w:pPr>
      <w:hyperlink w:anchor="_Toc484634806" w:history="1">
        <w:r w:rsidR="00B2177C" w:rsidRPr="00A54AC6">
          <w:rPr>
            <w:rStyle w:val="af6"/>
            <w:rFonts w:eastAsia="黑体"/>
          </w:rPr>
          <w:t xml:space="preserve">4.3 </w:t>
        </w:r>
        <w:r w:rsidR="00B2177C" w:rsidRPr="00A54AC6">
          <w:rPr>
            <w:rStyle w:val="af6"/>
            <w:rFonts w:eastAsia="黑体"/>
          </w:rPr>
          <w:t>网络通信协议设计</w:t>
        </w:r>
        <w:r w:rsidR="00B2177C">
          <w:rPr>
            <w:webHidden/>
          </w:rPr>
          <w:tab/>
        </w:r>
        <w:r w:rsidR="00B2177C">
          <w:rPr>
            <w:webHidden/>
          </w:rPr>
          <w:fldChar w:fldCharType="begin"/>
        </w:r>
        <w:r w:rsidR="00B2177C">
          <w:rPr>
            <w:webHidden/>
          </w:rPr>
          <w:instrText xml:space="preserve"> PAGEREF _Toc484634806 \h </w:instrText>
        </w:r>
        <w:r w:rsidR="00B2177C">
          <w:rPr>
            <w:webHidden/>
          </w:rPr>
        </w:r>
        <w:r w:rsidR="00B2177C">
          <w:rPr>
            <w:webHidden/>
          </w:rPr>
          <w:fldChar w:fldCharType="separate"/>
        </w:r>
        <w:r w:rsidR="00B2177C">
          <w:rPr>
            <w:webHidden/>
          </w:rPr>
          <w:t>30</w:t>
        </w:r>
        <w:r w:rsidR="00B2177C">
          <w:rPr>
            <w:webHidden/>
          </w:rPr>
          <w:fldChar w:fldCharType="end"/>
        </w:r>
      </w:hyperlink>
    </w:p>
    <w:p w14:paraId="7C589E3B" w14:textId="23377C35" w:rsidR="00B2177C" w:rsidRDefault="00002F9B">
      <w:pPr>
        <w:pStyle w:val="15"/>
        <w:rPr>
          <w:rFonts w:asciiTheme="minorHAnsi" w:eastAsiaTheme="minorEastAsia" w:hAnsiTheme="minorHAnsi" w:cstheme="minorBidi"/>
          <w:bCs w:val="0"/>
          <w:szCs w:val="22"/>
        </w:rPr>
      </w:pPr>
      <w:hyperlink w:anchor="_Toc484634807" w:history="1">
        <w:r w:rsidR="00B2177C" w:rsidRPr="00A54AC6">
          <w:rPr>
            <w:rStyle w:val="af6"/>
            <w:rFonts w:eastAsia="黑体" w:cs="Arial"/>
          </w:rPr>
          <w:t xml:space="preserve">5  </w:t>
        </w:r>
        <w:r w:rsidR="00B2177C" w:rsidRPr="00A54AC6">
          <w:rPr>
            <w:rStyle w:val="af6"/>
            <w:rFonts w:eastAsia="黑体" w:cs="Arial"/>
          </w:rPr>
          <w:t>基于</w:t>
        </w:r>
        <w:r w:rsidR="00B2177C" w:rsidRPr="00A54AC6">
          <w:rPr>
            <w:rStyle w:val="af6"/>
            <w:rFonts w:eastAsia="黑体" w:cs="Arial"/>
          </w:rPr>
          <w:t>CAN</w:t>
        </w:r>
        <w:r w:rsidR="00B2177C" w:rsidRPr="00A54AC6">
          <w:rPr>
            <w:rStyle w:val="af6"/>
            <w:rFonts w:eastAsia="黑体" w:cs="Arial"/>
          </w:rPr>
          <w:t>总线的列车制动控制网络系统硬件设计</w:t>
        </w:r>
        <w:r w:rsidR="00B2177C">
          <w:rPr>
            <w:webHidden/>
          </w:rPr>
          <w:tab/>
        </w:r>
        <w:r w:rsidR="00B2177C">
          <w:rPr>
            <w:webHidden/>
          </w:rPr>
          <w:fldChar w:fldCharType="begin"/>
        </w:r>
        <w:r w:rsidR="00B2177C">
          <w:rPr>
            <w:webHidden/>
          </w:rPr>
          <w:instrText xml:space="preserve"> PAGEREF _Toc484634807 \h </w:instrText>
        </w:r>
        <w:r w:rsidR="00B2177C">
          <w:rPr>
            <w:webHidden/>
          </w:rPr>
        </w:r>
        <w:r w:rsidR="00B2177C">
          <w:rPr>
            <w:webHidden/>
          </w:rPr>
          <w:fldChar w:fldCharType="separate"/>
        </w:r>
        <w:r w:rsidR="00B2177C">
          <w:rPr>
            <w:webHidden/>
          </w:rPr>
          <w:t>32</w:t>
        </w:r>
        <w:r w:rsidR="00B2177C">
          <w:rPr>
            <w:webHidden/>
          </w:rPr>
          <w:fldChar w:fldCharType="end"/>
        </w:r>
      </w:hyperlink>
    </w:p>
    <w:p w14:paraId="6EBB2E7F" w14:textId="6570F282" w:rsidR="00B2177C" w:rsidRDefault="00002F9B">
      <w:pPr>
        <w:pStyle w:val="24"/>
        <w:rPr>
          <w:rFonts w:asciiTheme="minorHAnsi" w:eastAsiaTheme="minorEastAsia" w:hAnsiTheme="minorHAnsi" w:cstheme="minorBidi"/>
          <w:szCs w:val="22"/>
          <w:lang w:val="en-US"/>
        </w:rPr>
      </w:pPr>
      <w:hyperlink w:anchor="_Toc484634808" w:history="1">
        <w:r w:rsidR="00B2177C" w:rsidRPr="00A54AC6">
          <w:rPr>
            <w:rStyle w:val="af6"/>
            <w:rFonts w:eastAsia="黑体"/>
          </w:rPr>
          <w:t xml:space="preserve">5.1 </w:t>
        </w:r>
        <w:r w:rsidR="00B2177C" w:rsidRPr="00A54AC6">
          <w:rPr>
            <w:rStyle w:val="af6"/>
            <w:rFonts w:eastAsia="黑体"/>
          </w:rPr>
          <w:t>硬件设计总体框架</w:t>
        </w:r>
        <w:r w:rsidR="00B2177C">
          <w:rPr>
            <w:webHidden/>
          </w:rPr>
          <w:tab/>
        </w:r>
        <w:r w:rsidR="00B2177C">
          <w:rPr>
            <w:webHidden/>
          </w:rPr>
          <w:fldChar w:fldCharType="begin"/>
        </w:r>
        <w:r w:rsidR="00B2177C">
          <w:rPr>
            <w:webHidden/>
          </w:rPr>
          <w:instrText xml:space="preserve"> PAGEREF _Toc484634808 \h </w:instrText>
        </w:r>
        <w:r w:rsidR="00B2177C">
          <w:rPr>
            <w:webHidden/>
          </w:rPr>
        </w:r>
        <w:r w:rsidR="00B2177C">
          <w:rPr>
            <w:webHidden/>
          </w:rPr>
          <w:fldChar w:fldCharType="separate"/>
        </w:r>
        <w:r w:rsidR="00B2177C">
          <w:rPr>
            <w:webHidden/>
          </w:rPr>
          <w:t>32</w:t>
        </w:r>
        <w:r w:rsidR="00B2177C">
          <w:rPr>
            <w:webHidden/>
          </w:rPr>
          <w:fldChar w:fldCharType="end"/>
        </w:r>
      </w:hyperlink>
    </w:p>
    <w:p w14:paraId="1DF3C216" w14:textId="73614E4F" w:rsidR="00B2177C" w:rsidRDefault="00002F9B">
      <w:pPr>
        <w:pStyle w:val="24"/>
        <w:rPr>
          <w:rFonts w:asciiTheme="minorHAnsi" w:eastAsiaTheme="minorEastAsia" w:hAnsiTheme="minorHAnsi" w:cstheme="minorBidi"/>
          <w:szCs w:val="22"/>
          <w:lang w:val="en-US"/>
        </w:rPr>
      </w:pPr>
      <w:hyperlink w:anchor="_Toc484634809" w:history="1">
        <w:r w:rsidR="00B2177C" w:rsidRPr="00A54AC6">
          <w:rPr>
            <w:rStyle w:val="af6"/>
            <w:rFonts w:eastAsia="黑体"/>
          </w:rPr>
          <w:t>5.2</w:t>
        </w:r>
        <w:r w:rsidR="00B2177C" w:rsidRPr="00A54AC6">
          <w:rPr>
            <w:rStyle w:val="af6"/>
            <w:rFonts w:eastAsia="黑体" w:cs="Arial"/>
          </w:rPr>
          <w:t xml:space="preserve"> </w:t>
        </w:r>
        <w:r w:rsidR="00B2177C" w:rsidRPr="00A54AC6">
          <w:rPr>
            <w:rStyle w:val="af6"/>
            <w:rFonts w:eastAsia="黑体" w:cs="Arial"/>
          </w:rPr>
          <w:t>关键器件选型</w:t>
        </w:r>
        <w:r w:rsidR="00B2177C">
          <w:rPr>
            <w:webHidden/>
          </w:rPr>
          <w:tab/>
        </w:r>
        <w:r w:rsidR="00B2177C">
          <w:rPr>
            <w:webHidden/>
          </w:rPr>
          <w:fldChar w:fldCharType="begin"/>
        </w:r>
        <w:r w:rsidR="00B2177C">
          <w:rPr>
            <w:webHidden/>
          </w:rPr>
          <w:instrText xml:space="preserve"> PAGEREF _Toc484634809 \h </w:instrText>
        </w:r>
        <w:r w:rsidR="00B2177C">
          <w:rPr>
            <w:webHidden/>
          </w:rPr>
        </w:r>
        <w:r w:rsidR="00B2177C">
          <w:rPr>
            <w:webHidden/>
          </w:rPr>
          <w:fldChar w:fldCharType="separate"/>
        </w:r>
        <w:r w:rsidR="00B2177C">
          <w:rPr>
            <w:webHidden/>
          </w:rPr>
          <w:t>32</w:t>
        </w:r>
        <w:r w:rsidR="00B2177C">
          <w:rPr>
            <w:webHidden/>
          </w:rPr>
          <w:fldChar w:fldCharType="end"/>
        </w:r>
      </w:hyperlink>
    </w:p>
    <w:p w14:paraId="2B699AE3" w14:textId="0CE5FFDC" w:rsidR="00B2177C" w:rsidRDefault="00002F9B">
      <w:pPr>
        <w:pStyle w:val="34"/>
        <w:rPr>
          <w:rFonts w:asciiTheme="minorHAnsi" w:eastAsiaTheme="minorEastAsia" w:hAnsiTheme="minorHAnsi" w:cstheme="minorBidi"/>
          <w:noProof/>
          <w:szCs w:val="22"/>
        </w:rPr>
      </w:pPr>
      <w:hyperlink w:anchor="_Toc484634810" w:history="1">
        <w:r w:rsidR="00B2177C" w:rsidRPr="00A54AC6">
          <w:rPr>
            <w:rStyle w:val="af6"/>
            <w:noProof/>
          </w:rPr>
          <w:t>5.2.1</w:t>
        </w:r>
        <w:r w:rsidR="00B2177C" w:rsidRPr="00A54AC6">
          <w:rPr>
            <w:rStyle w:val="af6"/>
            <w:rFonts w:cs="Arial"/>
            <w:noProof/>
          </w:rPr>
          <w:t xml:space="preserve"> </w:t>
        </w:r>
        <w:r w:rsidR="00B2177C" w:rsidRPr="00A54AC6">
          <w:rPr>
            <w:rStyle w:val="af6"/>
            <w:rFonts w:cs="Arial"/>
            <w:noProof/>
          </w:rPr>
          <w:t>主控芯片选型</w:t>
        </w:r>
        <w:r w:rsidR="00B2177C">
          <w:rPr>
            <w:noProof/>
            <w:webHidden/>
          </w:rPr>
          <w:tab/>
        </w:r>
        <w:r w:rsidR="00B2177C">
          <w:rPr>
            <w:noProof/>
            <w:webHidden/>
          </w:rPr>
          <w:fldChar w:fldCharType="begin"/>
        </w:r>
        <w:r w:rsidR="00B2177C">
          <w:rPr>
            <w:noProof/>
            <w:webHidden/>
          </w:rPr>
          <w:instrText xml:space="preserve"> PAGEREF _Toc484634810 \h </w:instrText>
        </w:r>
        <w:r w:rsidR="00B2177C">
          <w:rPr>
            <w:noProof/>
            <w:webHidden/>
          </w:rPr>
        </w:r>
        <w:r w:rsidR="00B2177C">
          <w:rPr>
            <w:noProof/>
            <w:webHidden/>
          </w:rPr>
          <w:fldChar w:fldCharType="separate"/>
        </w:r>
        <w:r w:rsidR="00B2177C">
          <w:rPr>
            <w:noProof/>
            <w:webHidden/>
          </w:rPr>
          <w:t>32</w:t>
        </w:r>
        <w:r w:rsidR="00B2177C">
          <w:rPr>
            <w:noProof/>
            <w:webHidden/>
          </w:rPr>
          <w:fldChar w:fldCharType="end"/>
        </w:r>
      </w:hyperlink>
    </w:p>
    <w:p w14:paraId="0D67C897" w14:textId="621D77DA" w:rsidR="00B2177C" w:rsidRDefault="00002F9B">
      <w:pPr>
        <w:pStyle w:val="34"/>
        <w:rPr>
          <w:rFonts w:asciiTheme="minorHAnsi" w:eastAsiaTheme="minorEastAsia" w:hAnsiTheme="minorHAnsi" w:cstheme="minorBidi"/>
          <w:noProof/>
          <w:szCs w:val="22"/>
        </w:rPr>
      </w:pPr>
      <w:hyperlink w:anchor="_Toc484634811" w:history="1">
        <w:r w:rsidR="00B2177C" w:rsidRPr="00A54AC6">
          <w:rPr>
            <w:rStyle w:val="af6"/>
            <w:noProof/>
          </w:rPr>
          <w:t>5.2.2</w:t>
        </w:r>
        <w:r w:rsidR="00B2177C" w:rsidRPr="00A54AC6">
          <w:rPr>
            <w:rStyle w:val="af6"/>
            <w:rFonts w:cs="Arial"/>
            <w:noProof/>
          </w:rPr>
          <w:t xml:space="preserve"> CAN</w:t>
        </w:r>
        <w:r w:rsidR="00B2177C" w:rsidRPr="00A54AC6">
          <w:rPr>
            <w:rStyle w:val="af6"/>
            <w:rFonts w:cs="Arial"/>
            <w:noProof/>
          </w:rPr>
          <w:t>收发器选型</w:t>
        </w:r>
        <w:r w:rsidR="00B2177C">
          <w:rPr>
            <w:noProof/>
            <w:webHidden/>
          </w:rPr>
          <w:tab/>
        </w:r>
        <w:r w:rsidR="00B2177C">
          <w:rPr>
            <w:noProof/>
            <w:webHidden/>
          </w:rPr>
          <w:fldChar w:fldCharType="begin"/>
        </w:r>
        <w:r w:rsidR="00B2177C">
          <w:rPr>
            <w:noProof/>
            <w:webHidden/>
          </w:rPr>
          <w:instrText xml:space="preserve"> PAGEREF _Toc484634811 \h </w:instrText>
        </w:r>
        <w:r w:rsidR="00B2177C">
          <w:rPr>
            <w:noProof/>
            <w:webHidden/>
          </w:rPr>
        </w:r>
        <w:r w:rsidR="00B2177C">
          <w:rPr>
            <w:noProof/>
            <w:webHidden/>
          </w:rPr>
          <w:fldChar w:fldCharType="separate"/>
        </w:r>
        <w:r w:rsidR="00B2177C">
          <w:rPr>
            <w:noProof/>
            <w:webHidden/>
          </w:rPr>
          <w:t>34</w:t>
        </w:r>
        <w:r w:rsidR="00B2177C">
          <w:rPr>
            <w:noProof/>
            <w:webHidden/>
          </w:rPr>
          <w:fldChar w:fldCharType="end"/>
        </w:r>
      </w:hyperlink>
    </w:p>
    <w:p w14:paraId="6186FF54" w14:textId="410A88EB" w:rsidR="00B2177C" w:rsidRDefault="00002F9B">
      <w:pPr>
        <w:pStyle w:val="34"/>
        <w:rPr>
          <w:rFonts w:asciiTheme="minorHAnsi" w:eastAsiaTheme="minorEastAsia" w:hAnsiTheme="minorHAnsi" w:cstheme="minorBidi"/>
          <w:noProof/>
          <w:szCs w:val="22"/>
        </w:rPr>
      </w:pPr>
      <w:hyperlink w:anchor="_Toc484634812" w:history="1">
        <w:r w:rsidR="00B2177C" w:rsidRPr="00A54AC6">
          <w:rPr>
            <w:rStyle w:val="af6"/>
            <w:noProof/>
          </w:rPr>
          <w:t>5.2.3</w:t>
        </w:r>
        <w:r w:rsidR="00B2177C" w:rsidRPr="00A54AC6">
          <w:rPr>
            <w:rStyle w:val="af6"/>
            <w:rFonts w:cs="Arial"/>
            <w:noProof/>
          </w:rPr>
          <w:t xml:space="preserve"> </w:t>
        </w:r>
        <w:r w:rsidR="00B2177C" w:rsidRPr="00A54AC6">
          <w:rPr>
            <w:rStyle w:val="af6"/>
            <w:rFonts w:cs="Arial"/>
            <w:noProof/>
          </w:rPr>
          <w:t>其他元器件选型</w:t>
        </w:r>
        <w:r w:rsidR="00B2177C">
          <w:rPr>
            <w:noProof/>
            <w:webHidden/>
          </w:rPr>
          <w:tab/>
        </w:r>
        <w:r w:rsidR="00B2177C">
          <w:rPr>
            <w:noProof/>
            <w:webHidden/>
          </w:rPr>
          <w:fldChar w:fldCharType="begin"/>
        </w:r>
        <w:r w:rsidR="00B2177C">
          <w:rPr>
            <w:noProof/>
            <w:webHidden/>
          </w:rPr>
          <w:instrText xml:space="preserve"> PAGEREF _Toc484634812 \h </w:instrText>
        </w:r>
        <w:r w:rsidR="00B2177C">
          <w:rPr>
            <w:noProof/>
            <w:webHidden/>
          </w:rPr>
        </w:r>
        <w:r w:rsidR="00B2177C">
          <w:rPr>
            <w:noProof/>
            <w:webHidden/>
          </w:rPr>
          <w:fldChar w:fldCharType="separate"/>
        </w:r>
        <w:r w:rsidR="00B2177C">
          <w:rPr>
            <w:noProof/>
            <w:webHidden/>
          </w:rPr>
          <w:t>35</w:t>
        </w:r>
        <w:r w:rsidR="00B2177C">
          <w:rPr>
            <w:noProof/>
            <w:webHidden/>
          </w:rPr>
          <w:fldChar w:fldCharType="end"/>
        </w:r>
      </w:hyperlink>
    </w:p>
    <w:p w14:paraId="12FE1561" w14:textId="4AE3CE39" w:rsidR="00B2177C" w:rsidRDefault="00002F9B">
      <w:pPr>
        <w:pStyle w:val="24"/>
        <w:rPr>
          <w:rFonts w:asciiTheme="minorHAnsi" w:eastAsiaTheme="minorEastAsia" w:hAnsiTheme="minorHAnsi" w:cstheme="minorBidi"/>
          <w:szCs w:val="22"/>
          <w:lang w:val="en-US"/>
        </w:rPr>
      </w:pPr>
      <w:hyperlink w:anchor="_Toc484634813" w:history="1">
        <w:r w:rsidR="00B2177C" w:rsidRPr="00A54AC6">
          <w:rPr>
            <w:rStyle w:val="af6"/>
            <w:rFonts w:eastAsia="黑体"/>
          </w:rPr>
          <w:t xml:space="preserve">5.3 </w:t>
        </w:r>
        <w:r w:rsidR="00B2177C" w:rsidRPr="00A54AC6">
          <w:rPr>
            <w:rStyle w:val="af6"/>
            <w:rFonts w:eastAsia="黑体"/>
          </w:rPr>
          <w:t>模拟电路设计</w:t>
        </w:r>
        <w:r w:rsidR="00B2177C">
          <w:rPr>
            <w:webHidden/>
          </w:rPr>
          <w:tab/>
        </w:r>
        <w:r w:rsidR="00B2177C">
          <w:rPr>
            <w:webHidden/>
          </w:rPr>
          <w:fldChar w:fldCharType="begin"/>
        </w:r>
        <w:r w:rsidR="00B2177C">
          <w:rPr>
            <w:webHidden/>
          </w:rPr>
          <w:instrText xml:space="preserve"> PAGEREF _Toc484634813 \h </w:instrText>
        </w:r>
        <w:r w:rsidR="00B2177C">
          <w:rPr>
            <w:webHidden/>
          </w:rPr>
        </w:r>
        <w:r w:rsidR="00B2177C">
          <w:rPr>
            <w:webHidden/>
          </w:rPr>
          <w:fldChar w:fldCharType="separate"/>
        </w:r>
        <w:r w:rsidR="00B2177C">
          <w:rPr>
            <w:webHidden/>
          </w:rPr>
          <w:t>35</w:t>
        </w:r>
        <w:r w:rsidR="00B2177C">
          <w:rPr>
            <w:webHidden/>
          </w:rPr>
          <w:fldChar w:fldCharType="end"/>
        </w:r>
      </w:hyperlink>
    </w:p>
    <w:p w14:paraId="3886F83D" w14:textId="6E7B04CF" w:rsidR="00B2177C" w:rsidRDefault="00002F9B">
      <w:pPr>
        <w:pStyle w:val="34"/>
        <w:rPr>
          <w:rFonts w:asciiTheme="minorHAnsi" w:eastAsiaTheme="minorEastAsia" w:hAnsiTheme="minorHAnsi" w:cstheme="minorBidi"/>
          <w:noProof/>
          <w:szCs w:val="22"/>
        </w:rPr>
      </w:pPr>
      <w:hyperlink w:anchor="_Toc484634814" w:history="1">
        <w:r w:rsidR="00B2177C" w:rsidRPr="00A54AC6">
          <w:rPr>
            <w:rStyle w:val="af6"/>
            <w:noProof/>
          </w:rPr>
          <w:t xml:space="preserve">5.3.1 </w:t>
        </w:r>
        <w:r w:rsidR="00B2177C" w:rsidRPr="00A54AC6">
          <w:rPr>
            <w:rStyle w:val="af6"/>
            <w:noProof/>
          </w:rPr>
          <w:t>电源模块的设计</w:t>
        </w:r>
        <w:r w:rsidR="00B2177C">
          <w:rPr>
            <w:noProof/>
            <w:webHidden/>
          </w:rPr>
          <w:tab/>
        </w:r>
        <w:r w:rsidR="00B2177C">
          <w:rPr>
            <w:noProof/>
            <w:webHidden/>
          </w:rPr>
          <w:fldChar w:fldCharType="begin"/>
        </w:r>
        <w:r w:rsidR="00B2177C">
          <w:rPr>
            <w:noProof/>
            <w:webHidden/>
          </w:rPr>
          <w:instrText xml:space="preserve"> PAGEREF _Toc484634814 \h </w:instrText>
        </w:r>
        <w:r w:rsidR="00B2177C">
          <w:rPr>
            <w:noProof/>
            <w:webHidden/>
          </w:rPr>
        </w:r>
        <w:r w:rsidR="00B2177C">
          <w:rPr>
            <w:noProof/>
            <w:webHidden/>
          </w:rPr>
          <w:fldChar w:fldCharType="separate"/>
        </w:r>
        <w:r w:rsidR="00B2177C">
          <w:rPr>
            <w:noProof/>
            <w:webHidden/>
          </w:rPr>
          <w:t>35</w:t>
        </w:r>
        <w:r w:rsidR="00B2177C">
          <w:rPr>
            <w:noProof/>
            <w:webHidden/>
          </w:rPr>
          <w:fldChar w:fldCharType="end"/>
        </w:r>
      </w:hyperlink>
    </w:p>
    <w:p w14:paraId="2CEE195F" w14:textId="41CE470C" w:rsidR="00B2177C" w:rsidRDefault="00002F9B">
      <w:pPr>
        <w:pStyle w:val="34"/>
        <w:rPr>
          <w:rFonts w:asciiTheme="minorHAnsi" w:eastAsiaTheme="minorEastAsia" w:hAnsiTheme="minorHAnsi" w:cstheme="minorBidi"/>
          <w:noProof/>
          <w:szCs w:val="22"/>
        </w:rPr>
      </w:pPr>
      <w:hyperlink w:anchor="_Toc484634815" w:history="1">
        <w:r w:rsidR="00B2177C" w:rsidRPr="00A54AC6">
          <w:rPr>
            <w:rStyle w:val="af6"/>
            <w:noProof/>
          </w:rPr>
          <w:t xml:space="preserve">5.3.2 </w:t>
        </w:r>
        <w:r w:rsidR="00B2177C" w:rsidRPr="00A54AC6">
          <w:rPr>
            <w:rStyle w:val="af6"/>
            <w:noProof/>
          </w:rPr>
          <w:t>单片机部分电路设计</w:t>
        </w:r>
        <w:r w:rsidR="00B2177C">
          <w:rPr>
            <w:noProof/>
            <w:webHidden/>
          </w:rPr>
          <w:tab/>
        </w:r>
        <w:r w:rsidR="00B2177C">
          <w:rPr>
            <w:noProof/>
            <w:webHidden/>
          </w:rPr>
          <w:fldChar w:fldCharType="begin"/>
        </w:r>
        <w:r w:rsidR="00B2177C">
          <w:rPr>
            <w:noProof/>
            <w:webHidden/>
          </w:rPr>
          <w:instrText xml:space="preserve"> PAGEREF _Toc484634815 \h </w:instrText>
        </w:r>
        <w:r w:rsidR="00B2177C">
          <w:rPr>
            <w:noProof/>
            <w:webHidden/>
          </w:rPr>
        </w:r>
        <w:r w:rsidR="00B2177C">
          <w:rPr>
            <w:noProof/>
            <w:webHidden/>
          </w:rPr>
          <w:fldChar w:fldCharType="separate"/>
        </w:r>
        <w:r w:rsidR="00B2177C">
          <w:rPr>
            <w:noProof/>
            <w:webHidden/>
          </w:rPr>
          <w:t>36</w:t>
        </w:r>
        <w:r w:rsidR="00B2177C">
          <w:rPr>
            <w:noProof/>
            <w:webHidden/>
          </w:rPr>
          <w:fldChar w:fldCharType="end"/>
        </w:r>
      </w:hyperlink>
    </w:p>
    <w:p w14:paraId="455029DA" w14:textId="1FC89318" w:rsidR="00B2177C" w:rsidRDefault="00002F9B">
      <w:pPr>
        <w:pStyle w:val="34"/>
        <w:rPr>
          <w:rFonts w:asciiTheme="minorHAnsi" w:eastAsiaTheme="minorEastAsia" w:hAnsiTheme="minorHAnsi" w:cstheme="minorBidi"/>
          <w:noProof/>
          <w:szCs w:val="22"/>
        </w:rPr>
      </w:pPr>
      <w:hyperlink w:anchor="_Toc484634816" w:history="1">
        <w:r w:rsidR="00B2177C" w:rsidRPr="00A54AC6">
          <w:rPr>
            <w:rStyle w:val="af6"/>
            <w:noProof/>
          </w:rPr>
          <w:t xml:space="preserve">5.3.3 </w:t>
        </w:r>
        <w:r w:rsidR="00B2177C" w:rsidRPr="00A54AC6">
          <w:rPr>
            <w:rStyle w:val="af6"/>
            <w:noProof/>
          </w:rPr>
          <w:t>电磁阀驱动电路</w:t>
        </w:r>
        <w:r w:rsidR="00B2177C">
          <w:rPr>
            <w:noProof/>
            <w:webHidden/>
          </w:rPr>
          <w:tab/>
        </w:r>
        <w:r w:rsidR="00B2177C">
          <w:rPr>
            <w:noProof/>
            <w:webHidden/>
          </w:rPr>
          <w:fldChar w:fldCharType="begin"/>
        </w:r>
        <w:r w:rsidR="00B2177C">
          <w:rPr>
            <w:noProof/>
            <w:webHidden/>
          </w:rPr>
          <w:instrText xml:space="preserve"> PAGEREF _Toc484634816 \h </w:instrText>
        </w:r>
        <w:r w:rsidR="00B2177C">
          <w:rPr>
            <w:noProof/>
            <w:webHidden/>
          </w:rPr>
        </w:r>
        <w:r w:rsidR="00B2177C">
          <w:rPr>
            <w:noProof/>
            <w:webHidden/>
          </w:rPr>
          <w:fldChar w:fldCharType="separate"/>
        </w:r>
        <w:r w:rsidR="00B2177C">
          <w:rPr>
            <w:noProof/>
            <w:webHidden/>
          </w:rPr>
          <w:t>37</w:t>
        </w:r>
        <w:r w:rsidR="00B2177C">
          <w:rPr>
            <w:noProof/>
            <w:webHidden/>
          </w:rPr>
          <w:fldChar w:fldCharType="end"/>
        </w:r>
      </w:hyperlink>
    </w:p>
    <w:p w14:paraId="2F626FF4" w14:textId="74BB4C79" w:rsidR="00B2177C" w:rsidRDefault="00002F9B">
      <w:pPr>
        <w:pStyle w:val="34"/>
        <w:rPr>
          <w:rFonts w:asciiTheme="minorHAnsi" w:eastAsiaTheme="minorEastAsia" w:hAnsiTheme="minorHAnsi" w:cstheme="minorBidi"/>
          <w:noProof/>
          <w:szCs w:val="22"/>
        </w:rPr>
      </w:pPr>
      <w:hyperlink w:anchor="_Toc484634817" w:history="1">
        <w:r w:rsidR="00B2177C" w:rsidRPr="00A54AC6">
          <w:rPr>
            <w:rStyle w:val="af6"/>
            <w:noProof/>
          </w:rPr>
          <w:t>5.3.4 ADC</w:t>
        </w:r>
        <w:r w:rsidR="00B2177C" w:rsidRPr="00A54AC6">
          <w:rPr>
            <w:rStyle w:val="af6"/>
            <w:noProof/>
          </w:rPr>
          <w:t>采集电路</w:t>
        </w:r>
        <w:r w:rsidR="00B2177C">
          <w:rPr>
            <w:noProof/>
            <w:webHidden/>
          </w:rPr>
          <w:tab/>
        </w:r>
        <w:r w:rsidR="00B2177C">
          <w:rPr>
            <w:noProof/>
            <w:webHidden/>
          </w:rPr>
          <w:fldChar w:fldCharType="begin"/>
        </w:r>
        <w:r w:rsidR="00B2177C">
          <w:rPr>
            <w:noProof/>
            <w:webHidden/>
          </w:rPr>
          <w:instrText xml:space="preserve"> PAGEREF _Toc484634817 \h </w:instrText>
        </w:r>
        <w:r w:rsidR="00B2177C">
          <w:rPr>
            <w:noProof/>
            <w:webHidden/>
          </w:rPr>
        </w:r>
        <w:r w:rsidR="00B2177C">
          <w:rPr>
            <w:noProof/>
            <w:webHidden/>
          </w:rPr>
          <w:fldChar w:fldCharType="separate"/>
        </w:r>
        <w:r w:rsidR="00B2177C">
          <w:rPr>
            <w:noProof/>
            <w:webHidden/>
          </w:rPr>
          <w:t>38</w:t>
        </w:r>
        <w:r w:rsidR="00B2177C">
          <w:rPr>
            <w:noProof/>
            <w:webHidden/>
          </w:rPr>
          <w:fldChar w:fldCharType="end"/>
        </w:r>
      </w:hyperlink>
    </w:p>
    <w:p w14:paraId="6E6DC2B9" w14:textId="7FE6AE75" w:rsidR="00B2177C" w:rsidRDefault="00002F9B">
      <w:pPr>
        <w:pStyle w:val="34"/>
        <w:rPr>
          <w:rFonts w:asciiTheme="minorHAnsi" w:eastAsiaTheme="minorEastAsia" w:hAnsiTheme="minorHAnsi" w:cstheme="minorBidi"/>
          <w:noProof/>
          <w:szCs w:val="22"/>
        </w:rPr>
      </w:pPr>
      <w:hyperlink w:anchor="_Toc484634818" w:history="1">
        <w:r w:rsidR="00B2177C" w:rsidRPr="00A54AC6">
          <w:rPr>
            <w:rStyle w:val="af6"/>
            <w:noProof/>
          </w:rPr>
          <w:t xml:space="preserve">5.3.5 </w:t>
        </w:r>
        <w:r w:rsidR="00B2177C" w:rsidRPr="00A54AC6">
          <w:rPr>
            <w:rStyle w:val="af6"/>
            <w:noProof/>
          </w:rPr>
          <w:t>显示模块电路和按键检测电路</w:t>
        </w:r>
        <w:r w:rsidR="00B2177C">
          <w:rPr>
            <w:noProof/>
            <w:webHidden/>
          </w:rPr>
          <w:tab/>
        </w:r>
        <w:r w:rsidR="00B2177C">
          <w:rPr>
            <w:noProof/>
            <w:webHidden/>
          </w:rPr>
          <w:fldChar w:fldCharType="begin"/>
        </w:r>
        <w:r w:rsidR="00B2177C">
          <w:rPr>
            <w:noProof/>
            <w:webHidden/>
          </w:rPr>
          <w:instrText xml:space="preserve"> PAGEREF _Toc484634818 \h </w:instrText>
        </w:r>
        <w:r w:rsidR="00B2177C">
          <w:rPr>
            <w:noProof/>
            <w:webHidden/>
          </w:rPr>
        </w:r>
        <w:r w:rsidR="00B2177C">
          <w:rPr>
            <w:noProof/>
            <w:webHidden/>
          </w:rPr>
          <w:fldChar w:fldCharType="separate"/>
        </w:r>
        <w:r w:rsidR="00B2177C">
          <w:rPr>
            <w:noProof/>
            <w:webHidden/>
          </w:rPr>
          <w:t>38</w:t>
        </w:r>
        <w:r w:rsidR="00B2177C">
          <w:rPr>
            <w:noProof/>
            <w:webHidden/>
          </w:rPr>
          <w:fldChar w:fldCharType="end"/>
        </w:r>
      </w:hyperlink>
    </w:p>
    <w:p w14:paraId="03D4204E" w14:textId="3E7C0B3E" w:rsidR="00B2177C" w:rsidRDefault="00002F9B">
      <w:pPr>
        <w:pStyle w:val="15"/>
        <w:rPr>
          <w:rFonts w:asciiTheme="minorHAnsi" w:eastAsiaTheme="minorEastAsia" w:hAnsiTheme="minorHAnsi" w:cstheme="minorBidi"/>
          <w:bCs w:val="0"/>
          <w:szCs w:val="22"/>
        </w:rPr>
      </w:pPr>
      <w:hyperlink w:anchor="_Toc484634819" w:history="1">
        <w:r w:rsidR="00B2177C" w:rsidRPr="00A54AC6">
          <w:rPr>
            <w:rStyle w:val="af6"/>
            <w:rFonts w:eastAsia="黑体"/>
          </w:rPr>
          <w:t>6</w:t>
        </w:r>
        <w:r w:rsidR="00B2177C" w:rsidRPr="00A54AC6">
          <w:rPr>
            <w:rStyle w:val="af6"/>
            <w:rFonts w:eastAsia="黑体" w:cs="Arial"/>
          </w:rPr>
          <w:t xml:space="preserve">  </w:t>
        </w:r>
        <w:r w:rsidR="00B2177C" w:rsidRPr="00A54AC6">
          <w:rPr>
            <w:rStyle w:val="af6"/>
            <w:rFonts w:eastAsia="黑体" w:cs="Arial"/>
          </w:rPr>
          <w:t>基于</w:t>
        </w:r>
        <w:r w:rsidR="00B2177C" w:rsidRPr="00A54AC6">
          <w:rPr>
            <w:rStyle w:val="af6"/>
            <w:rFonts w:eastAsia="黑体" w:cs="Arial"/>
          </w:rPr>
          <w:t>CAN</w:t>
        </w:r>
        <w:r w:rsidR="00B2177C" w:rsidRPr="00A54AC6">
          <w:rPr>
            <w:rStyle w:val="af6"/>
            <w:rFonts w:eastAsia="黑体" w:cs="Arial"/>
          </w:rPr>
          <w:t>总线的列车制动网络系统软件设计</w:t>
        </w:r>
        <w:r w:rsidR="00B2177C">
          <w:rPr>
            <w:webHidden/>
          </w:rPr>
          <w:tab/>
        </w:r>
        <w:r w:rsidR="00B2177C">
          <w:rPr>
            <w:webHidden/>
          </w:rPr>
          <w:fldChar w:fldCharType="begin"/>
        </w:r>
        <w:r w:rsidR="00B2177C">
          <w:rPr>
            <w:webHidden/>
          </w:rPr>
          <w:instrText xml:space="preserve"> PAGEREF _Toc484634819 \h </w:instrText>
        </w:r>
        <w:r w:rsidR="00B2177C">
          <w:rPr>
            <w:webHidden/>
          </w:rPr>
        </w:r>
        <w:r w:rsidR="00B2177C">
          <w:rPr>
            <w:webHidden/>
          </w:rPr>
          <w:fldChar w:fldCharType="separate"/>
        </w:r>
        <w:r w:rsidR="00B2177C">
          <w:rPr>
            <w:webHidden/>
          </w:rPr>
          <w:t>39</w:t>
        </w:r>
        <w:r w:rsidR="00B2177C">
          <w:rPr>
            <w:webHidden/>
          </w:rPr>
          <w:fldChar w:fldCharType="end"/>
        </w:r>
      </w:hyperlink>
    </w:p>
    <w:p w14:paraId="7BE815CB" w14:textId="68903B25" w:rsidR="00B2177C" w:rsidRDefault="00002F9B">
      <w:pPr>
        <w:pStyle w:val="24"/>
        <w:rPr>
          <w:rFonts w:asciiTheme="minorHAnsi" w:eastAsiaTheme="minorEastAsia" w:hAnsiTheme="minorHAnsi" w:cstheme="minorBidi"/>
          <w:szCs w:val="22"/>
          <w:lang w:val="en-US"/>
        </w:rPr>
      </w:pPr>
      <w:hyperlink w:anchor="_Toc484634820" w:history="1">
        <w:r w:rsidR="00B2177C" w:rsidRPr="00A54AC6">
          <w:rPr>
            <w:rStyle w:val="af6"/>
            <w:rFonts w:eastAsia="黑体"/>
          </w:rPr>
          <w:t xml:space="preserve">6.1 </w:t>
        </w:r>
        <w:r w:rsidR="00B2177C" w:rsidRPr="00A54AC6">
          <w:rPr>
            <w:rStyle w:val="af6"/>
            <w:rFonts w:eastAsia="黑体"/>
          </w:rPr>
          <w:t>开发环境介绍</w:t>
        </w:r>
        <w:r w:rsidR="00B2177C">
          <w:rPr>
            <w:webHidden/>
          </w:rPr>
          <w:tab/>
        </w:r>
        <w:r w:rsidR="00B2177C">
          <w:rPr>
            <w:webHidden/>
          </w:rPr>
          <w:fldChar w:fldCharType="begin"/>
        </w:r>
        <w:r w:rsidR="00B2177C">
          <w:rPr>
            <w:webHidden/>
          </w:rPr>
          <w:instrText xml:space="preserve"> PAGEREF _Toc484634820 \h </w:instrText>
        </w:r>
        <w:r w:rsidR="00B2177C">
          <w:rPr>
            <w:webHidden/>
          </w:rPr>
        </w:r>
        <w:r w:rsidR="00B2177C">
          <w:rPr>
            <w:webHidden/>
          </w:rPr>
          <w:fldChar w:fldCharType="separate"/>
        </w:r>
        <w:r w:rsidR="00B2177C">
          <w:rPr>
            <w:webHidden/>
          </w:rPr>
          <w:t>39</w:t>
        </w:r>
        <w:r w:rsidR="00B2177C">
          <w:rPr>
            <w:webHidden/>
          </w:rPr>
          <w:fldChar w:fldCharType="end"/>
        </w:r>
      </w:hyperlink>
    </w:p>
    <w:p w14:paraId="1198F533" w14:textId="724E865A" w:rsidR="00B2177C" w:rsidRDefault="00002F9B">
      <w:pPr>
        <w:pStyle w:val="34"/>
        <w:rPr>
          <w:rFonts w:asciiTheme="minorHAnsi" w:eastAsiaTheme="minorEastAsia" w:hAnsiTheme="minorHAnsi" w:cstheme="minorBidi"/>
          <w:noProof/>
          <w:szCs w:val="22"/>
        </w:rPr>
      </w:pPr>
      <w:hyperlink w:anchor="_Toc484634821" w:history="1">
        <w:r w:rsidR="00B2177C" w:rsidRPr="00A54AC6">
          <w:rPr>
            <w:rStyle w:val="af6"/>
            <w:noProof/>
          </w:rPr>
          <w:t>6.1.1 MDK Keil C51</w:t>
        </w:r>
        <w:r w:rsidR="00B2177C">
          <w:rPr>
            <w:noProof/>
            <w:webHidden/>
          </w:rPr>
          <w:tab/>
        </w:r>
        <w:r w:rsidR="00B2177C">
          <w:rPr>
            <w:noProof/>
            <w:webHidden/>
          </w:rPr>
          <w:fldChar w:fldCharType="begin"/>
        </w:r>
        <w:r w:rsidR="00B2177C">
          <w:rPr>
            <w:noProof/>
            <w:webHidden/>
          </w:rPr>
          <w:instrText xml:space="preserve"> PAGEREF _Toc484634821 \h </w:instrText>
        </w:r>
        <w:r w:rsidR="00B2177C">
          <w:rPr>
            <w:noProof/>
            <w:webHidden/>
          </w:rPr>
        </w:r>
        <w:r w:rsidR="00B2177C">
          <w:rPr>
            <w:noProof/>
            <w:webHidden/>
          </w:rPr>
          <w:fldChar w:fldCharType="separate"/>
        </w:r>
        <w:r w:rsidR="00B2177C">
          <w:rPr>
            <w:noProof/>
            <w:webHidden/>
          </w:rPr>
          <w:t>39</w:t>
        </w:r>
        <w:r w:rsidR="00B2177C">
          <w:rPr>
            <w:noProof/>
            <w:webHidden/>
          </w:rPr>
          <w:fldChar w:fldCharType="end"/>
        </w:r>
      </w:hyperlink>
    </w:p>
    <w:p w14:paraId="34036119" w14:textId="435D0D48" w:rsidR="00B2177C" w:rsidRDefault="00002F9B">
      <w:pPr>
        <w:pStyle w:val="34"/>
        <w:rPr>
          <w:rFonts w:asciiTheme="minorHAnsi" w:eastAsiaTheme="minorEastAsia" w:hAnsiTheme="minorHAnsi" w:cstheme="minorBidi"/>
          <w:noProof/>
          <w:szCs w:val="22"/>
        </w:rPr>
      </w:pPr>
      <w:hyperlink w:anchor="_Toc484634822" w:history="1">
        <w:r w:rsidR="00B2177C" w:rsidRPr="00A54AC6">
          <w:rPr>
            <w:rStyle w:val="af6"/>
            <w:noProof/>
          </w:rPr>
          <w:t>6.1.2</w:t>
        </w:r>
        <w:r w:rsidR="00B2177C" w:rsidRPr="00A54AC6">
          <w:rPr>
            <w:rStyle w:val="af6"/>
            <w:rFonts w:cs="Arial"/>
            <w:noProof/>
          </w:rPr>
          <w:t xml:space="preserve"> Silicon Laboratories IDE</w:t>
        </w:r>
        <w:r w:rsidR="00B2177C">
          <w:rPr>
            <w:noProof/>
            <w:webHidden/>
          </w:rPr>
          <w:tab/>
        </w:r>
        <w:r w:rsidR="00B2177C">
          <w:rPr>
            <w:noProof/>
            <w:webHidden/>
          </w:rPr>
          <w:fldChar w:fldCharType="begin"/>
        </w:r>
        <w:r w:rsidR="00B2177C">
          <w:rPr>
            <w:noProof/>
            <w:webHidden/>
          </w:rPr>
          <w:instrText xml:space="preserve"> PAGEREF _Toc484634822 \h </w:instrText>
        </w:r>
        <w:r w:rsidR="00B2177C">
          <w:rPr>
            <w:noProof/>
            <w:webHidden/>
          </w:rPr>
        </w:r>
        <w:r w:rsidR="00B2177C">
          <w:rPr>
            <w:noProof/>
            <w:webHidden/>
          </w:rPr>
          <w:fldChar w:fldCharType="separate"/>
        </w:r>
        <w:r w:rsidR="00B2177C">
          <w:rPr>
            <w:noProof/>
            <w:webHidden/>
          </w:rPr>
          <w:t>39</w:t>
        </w:r>
        <w:r w:rsidR="00B2177C">
          <w:rPr>
            <w:noProof/>
            <w:webHidden/>
          </w:rPr>
          <w:fldChar w:fldCharType="end"/>
        </w:r>
      </w:hyperlink>
    </w:p>
    <w:p w14:paraId="00B0BF12" w14:textId="5D92E812" w:rsidR="00B2177C" w:rsidRDefault="00002F9B">
      <w:pPr>
        <w:pStyle w:val="24"/>
        <w:rPr>
          <w:rFonts w:asciiTheme="minorHAnsi" w:eastAsiaTheme="minorEastAsia" w:hAnsiTheme="minorHAnsi" w:cstheme="minorBidi"/>
          <w:szCs w:val="22"/>
          <w:lang w:val="en-US"/>
        </w:rPr>
      </w:pPr>
      <w:hyperlink w:anchor="_Toc484634823" w:history="1">
        <w:r w:rsidR="00B2177C" w:rsidRPr="00A54AC6">
          <w:rPr>
            <w:rStyle w:val="af6"/>
            <w:rFonts w:eastAsia="黑体"/>
          </w:rPr>
          <w:t xml:space="preserve">6.2 </w:t>
        </w:r>
        <w:r w:rsidR="00B2177C" w:rsidRPr="00A54AC6">
          <w:rPr>
            <w:rStyle w:val="af6"/>
            <w:rFonts w:eastAsia="黑体"/>
          </w:rPr>
          <w:t>节点软件架构和报文定义</w:t>
        </w:r>
        <w:r w:rsidR="00B2177C">
          <w:rPr>
            <w:webHidden/>
          </w:rPr>
          <w:tab/>
        </w:r>
        <w:r w:rsidR="00B2177C">
          <w:rPr>
            <w:webHidden/>
          </w:rPr>
          <w:fldChar w:fldCharType="begin"/>
        </w:r>
        <w:r w:rsidR="00B2177C">
          <w:rPr>
            <w:webHidden/>
          </w:rPr>
          <w:instrText xml:space="preserve"> PAGEREF _Toc484634823 \h </w:instrText>
        </w:r>
        <w:r w:rsidR="00B2177C">
          <w:rPr>
            <w:webHidden/>
          </w:rPr>
        </w:r>
        <w:r w:rsidR="00B2177C">
          <w:rPr>
            <w:webHidden/>
          </w:rPr>
          <w:fldChar w:fldCharType="separate"/>
        </w:r>
        <w:r w:rsidR="00B2177C">
          <w:rPr>
            <w:webHidden/>
          </w:rPr>
          <w:t>40</w:t>
        </w:r>
        <w:r w:rsidR="00B2177C">
          <w:rPr>
            <w:webHidden/>
          </w:rPr>
          <w:fldChar w:fldCharType="end"/>
        </w:r>
      </w:hyperlink>
    </w:p>
    <w:p w14:paraId="179ED7DA" w14:textId="754595F9" w:rsidR="00B2177C" w:rsidRDefault="00002F9B">
      <w:pPr>
        <w:pStyle w:val="34"/>
        <w:rPr>
          <w:rFonts w:asciiTheme="minorHAnsi" w:eastAsiaTheme="minorEastAsia" w:hAnsiTheme="minorHAnsi" w:cstheme="minorBidi"/>
          <w:noProof/>
          <w:szCs w:val="22"/>
        </w:rPr>
      </w:pPr>
      <w:hyperlink w:anchor="_Toc484634824" w:history="1">
        <w:r w:rsidR="00B2177C" w:rsidRPr="00A54AC6">
          <w:rPr>
            <w:rStyle w:val="af6"/>
            <w:noProof/>
          </w:rPr>
          <w:t xml:space="preserve">6.2.1 </w:t>
        </w:r>
        <w:r w:rsidR="00B2177C" w:rsidRPr="00A54AC6">
          <w:rPr>
            <w:rStyle w:val="af6"/>
            <w:noProof/>
          </w:rPr>
          <w:t>节点软件架构</w:t>
        </w:r>
        <w:r w:rsidR="00B2177C">
          <w:rPr>
            <w:noProof/>
            <w:webHidden/>
          </w:rPr>
          <w:tab/>
        </w:r>
        <w:r w:rsidR="00B2177C">
          <w:rPr>
            <w:noProof/>
            <w:webHidden/>
          </w:rPr>
          <w:fldChar w:fldCharType="begin"/>
        </w:r>
        <w:r w:rsidR="00B2177C">
          <w:rPr>
            <w:noProof/>
            <w:webHidden/>
          </w:rPr>
          <w:instrText xml:space="preserve"> PAGEREF _Toc484634824 \h </w:instrText>
        </w:r>
        <w:r w:rsidR="00B2177C">
          <w:rPr>
            <w:noProof/>
            <w:webHidden/>
          </w:rPr>
        </w:r>
        <w:r w:rsidR="00B2177C">
          <w:rPr>
            <w:noProof/>
            <w:webHidden/>
          </w:rPr>
          <w:fldChar w:fldCharType="separate"/>
        </w:r>
        <w:r w:rsidR="00B2177C">
          <w:rPr>
            <w:noProof/>
            <w:webHidden/>
          </w:rPr>
          <w:t>40</w:t>
        </w:r>
        <w:r w:rsidR="00B2177C">
          <w:rPr>
            <w:noProof/>
            <w:webHidden/>
          </w:rPr>
          <w:fldChar w:fldCharType="end"/>
        </w:r>
      </w:hyperlink>
    </w:p>
    <w:p w14:paraId="43CB9685" w14:textId="60EECD57" w:rsidR="00B2177C" w:rsidRDefault="00002F9B">
      <w:pPr>
        <w:pStyle w:val="34"/>
        <w:rPr>
          <w:rFonts w:asciiTheme="minorHAnsi" w:eastAsiaTheme="minorEastAsia" w:hAnsiTheme="minorHAnsi" w:cstheme="minorBidi"/>
          <w:noProof/>
          <w:szCs w:val="22"/>
        </w:rPr>
      </w:pPr>
      <w:hyperlink w:anchor="_Toc484634825" w:history="1">
        <w:r w:rsidR="00B2177C" w:rsidRPr="00A54AC6">
          <w:rPr>
            <w:rStyle w:val="af6"/>
            <w:noProof/>
          </w:rPr>
          <w:t xml:space="preserve">6.2.2 </w:t>
        </w:r>
        <w:r w:rsidR="00B2177C" w:rsidRPr="00A54AC6">
          <w:rPr>
            <w:rStyle w:val="af6"/>
            <w:noProof/>
          </w:rPr>
          <w:t>报文定义</w:t>
        </w:r>
        <w:r w:rsidR="00B2177C">
          <w:rPr>
            <w:noProof/>
            <w:webHidden/>
          </w:rPr>
          <w:tab/>
        </w:r>
        <w:r w:rsidR="00B2177C">
          <w:rPr>
            <w:noProof/>
            <w:webHidden/>
          </w:rPr>
          <w:fldChar w:fldCharType="begin"/>
        </w:r>
        <w:r w:rsidR="00B2177C">
          <w:rPr>
            <w:noProof/>
            <w:webHidden/>
          </w:rPr>
          <w:instrText xml:space="preserve"> PAGEREF _Toc484634825 \h </w:instrText>
        </w:r>
        <w:r w:rsidR="00B2177C">
          <w:rPr>
            <w:noProof/>
            <w:webHidden/>
          </w:rPr>
        </w:r>
        <w:r w:rsidR="00B2177C">
          <w:rPr>
            <w:noProof/>
            <w:webHidden/>
          </w:rPr>
          <w:fldChar w:fldCharType="separate"/>
        </w:r>
        <w:r w:rsidR="00B2177C">
          <w:rPr>
            <w:noProof/>
            <w:webHidden/>
          </w:rPr>
          <w:t>40</w:t>
        </w:r>
        <w:r w:rsidR="00B2177C">
          <w:rPr>
            <w:noProof/>
            <w:webHidden/>
          </w:rPr>
          <w:fldChar w:fldCharType="end"/>
        </w:r>
      </w:hyperlink>
    </w:p>
    <w:p w14:paraId="745A46DD" w14:textId="135EA207" w:rsidR="00B2177C" w:rsidRDefault="00002F9B">
      <w:pPr>
        <w:pStyle w:val="24"/>
        <w:rPr>
          <w:rFonts w:asciiTheme="minorHAnsi" w:eastAsiaTheme="minorEastAsia" w:hAnsiTheme="minorHAnsi" w:cstheme="minorBidi"/>
          <w:szCs w:val="22"/>
          <w:lang w:val="en-US"/>
        </w:rPr>
      </w:pPr>
      <w:hyperlink w:anchor="_Toc484634826" w:history="1">
        <w:r w:rsidR="00B2177C" w:rsidRPr="00A54AC6">
          <w:rPr>
            <w:rStyle w:val="af6"/>
            <w:rFonts w:eastAsia="黑体"/>
          </w:rPr>
          <w:t xml:space="preserve">6.3 </w:t>
        </w:r>
        <w:r w:rsidR="00B2177C" w:rsidRPr="00A54AC6">
          <w:rPr>
            <w:rStyle w:val="af6"/>
            <w:rFonts w:eastAsia="黑体"/>
          </w:rPr>
          <w:t>网络通信设计</w:t>
        </w:r>
        <w:r w:rsidR="00B2177C">
          <w:rPr>
            <w:webHidden/>
          </w:rPr>
          <w:tab/>
        </w:r>
        <w:r w:rsidR="00B2177C">
          <w:rPr>
            <w:webHidden/>
          </w:rPr>
          <w:fldChar w:fldCharType="begin"/>
        </w:r>
        <w:r w:rsidR="00B2177C">
          <w:rPr>
            <w:webHidden/>
          </w:rPr>
          <w:instrText xml:space="preserve"> PAGEREF _Toc484634826 \h </w:instrText>
        </w:r>
        <w:r w:rsidR="00B2177C">
          <w:rPr>
            <w:webHidden/>
          </w:rPr>
        </w:r>
        <w:r w:rsidR="00B2177C">
          <w:rPr>
            <w:webHidden/>
          </w:rPr>
          <w:fldChar w:fldCharType="separate"/>
        </w:r>
        <w:r w:rsidR="00B2177C">
          <w:rPr>
            <w:webHidden/>
          </w:rPr>
          <w:t>41</w:t>
        </w:r>
        <w:r w:rsidR="00B2177C">
          <w:rPr>
            <w:webHidden/>
          </w:rPr>
          <w:fldChar w:fldCharType="end"/>
        </w:r>
      </w:hyperlink>
    </w:p>
    <w:p w14:paraId="465D8D03" w14:textId="292A6711" w:rsidR="00B2177C" w:rsidRDefault="00002F9B">
      <w:pPr>
        <w:pStyle w:val="34"/>
        <w:rPr>
          <w:rFonts w:asciiTheme="minorHAnsi" w:eastAsiaTheme="minorEastAsia" w:hAnsiTheme="minorHAnsi" w:cstheme="minorBidi"/>
          <w:noProof/>
          <w:szCs w:val="22"/>
        </w:rPr>
      </w:pPr>
      <w:hyperlink w:anchor="_Toc484634827" w:history="1">
        <w:r w:rsidR="00B2177C" w:rsidRPr="00A54AC6">
          <w:rPr>
            <w:rStyle w:val="af6"/>
            <w:noProof/>
          </w:rPr>
          <w:t>6.2.1 EBV</w:t>
        </w:r>
        <w:r w:rsidR="00B2177C" w:rsidRPr="00A54AC6">
          <w:rPr>
            <w:rStyle w:val="af6"/>
            <w:noProof/>
          </w:rPr>
          <w:t>通信设计</w:t>
        </w:r>
        <w:r w:rsidR="00B2177C">
          <w:rPr>
            <w:noProof/>
            <w:webHidden/>
          </w:rPr>
          <w:tab/>
        </w:r>
        <w:r w:rsidR="00B2177C">
          <w:rPr>
            <w:noProof/>
            <w:webHidden/>
          </w:rPr>
          <w:fldChar w:fldCharType="begin"/>
        </w:r>
        <w:r w:rsidR="00B2177C">
          <w:rPr>
            <w:noProof/>
            <w:webHidden/>
          </w:rPr>
          <w:instrText xml:space="preserve"> PAGEREF _Toc484634827 \h </w:instrText>
        </w:r>
        <w:r w:rsidR="00B2177C">
          <w:rPr>
            <w:noProof/>
            <w:webHidden/>
          </w:rPr>
        </w:r>
        <w:r w:rsidR="00B2177C">
          <w:rPr>
            <w:noProof/>
            <w:webHidden/>
          </w:rPr>
          <w:fldChar w:fldCharType="separate"/>
        </w:r>
        <w:r w:rsidR="00B2177C">
          <w:rPr>
            <w:noProof/>
            <w:webHidden/>
          </w:rPr>
          <w:t>41</w:t>
        </w:r>
        <w:r w:rsidR="00B2177C">
          <w:rPr>
            <w:noProof/>
            <w:webHidden/>
          </w:rPr>
          <w:fldChar w:fldCharType="end"/>
        </w:r>
      </w:hyperlink>
    </w:p>
    <w:p w14:paraId="0DF78854" w14:textId="136D9E94" w:rsidR="00B2177C" w:rsidRDefault="00002F9B">
      <w:pPr>
        <w:pStyle w:val="34"/>
        <w:rPr>
          <w:rFonts w:asciiTheme="minorHAnsi" w:eastAsiaTheme="minorEastAsia" w:hAnsiTheme="minorHAnsi" w:cstheme="minorBidi"/>
          <w:noProof/>
          <w:szCs w:val="22"/>
        </w:rPr>
      </w:pPr>
      <w:hyperlink w:anchor="_Toc484634828" w:history="1">
        <w:r w:rsidR="00B2177C" w:rsidRPr="00A54AC6">
          <w:rPr>
            <w:rStyle w:val="af6"/>
            <w:noProof/>
          </w:rPr>
          <w:t>6.2.2 IPM</w:t>
        </w:r>
        <w:r w:rsidR="00B2177C" w:rsidRPr="00A54AC6">
          <w:rPr>
            <w:rStyle w:val="af6"/>
            <w:noProof/>
          </w:rPr>
          <w:t>通信设计</w:t>
        </w:r>
        <w:r w:rsidR="00B2177C">
          <w:rPr>
            <w:noProof/>
            <w:webHidden/>
          </w:rPr>
          <w:tab/>
        </w:r>
        <w:r w:rsidR="00B2177C">
          <w:rPr>
            <w:noProof/>
            <w:webHidden/>
          </w:rPr>
          <w:fldChar w:fldCharType="begin"/>
        </w:r>
        <w:r w:rsidR="00B2177C">
          <w:rPr>
            <w:noProof/>
            <w:webHidden/>
          </w:rPr>
          <w:instrText xml:space="preserve"> PAGEREF _Toc484634828 \h </w:instrText>
        </w:r>
        <w:r w:rsidR="00B2177C">
          <w:rPr>
            <w:noProof/>
            <w:webHidden/>
          </w:rPr>
        </w:r>
        <w:r w:rsidR="00B2177C">
          <w:rPr>
            <w:noProof/>
            <w:webHidden/>
          </w:rPr>
          <w:fldChar w:fldCharType="separate"/>
        </w:r>
        <w:r w:rsidR="00B2177C">
          <w:rPr>
            <w:noProof/>
            <w:webHidden/>
          </w:rPr>
          <w:t>42</w:t>
        </w:r>
        <w:r w:rsidR="00B2177C">
          <w:rPr>
            <w:noProof/>
            <w:webHidden/>
          </w:rPr>
          <w:fldChar w:fldCharType="end"/>
        </w:r>
      </w:hyperlink>
    </w:p>
    <w:p w14:paraId="6C35C8FE" w14:textId="502E5B4D" w:rsidR="00B2177C" w:rsidRDefault="00002F9B">
      <w:pPr>
        <w:pStyle w:val="34"/>
        <w:rPr>
          <w:rFonts w:asciiTheme="minorHAnsi" w:eastAsiaTheme="minorEastAsia" w:hAnsiTheme="minorHAnsi" w:cstheme="minorBidi"/>
          <w:noProof/>
          <w:szCs w:val="22"/>
        </w:rPr>
      </w:pPr>
      <w:hyperlink w:anchor="_Toc484634829" w:history="1">
        <w:r w:rsidR="00B2177C" w:rsidRPr="00A54AC6">
          <w:rPr>
            <w:rStyle w:val="af6"/>
            <w:noProof/>
          </w:rPr>
          <w:t>6.2.3 EPCU</w:t>
        </w:r>
        <w:r w:rsidR="00B2177C" w:rsidRPr="00A54AC6">
          <w:rPr>
            <w:rStyle w:val="af6"/>
            <w:noProof/>
          </w:rPr>
          <w:t>节点通信设计</w:t>
        </w:r>
        <w:r w:rsidR="00B2177C">
          <w:rPr>
            <w:noProof/>
            <w:webHidden/>
          </w:rPr>
          <w:tab/>
        </w:r>
        <w:r w:rsidR="00B2177C">
          <w:rPr>
            <w:noProof/>
            <w:webHidden/>
          </w:rPr>
          <w:fldChar w:fldCharType="begin"/>
        </w:r>
        <w:r w:rsidR="00B2177C">
          <w:rPr>
            <w:noProof/>
            <w:webHidden/>
          </w:rPr>
          <w:instrText xml:space="preserve"> PAGEREF _Toc484634829 \h </w:instrText>
        </w:r>
        <w:r w:rsidR="00B2177C">
          <w:rPr>
            <w:noProof/>
            <w:webHidden/>
          </w:rPr>
        </w:r>
        <w:r w:rsidR="00B2177C">
          <w:rPr>
            <w:noProof/>
            <w:webHidden/>
          </w:rPr>
          <w:fldChar w:fldCharType="separate"/>
        </w:r>
        <w:r w:rsidR="00B2177C">
          <w:rPr>
            <w:noProof/>
            <w:webHidden/>
          </w:rPr>
          <w:t>43</w:t>
        </w:r>
        <w:r w:rsidR="00B2177C">
          <w:rPr>
            <w:noProof/>
            <w:webHidden/>
          </w:rPr>
          <w:fldChar w:fldCharType="end"/>
        </w:r>
      </w:hyperlink>
    </w:p>
    <w:p w14:paraId="666CA73D" w14:textId="65FD481A" w:rsidR="00B2177C" w:rsidRDefault="00002F9B">
      <w:pPr>
        <w:pStyle w:val="24"/>
        <w:rPr>
          <w:rFonts w:asciiTheme="minorHAnsi" w:eastAsiaTheme="minorEastAsia" w:hAnsiTheme="minorHAnsi" w:cstheme="minorBidi"/>
          <w:szCs w:val="22"/>
          <w:lang w:val="en-US"/>
        </w:rPr>
      </w:pPr>
      <w:hyperlink w:anchor="_Toc484634830" w:history="1">
        <w:r w:rsidR="00B2177C" w:rsidRPr="00A54AC6">
          <w:rPr>
            <w:rStyle w:val="af6"/>
            <w:rFonts w:eastAsia="黑体"/>
          </w:rPr>
          <w:t>6.4</w:t>
        </w:r>
        <w:r w:rsidR="00B2177C" w:rsidRPr="00A54AC6">
          <w:rPr>
            <w:rStyle w:val="af6"/>
            <w:rFonts w:eastAsia="黑体" w:cs="Arial"/>
          </w:rPr>
          <w:t xml:space="preserve"> </w:t>
        </w:r>
        <w:r w:rsidR="00B2177C" w:rsidRPr="00A54AC6">
          <w:rPr>
            <w:rStyle w:val="af6"/>
            <w:rFonts w:eastAsia="黑体" w:cs="Arial"/>
          </w:rPr>
          <w:t>调试与结果</w:t>
        </w:r>
        <w:r w:rsidR="00B2177C">
          <w:rPr>
            <w:webHidden/>
          </w:rPr>
          <w:tab/>
        </w:r>
        <w:r w:rsidR="00B2177C">
          <w:rPr>
            <w:webHidden/>
          </w:rPr>
          <w:fldChar w:fldCharType="begin"/>
        </w:r>
        <w:r w:rsidR="00B2177C">
          <w:rPr>
            <w:webHidden/>
          </w:rPr>
          <w:instrText xml:space="preserve"> PAGEREF _Toc484634830 \h </w:instrText>
        </w:r>
        <w:r w:rsidR="00B2177C">
          <w:rPr>
            <w:webHidden/>
          </w:rPr>
        </w:r>
        <w:r w:rsidR="00B2177C">
          <w:rPr>
            <w:webHidden/>
          </w:rPr>
          <w:fldChar w:fldCharType="separate"/>
        </w:r>
        <w:r w:rsidR="00B2177C">
          <w:rPr>
            <w:webHidden/>
          </w:rPr>
          <w:t>46</w:t>
        </w:r>
        <w:r w:rsidR="00B2177C">
          <w:rPr>
            <w:webHidden/>
          </w:rPr>
          <w:fldChar w:fldCharType="end"/>
        </w:r>
      </w:hyperlink>
    </w:p>
    <w:p w14:paraId="7158CFCF" w14:textId="38634BB3" w:rsidR="00B2177C" w:rsidRDefault="00002F9B">
      <w:pPr>
        <w:pStyle w:val="34"/>
        <w:rPr>
          <w:rFonts w:asciiTheme="minorHAnsi" w:eastAsiaTheme="minorEastAsia" w:hAnsiTheme="minorHAnsi" w:cstheme="minorBidi"/>
          <w:noProof/>
          <w:szCs w:val="22"/>
        </w:rPr>
      </w:pPr>
      <w:hyperlink w:anchor="_Toc484634831" w:history="1">
        <w:r w:rsidR="00B2177C" w:rsidRPr="00A54AC6">
          <w:rPr>
            <w:rStyle w:val="af6"/>
            <w:noProof/>
          </w:rPr>
          <w:t xml:space="preserve">6.4.1 </w:t>
        </w:r>
        <w:r w:rsidR="00B2177C" w:rsidRPr="00A54AC6">
          <w:rPr>
            <w:rStyle w:val="af6"/>
            <w:noProof/>
          </w:rPr>
          <w:t>系统调试平台介绍</w:t>
        </w:r>
        <w:r w:rsidR="00B2177C">
          <w:rPr>
            <w:noProof/>
            <w:webHidden/>
          </w:rPr>
          <w:tab/>
        </w:r>
        <w:r w:rsidR="00B2177C">
          <w:rPr>
            <w:noProof/>
            <w:webHidden/>
          </w:rPr>
          <w:fldChar w:fldCharType="begin"/>
        </w:r>
        <w:r w:rsidR="00B2177C">
          <w:rPr>
            <w:noProof/>
            <w:webHidden/>
          </w:rPr>
          <w:instrText xml:space="preserve"> PAGEREF _Toc484634831 \h </w:instrText>
        </w:r>
        <w:r w:rsidR="00B2177C">
          <w:rPr>
            <w:noProof/>
            <w:webHidden/>
          </w:rPr>
        </w:r>
        <w:r w:rsidR="00B2177C">
          <w:rPr>
            <w:noProof/>
            <w:webHidden/>
          </w:rPr>
          <w:fldChar w:fldCharType="separate"/>
        </w:r>
        <w:r w:rsidR="00B2177C">
          <w:rPr>
            <w:noProof/>
            <w:webHidden/>
          </w:rPr>
          <w:t>46</w:t>
        </w:r>
        <w:r w:rsidR="00B2177C">
          <w:rPr>
            <w:noProof/>
            <w:webHidden/>
          </w:rPr>
          <w:fldChar w:fldCharType="end"/>
        </w:r>
      </w:hyperlink>
    </w:p>
    <w:p w14:paraId="772933AE" w14:textId="6D69C643" w:rsidR="00B2177C" w:rsidRDefault="00002F9B">
      <w:pPr>
        <w:pStyle w:val="34"/>
        <w:rPr>
          <w:rFonts w:asciiTheme="minorHAnsi" w:eastAsiaTheme="minorEastAsia" w:hAnsiTheme="minorHAnsi" w:cstheme="minorBidi"/>
          <w:noProof/>
          <w:szCs w:val="22"/>
        </w:rPr>
      </w:pPr>
      <w:hyperlink w:anchor="_Toc484634832" w:history="1">
        <w:r w:rsidR="00B2177C" w:rsidRPr="00A54AC6">
          <w:rPr>
            <w:rStyle w:val="af6"/>
            <w:noProof/>
          </w:rPr>
          <w:t xml:space="preserve">6.4.2 </w:t>
        </w:r>
        <w:r w:rsidR="00B2177C" w:rsidRPr="00A54AC6">
          <w:rPr>
            <w:rStyle w:val="af6"/>
            <w:noProof/>
          </w:rPr>
          <w:t>实验验证</w:t>
        </w:r>
        <w:r w:rsidR="00B2177C">
          <w:rPr>
            <w:noProof/>
            <w:webHidden/>
          </w:rPr>
          <w:tab/>
        </w:r>
        <w:r w:rsidR="00B2177C">
          <w:rPr>
            <w:noProof/>
            <w:webHidden/>
          </w:rPr>
          <w:fldChar w:fldCharType="begin"/>
        </w:r>
        <w:r w:rsidR="00B2177C">
          <w:rPr>
            <w:noProof/>
            <w:webHidden/>
          </w:rPr>
          <w:instrText xml:space="preserve"> PAGEREF _Toc484634832 \h </w:instrText>
        </w:r>
        <w:r w:rsidR="00B2177C">
          <w:rPr>
            <w:noProof/>
            <w:webHidden/>
          </w:rPr>
        </w:r>
        <w:r w:rsidR="00B2177C">
          <w:rPr>
            <w:noProof/>
            <w:webHidden/>
          </w:rPr>
          <w:fldChar w:fldCharType="separate"/>
        </w:r>
        <w:r w:rsidR="00B2177C">
          <w:rPr>
            <w:noProof/>
            <w:webHidden/>
          </w:rPr>
          <w:t>47</w:t>
        </w:r>
        <w:r w:rsidR="00B2177C">
          <w:rPr>
            <w:noProof/>
            <w:webHidden/>
          </w:rPr>
          <w:fldChar w:fldCharType="end"/>
        </w:r>
      </w:hyperlink>
    </w:p>
    <w:p w14:paraId="02B0813E" w14:textId="37230B84" w:rsidR="00B2177C" w:rsidRDefault="00002F9B">
      <w:pPr>
        <w:pStyle w:val="15"/>
        <w:rPr>
          <w:rFonts w:asciiTheme="minorHAnsi" w:eastAsiaTheme="minorEastAsia" w:hAnsiTheme="minorHAnsi" w:cstheme="minorBidi"/>
          <w:bCs w:val="0"/>
          <w:szCs w:val="22"/>
        </w:rPr>
      </w:pPr>
      <w:hyperlink w:anchor="_Toc484634833" w:history="1">
        <w:r w:rsidR="00B2177C" w:rsidRPr="00A54AC6">
          <w:rPr>
            <w:rStyle w:val="af6"/>
            <w:rFonts w:eastAsia="黑体"/>
          </w:rPr>
          <w:t xml:space="preserve">7 </w:t>
        </w:r>
        <w:r w:rsidR="00B2177C" w:rsidRPr="00A54AC6">
          <w:rPr>
            <w:rStyle w:val="af6"/>
            <w:rFonts w:eastAsia="黑体" w:cs="Arial"/>
          </w:rPr>
          <w:t xml:space="preserve"> </w:t>
        </w:r>
        <w:r w:rsidR="00B2177C" w:rsidRPr="00A54AC6">
          <w:rPr>
            <w:rStyle w:val="af6"/>
            <w:rFonts w:eastAsia="黑体" w:cs="Arial"/>
          </w:rPr>
          <w:t>结论和展望</w:t>
        </w:r>
        <w:r w:rsidR="00B2177C">
          <w:rPr>
            <w:webHidden/>
          </w:rPr>
          <w:tab/>
        </w:r>
        <w:r w:rsidR="00B2177C">
          <w:rPr>
            <w:webHidden/>
          </w:rPr>
          <w:fldChar w:fldCharType="begin"/>
        </w:r>
        <w:r w:rsidR="00B2177C">
          <w:rPr>
            <w:webHidden/>
          </w:rPr>
          <w:instrText xml:space="preserve"> PAGEREF _Toc484634833 \h </w:instrText>
        </w:r>
        <w:r w:rsidR="00B2177C">
          <w:rPr>
            <w:webHidden/>
          </w:rPr>
        </w:r>
        <w:r w:rsidR="00B2177C">
          <w:rPr>
            <w:webHidden/>
          </w:rPr>
          <w:fldChar w:fldCharType="separate"/>
        </w:r>
        <w:r w:rsidR="00B2177C">
          <w:rPr>
            <w:webHidden/>
          </w:rPr>
          <w:t>52</w:t>
        </w:r>
        <w:r w:rsidR="00B2177C">
          <w:rPr>
            <w:webHidden/>
          </w:rPr>
          <w:fldChar w:fldCharType="end"/>
        </w:r>
      </w:hyperlink>
    </w:p>
    <w:p w14:paraId="485AD1B5" w14:textId="6F6C0916" w:rsidR="00B2177C" w:rsidRDefault="00002F9B">
      <w:pPr>
        <w:pStyle w:val="24"/>
        <w:rPr>
          <w:rFonts w:asciiTheme="minorHAnsi" w:eastAsiaTheme="minorEastAsia" w:hAnsiTheme="minorHAnsi" w:cstheme="minorBidi"/>
          <w:szCs w:val="22"/>
          <w:lang w:val="en-US"/>
        </w:rPr>
      </w:pPr>
      <w:hyperlink w:anchor="_Toc484634834" w:history="1">
        <w:r w:rsidR="00B2177C" w:rsidRPr="00A54AC6">
          <w:rPr>
            <w:rStyle w:val="af6"/>
            <w:rFonts w:eastAsia="黑体"/>
          </w:rPr>
          <w:t xml:space="preserve">7.1 </w:t>
        </w:r>
        <w:r w:rsidR="00B2177C" w:rsidRPr="00A54AC6">
          <w:rPr>
            <w:rStyle w:val="af6"/>
            <w:rFonts w:eastAsia="黑体" w:cs="Arial"/>
          </w:rPr>
          <w:t>结论</w:t>
        </w:r>
        <w:r w:rsidR="00B2177C">
          <w:rPr>
            <w:webHidden/>
          </w:rPr>
          <w:tab/>
        </w:r>
        <w:r w:rsidR="00B2177C">
          <w:rPr>
            <w:webHidden/>
          </w:rPr>
          <w:fldChar w:fldCharType="begin"/>
        </w:r>
        <w:r w:rsidR="00B2177C">
          <w:rPr>
            <w:webHidden/>
          </w:rPr>
          <w:instrText xml:space="preserve"> PAGEREF _Toc484634834 \h </w:instrText>
        </w:r>
        <w:r w:rsidR="00B2177C">
          <w:rPr>
            <w:webHidden/>
          </w:rPr>
        </w:r>
        <w:r w:rsidR="00B2177C">
          <w:rPr>
            <w:webHidden/>
          </w:rPr>
          <w:fldChar w:fldCharType="separate"/>
        </w:r>
        <w:r w:rsidR="00B2177C">
          <w:rPr>
            <w:webHidden/>
          </w:rPr>
          <w:t>52</w:t>
        </w:r>
        <w:r w:rsidR="00B2177C">
          <w:rPr>
            <w:webHidden/>
          </w:rPr>
          <w:fldChar w:fldCharType="end"/>
        </w:r>
      </w:hyperlink>
    </w:p>
    <w:p w14:paraId="5F2BF0B6" w14:textId="57B3D2C2" w:rsidR="00B2177C" w:rsidRDefault="00002F9B">
      <w:pPr>
        <w:pStyle w:val="24"/>
        <w:rPr>
          <w:rFonts w:asciiTheme="minorHAnsi" w:eastAsiaTheme="minorEastAsia" w:hAnsiTheme="minorHAnsi" w:cstheme="minorBidi"/>
          <w:szCs w:val="22"/>
          <w:lang w:val="en-US"/>
        </w:rPr>
      </w:pPr>
      <w:hyperlink w:anchor="_Toc484634835" w:history="1">
        <w:r w:rsidR="00B2177C" w:rsidRPr="00A54AC6">
          <w:rPr>
            <w:rStyle w:val="af6"/>
            <w:rFonts w:eastAsia="黑体"/>
          </w:rPr>
          <w:t>7.2</w:t>
        </w:r>
        <w:r w:rsidR="00B2177C" w:rsidRPr="00A54AC6">
          <w:rPr>
            <w:rStyle w:val="af6"/>
            <w:rFonts w:eastAsia="黑体" w:cs="Arial"/>
          </w:rPr>
          <w:t xml:space="preserve"> </w:t>
        </w:r>
        <w:r w:rsidR="00B2177C" w:rsidRPr="00A54AC6">
          <w:rPr>
            <w:rStyle w:val="af6"/>
            <w:rFonts w:eastAsia="黑体" w:cs="Arial"/>
          </w:rPr>
          <w:t>进一步的工作</w:t>
        </w:r>
        <w:r w:rsidR="00B2177C">
          <w:rPr>
            <w:webHidden/>
          </w:rPr>
          <w:tab/>
        </w:r>
        <w:r w:rsidR="00B2177C">
          <w:rPr>
            <w:webHidden/>
          </w:rPr>
          <w:fldChar w:fldCharType="begin"/>
        </w:r>
        <w:r w:rsidR="00B2177C">
          <w:rPr>
            <w:webHidden/>
          </w:rPr>
          <w:instrText xml:space="preserve"> PAGEREF _Toc484634835 \h </w:instrText>
        </w:r>
        <w:r w:rsidR="00B2177C">
          <w:rPr>
            <w:webHidden/>
          </w:rPr>
        </w:r>
        <w:r w:rsidR="00B2177C">
          <w:rPr>
            <w:webHidden/>
          </w:rPr>
          <w:fldChar w:fldCharType="separate"/>
        </w:r>
        <w:r w:rsidR="00B2177C">
          <w:rPr>
            <w:webHidden/>
          </w:rPr>
          <w:t>52</w:t>
        </w:r>
        <w:r w:rsidR="00B2177C">
          <w:rPr>
            <w:webHidden/>
          </w:rPr>
          <w:fldChar w:fldCharType="end"/>
        </w:r>
      </w:hyperlink>
    </w:p>
    <w:p w14:paraId="33BE4C70" w14:textId="7CD91DBB" w:rsidR="00B2177C" w:rsidRDefault="00002F9B">
      <w:pPr>
        <w:pStyle w:val="15"/>
        <w:rPr>
          <w:rFonts w:asciiTheme="minorHAnsi" w:eastAsiaTheme="minorEastAsia" w:hAnsiTheme="minorHAnsi" w:cstheme="minorBidi"/>
          <w:bCs w:val="0"/>
          <w:szCs w:val="22"/>
        </w:rPr>
      </w:pPr>
      <w:hyperlink w:anchor="_Toc484634836" w:history="1">
        <w:r w:rsidR="00B2177C" w:rsidRPr="00A54AC6">
          <w:rPr>
            <w:rStyle w:val="af6"/>
            <w:rFonts w:eastAsia="黑体" w:cs="Arial"/>
          </w:rPr>
          <w:t>参考文献</w:t>
        </w:r>
        <w:r w:rsidR="00B2177C">
          <w:rPr>
            <w:webHidden/>
          </w:rPr>
          <w:tab/>
        </w:r>
        <w:r w:rsidR="00B2177C">
          <w:rPr>
            <w:webHidden/>
          </w:rPr>
          <w:fldChar w:fldCharType="begin"/>
        </w:r>
        <w:r w:rsidR="00B2177C">
          <w:rPr>
            <w:webHidden/>
          </w:rPr>
          <w:instrText xml:space="preserve"> PAGEREF _Toc484634836 \h </w:instrText>
        </w:r>
        <w:r w:rsidR="00B2177C">
          <w:rPr>
            <w:webHidden/>
          </w:rPr>
        </w:r>
        <w:r w:rsidR="00B2177C">
          <w:rPr>
            <w:webHidden/>
          </w:rPr>
          <w:fldChar w:fldCharType="separate"/>
        </w:r>
        <w:r w:rsidR="00B2177C">
          <w:rPr>
            <w:webHidden/>
          </w:rPr>
          <w:t>54</w:t>
        </w:r>
        <w:r w:rsidR="00B2177C">
          <w:rPr>
            <w:webHidden/>
          </w:rPr>
          <w:fldChar w:fldCharType="end"/>
        </w:r>
      </w:hyperlink>
    </w:p>
    <w:p w14:paraId="268721C2" w14:textId="43467E98" w:rsidR="00B2177C" w:rsidRDefault="00002F9B">
      <w:pPr>
        <w:pStyle w:val="15"/>
        <w:rPr>
          <w:rFonts w:asciiTheme="minorHAnsi" w:eastAsiaTheme="minorEastAsia" w:hAnsiTheme="minorHAnsi" w:cstheme="minorBidi"/>
          <w:bCs w:val="0"/>
          <w:szCs w:val="22"/>
        </w:rPr>
      </w:pPr>
      <w:hyperlink w:anchor="_Toc484634837" w:history="1">
        <w:r w:rsidR="00B2177C" w:rsidRPr="00A54AC6">
          <w:rPr>
            <w:rStyle w:val="af6"/>
            <w:rFonts w:eastAsia="黑体" w:cs="Arial"/>
          </w:rPr>
          <w:t>谢</w:t>
        </w:r>
        <w:r w:rsidR="00B2177C" w:rsidRPr="00A54AC6">
          <w:rPr>
            <w:rStyle w:val="af6"/>
            <w:rFonts w:eastAsia="黑体" w:cs="Arial"/>
          </w:rPr>
          <w:t xml:space="preserve"> </w:t>
        </w:r>
        <w:r w:rsidR="00B2177C" w:rsidRPr="00A54AC6">
          <w:rPr>
            <w:rStyle w:val="af6"/>
            <w:rFonts w:eastAsia="黑体" w:cs="Arial"/>
          </w:rPr>
          <w:t>辞</w:t>
        </w:r>
        <w:r w:rsidR="00B2177C">
          <w:rPr>
            <w:webHidden/>
          </w:rPr>
          <w:tab/>
        </w:r>
        <w:r w:rsidR="00B2177C">
          <w:rPr>
            <w:webHidden/>
          </w:rPr>
          <w:fldChar w:fldCharType="begin"/>
        </w:r>
        <w:r w:rsidR="00B2177C">
          <w:rPr>
            <w:webHidden/>
          </w:rPr>
          <w:instrText xml:space="preserve"> PAGEREF _Toc484634837 \h </w:instrText>
        </w:r>
        <w:r w:rsidR="00B2177C">
          <w:rPr>
            <w:webHidden/>
          </w:rPr>
        </w:r>
        <w:r w:rsidR="00B2177C">
          <w:rPr>
            <w:webHidden/>
          </w:rPr>
          <w:fldChar w:fldCharType="separate"/>
        </w:r>
        <w:r w:rsidR="00B2177C">
          <w:rPr>
            <w:webHidden/>
          </w:rPr>
          <w:t>56</w:t>
        </w:r>
        <w:r w:rsidR="00B2177C">
          <w:rPr>
            <w:webHidden/>
          </w:rPr>
          <w:fldChar w:fldCharType="end"/>
        </w:r>
      </w:hyperlink>
    </w:p>
    <w:p w14:paraId="2926C461" w14:textId="289E2C53" w:rsidR="00B2177C" w:rsidRDefault="00002F9B">
      <w:pPr>
        <w:pStyle w:val="15"/>
        <w:rPr>
          <w:rFonts w:asciiTheme="minorHAnsi" w:eastAsiaTheme="minorEastAsia" w:hAnsiTheme="minorHAnsi" w:cstheme="minorBidi"/>
          <w:bCs w:val="0"/>
          <w:szCs w:val="22"/>
        </w:rPr>
      </w:pPr>
      <w:hyperlink w:anchor="_Toc484634838" w:history="1">
        <w:r w:rsidR="00B2177C" w:rsidRPr="00A54AC6">
          <w:rPr>
            <w:rStyle w:val="af6"/>
            <w:rFonts w:eastAsia="黑体" w:cs="Arial"/>
          </w:rPr>
          <w:t>附录</w:t>
        </w:r>
        <w:r w:rsidR="00B2177C" w:rsidRPr="00A54AC6">
          <w:rPr>
            <w:rStyle w:val="af6"/>
            <w:rFonts w:eastAsia="黑体" w:cs="Arial"/>
          </w:rPr>
          <w:t xml:space="preserve">1 </w:t>
        </w:r>
        <w:r w:rsidR="00B2177C" w:rsidRPr="00A54AC6">
          <w:rPr>
            <w:rStyle w:val="af6"/>
            <w:rFonts w:eastAsia="黑体" w:cs="Arial"/>
          </w:rPr>
          <w:t>系统硬件设计图</w:t>
        </w:r>
        <w:r w:rsidR="00B2177C">
          <w:rPr>
            <w:webHidden/>
          </w:rPr>
          <w:tab/>
        </w:r>
        <w:r w:rsidR="00B2177C">
          <w:rPr>
            <w:webHidden/>
          </w:rPr>
          <w:fldChar w:fldCharType="begin"/>
        </w:r>
        <w:r w:rsidR="00B2177C">
          <w:rPr>
            <w:webHidden/>
          </w:rPr>
          <w:instrText xml:space="preserve"> PAGEREF _Toc484634838 \h </w:instrText>
        </w:r>
        <w:r w:rsidR="00B2177C">
          <w:rPr>
            <w:webHidden/>
          </w:rPr>
        </w:r>
        <w:r w:rsidR="00B2177C">
          <w:rPr>
            <w:webHidden/>
          </w:rPr>
          <w:fldChar w:fldCharType="separate"/>
        </w:r>
        <w:r w:rsidR="00B2177C">
          <w:rPr>
            <w:webHidden/>
          </w:rPr>
          <w:t>57</w:t>
        </w:r>
        <w:r w:rsidR="00B2177C">
          <w:rPr>
            <w:webHidden/>
          </w:rPr>
          <w:fldChar w:fldCharType="end"/>
        </w:r>
      </w:hyperlink>
    </w:p>
    <w:p w14:paraId="4F4879DB" w14:textId="6C8221B6" w:rsidR="00B2177C" w:rsidRDefault="00002F9B">
      <w:pPr>
        <w:pStyle w:val="15"/>
        <w:rPr>
          <w:rFonts w:asciiTheme="minorHAnsi" w:eastAsiaTheme="minorEastAsia" w:hAnsiTheme="minorHAnsi" w:cstheme="minorBidi"/>
          <w:bCs w:val="0"/>
          <w:szCs w:val="22"/>
        </w:rPr>
      </w:pPr>
      <w:hyperlink w:anchor="_Toc484634839" w:history="1">
        <w:r w:rsidR="00B2177C" w:rsidRPr="00A54AC6">
          <w:rPr>
            <w:rStyle w:val="af6"/>
            <w:rFonts w:eastAsia="黑体" w:cs="Arial"/>
          </w:rPr>
          <w:t>附录</w:t>
        </w:r>
        <w:r w:rsidR="00B2177C" w:rsidRPr="00A54AC6">
          <w:rPr>
            <w:rStyle w:val="af6"/>
            <w:rFonts w:eastAsia="黑体" w:cs="Arial"/>
          </w:rPr>
          <w:t>2 EPCU</w:t>
        </w:r>
        <w:r w:rsidR="00B2177C" w:rsidRPr="00A54AC6">
          <w:rPr>
            <w:rStyle w:val="af6"/>
            <w:rFonts w:eastAsia="黑体" w:cs="Arial"/>
          </w:rPr>
          <w:t>气路图</w:t>
        </w:r>
        <w:r w:rsidR="00B2177C">
          <w:rPr>
            <w:webHidden/>
          </w:rPr>
          <w:tab/>
        </w:r>
        <w:r w:rsidR="00B2177C">
          <w:rPr>
            <w:webHidden/>
          </w:rPr>
          <w:fldChar w:fldCharType="begin"/>
        </w:r>
        <w:r w:rsidR="00B2177C">
          <w:rPr>
            <w:webHidden/>
          </w:rPr>
          <w:instrText xml:space="preserve"> PAGEREF _Toc484634839 \h </w:instrText>
        </w:r>
        <w:r w:rsidR="00B2177C">
          <w:rPr>
            <w:webHidden/>
          </w:rPr>
        </w:r>
        <w:r w:rsidR="00B2177C">
          <w:rPr>
            <w:webHidden/>
          </w:rPr>
          <w:fldChar w:fldCharType="separate"/>
        </w:r>
        <w:r w:rsidR="00B2177C">
          <w:rPr>
            <w:webHidden/>
          </w:rPr>
          <w:t>58</w:t>
        </w:r>
        <w:r w:rsidR="00B2177C">
          <w:rPr>
            <w:webHidden/>
          </w:rPr>
          <w:fldChar w:fldCharType="end"/>
        </w:r>
      </w:hyperlink>
    </w:p>
    <w:p w14:paraId="30933DBE" w14:textId="1CCE2A37" w:rsidR="00D06896" w:rsidRPr="009E36A4" w:rsidRDefault="00D06896" w:rsidP="00D06896">
      <w:pPr>
        <w:pStyle w:val="15"/>
        <w:sectPr w:rsidR="00D06896" w:rsidRPr="009E36A4" w:rsidSect="003C7F17">
          <w:headerReference w:type="default" r:id="rId8"/>
          <w:footerReference w:type="default" r:id="rId9"/>
          <w:pgSz w:w="11907" w:h="16840" w:code="9"/>
          <w:pgMar w:top="1361" w:right="1134" w:bottom="1361" w:left="1134" w:header="720" w:footer="851" w:gutter="851"/>
          <w:pgNumType w:fmt="upperRoman" w:start="1"/>
          <w:cols w:space="720"/>
        </w:sectPr>
      </w:pPr>
      <w:r w:rsidRPr="009E36A4">
        <w:fldChar w:fldCharType="end"/>
      </w:r>
    </w:p>
    <w:p w14:paraId="1BB47DAA" w14:textId="77777777" w:rsidR="00D06896" w:rsidRPr="009E36A4" w:rsidRDefault="00D06896" w:rsidP="00D06896">
      <w:pPr>
        <w:spacing w:line="360" w:lineRule="exact"/>
      </w:pPr>
    </w:p>
    <w:p w14:paraId="76459BDA" w14:textId="77777777" w:rsidR="00D06896" w:rsidRPr="009E36A4" w:rsidRDefault="00D06896" w:rsidP="00D06896">
      <w:pPr>
        <w:pStyle w:val="1"/>
        <w:spacing w:beforeLines="50" w:before="156" w:afterLines="50" w:after="156" w:line="360" w:lineRule="exact"/>
        <w:jc w:val="center"/>
        <w:rPr>
          <w:rFonts w:eastAsia="黑体" w:cs="Arial"/>
          <w:b w:val="0"/>
          <w:i w:val="0"/>
        </w:rPr>
      </w:pPr>
      <w:bookmarkStart w:id="0" w:name="_Toc484634780"/>
      <w:r w:rsidRPr="009E36A4">
        <w:rPr>
          <w:rFonts w:eastAsia="黑体"/>
          <w:b w:val="0"/>
          <w:i w:val="0"/>
        </w:rPr>
        <w:t>1</w:t>
      </w:r>
      <w:r w:rsidRPr="009E36A4">
        <w:rPr>
          <w:rFonts w:eastAsia="黑体" w:cs="Arial"/>
          <w:b w:val="0"/>
          <w:i w:val="0"/>
        </w:rPr>
        <w:t xml:space="preserve">  </w:t>
      </w:r>
      <w:r w:rsidR="00BC10F9" w:rsidRPr="009E36A4">
        <w:rPr>
          <w:rFonts w:eastAsia="黑体" w:cs="Arial" w:hint="eastAsia"/>
          <w:b w:val="0"/>
          <w:i w:val="0"/>
          <w:lang w:eastAsia="zh-CN"/>
        </w:rPr>
        <w:t>绪</w:t>
      </w:r>
      <w:r w:rsidR="00BC10F9" w:rsidRPr="009E36A4">
        <w:rPr>
          <w:rFonts w:eastAsia="黑体" w:cs="Arial" w:hint="eastAsia"/>
          <w:b w:val="0"/>
          <w:i w:val="0"/>
          <w:lang w:eastAsia="zh-CN"/>
        </w:rPr>
        <w:t xml:space="preserve"> </w:t>
      </w:r>
      <w:r w:rsidR="00BC10F9" w:rsidRPr="009E36A4">
        <w:rPr>
          <w:rFonts w:eastAsia="黑体" w:cs="Arial" w:hint="eastAsia"/>
          <w:b w:val="0"/>
          <w:i w:val="0"/>
          <w:lang w:eastAsia="zh-CN"/>
        </w:rPr>
        <w:t>论</w:t>
      </w:r>
      <w:bookmarkEnd w:id="0"/>
    </w:p>
    <w:p w14:paraId="6778E3C4" w14:textId="77777777" w:rsidR="00D06896" w:rsidRPr="009E36A4" w:rsidRDefault="00D06896" w:rsidP="00D06896">
      <w:pPr>
        <w:pStyle w:val="2"/>
        <w:spacing w:beforeLines="50" w:before="156" w:afterLines="50" w:after="156" w:line="360" w:lineRule="exact"/>
        <w:ind w:right="-1"/>
        <w:rPr>
          <w:rFonts w:eastAsia="黑体" w:cs="Arial"/>
          <w:b w:val="0"/>
          <w:i w:val="0"/>
        </w:rPr>
      </w:pPr>
      <w:bookmarkStart w:id="1" w:name="酸稳定常数测定的意义"/>
      <w:bookmarkStart w:id="2" w:name="_Toc261510869"/>
      <w:bookmarkStart w:id="3" w:name="_Toc484634781"/>
      <w:r w:rsidRPr="009E36A4">
        <w:rPr>
          <w:rFonts w:eastAsia="黑体"/>
          <w:b w:val="0"/>
          <w:i w:val="0"/>
        </w:rPr>
        <w:t>1.1</w:t>
      </w:r>
      <w:r w:rsidRPr="009E36A4">
        <w:rPr>
          <w:rFonts w:eastAsia="黑体" w:cs="Arial"/>
          <w:b w:val="0"/>
          <w:i w:val="0"/>
        </w:rPr>
        <w:t xml:space="preserve"> </w:t>
      </w:r>
      <w:bookmarkEnd w:id="1"/>
      <w:bookmarkEnd w:id="2"/>
      <w:r w:rsidR="003C7F17" w:rsidRPr="009E36A4">
        <w:rPr>
          <w:rFonts w:eastAsia="黑体" w:cs="Arial"/>
          <w:b w:val="0"/>
          <w:i w:val="0"/>
        </w:rPr>
        <w:t>课题背景及研究意义</w:t>
      </w:r>
      <w:bookmarkEnd w:id="3"/>
    </w:p>
    <w:p w14:paraId="23C6D3DC" w14:textId="77777777" w:rsidR="00A516AE" w:rsidRPr="009E36A4" w:rsidRDefault="00A516AE" w:rsidP="00D06896">
      <w:pPr>
        <w:spacing w:line="360" w:lineRule="exact"/>
        <w:ind w:firstLineChars="200" w:firstLine="360"/>
        <w:rPr>
          <w:bCs/>
        </w:rPr>
      </w:pPr>
      <w:r w:rsidRPr="009E36A4">
        <w:rPr>
          <w:sz w:val="18"/>
          <w:szCs w:val="18"/>
        </w:rPr>
        <w:tab/>
      </w:r>
      <w:r w:rsidRPr="009E36A4">
        <w:rPr>
          <w:rFonts w:hint="eastAsia"/>
          <w:bCs/>
        </w:rPr>
        <w:t>随着</w:t>
      </w:r>
      <w:r w:rsidRPr="009E36A4">
        <w:rPr>
          <w:bCs/>
        </w:rPr>
        <w:t>铁路运输的快速发展，</w:t>
      </w:r>
      <w:r w:rsidRPr="009E36A4">
        <w:rPr>
          <w:rFonts w:hint="eastAsia"/>
          <w:bCs/>
        </w:rPr>
        <w:t>我国</w:t>
      </w:r>
      <w:r w:rsidRPr="009E36A4">
        <w:rPr>
          <w:bCs/>
        </w:rPr>
        <w:t>对铁路运输能力的要求也越来越高，并趋于高速、重载的方向在发展</w:t>
      </w:r>
      <w:r w:rsidRPr="009E36A4">
        <w:rPr>
          <w:rFonts w:hint="eastAsia"/>
          <w:bCs/>
        </w:rPr>
        <w:t>。而目前</w:t>
      </w:r>
      <w:r w:rsidRPr="009E36A4">
        <w:rPr>
          <w:bCs/>
        </w:rPr>
        <w:t>我国的铁路运输路线和牵引力已经得到了提高，并满足了高速重载运输的要求，但制动性能却</w:t>
      </w:r>
      <w:r w:rsidRPr="009E36A4">
        <w:rPr>
          <w:rFonts w:hint="eastAsia"/>
          <w:bCs/>
        </w:rPr>
        <w:t>没达到</w:t>
      </w:r>
      <w:r w:rsidRPr="009E36A4">
        <w:rPr>
          <w:bCs/>
        </w:rPr>
        <w:t>理想的要求，</w:t>
      </w:r>
      <w:r w:rsidRPr="009E36A4">
        <w:rPr>
          <w:rFonts w:hint="eastAsia"/>
          <w:bCs/>
        </w:rPr>
        <w:t>而对于铁路运输</w:t>
      </w:r>
      <w:r w:rsidRPr="009E36A4">
        <w:rPr>
          <w:bCs/>
        </w:rPr>
        <w:t>的高速和重载而言，制动问题都是不得不考虑的问题，机车制动性能如果得不到提高，那么</w:t>
      </w:r>
      <w:r w:rsidRPr="009E36A4">
        <w:rPr>
          <w:rFonts w:hint="eastAsia"/>
          <w:bCs/>
        </w:rPr>
        <w:t>即使铁路</w:t>
      </w:r>
      <w:r w:rsidRPr="009E36A4">
        <w:rPr>
          <w:bCs/>
        </w:rPr>
        <w:t>线路质量再高，列车牵引力再强，都无法</w:t>
      </w:r>
      <w:r w:rsidRPr="009E36A4">
        <w:rPr>
          <w:rFonts w:hint="eastAsia"/>
          <w:bCs/>
        </w:rPr>
        <w:t>实现</w:t>
      </w:r>
      <w:r w:rsidRPr="009E36A4">
        <w:rPr>
          <w:bCs/>
        </w:rPr>
        <w:t>高速、重载的目的</w:t>
      </w:r>
      <w:r w:rsidRPr="009E36A4">
        <w:rPr>
          <w:rFonts w:hint="eastAsia"/>
          <w:bCs/>
        </w:rPr>
        <w:t>，因此</w:t>
      </w:r>
      <w:r w:rsidRPr="009E36A4">
        <w:rPr>
          <w:bCs/>
        </w:rPr>
        <w:t>制动系统的发展是制约铁路运输发展的重要因素。</w:t>
      </w:r>
    </w:p>
    <w:p w14:paraId="1DBA69DA" w14:textId="77777777" w:rsidR="009531FE" w:rsidRPr="009E36A4" w:rsidRDefault="009531FE" w:rsidP="00D06896">
      <w:pPr>
        <w:spacing w:line="360" w:lineRule="exact"/>
        <w:ind w:firstLineChars="200" w:firstLine="420"/>
        <w:rPr>
          <w:bCs/>
        </w:rPr>
      </w:pPr>
      <w:r w:rsidRPr="009E36A4">
        <w:rPr>
          <w:rFonts w:hint="eastAsia"/>
          <w:bCs/>
        </w:rPr>
        <w:t>而制动机按照制动力的操纵控制方式可以分为</w:t>
      </w:r>
      <w:r w:rsidR="003F0D01" w:rsidRPr="009E36A4">
        <w:rPr>
          <w:bCs/>
        </w:rPr>
        <w:t>以人力为制动原动力</w:t>
      </w:r>
      <w:r w:rsidR="003F0D01" w:rsidRPr="009E36A4">
        <w:rPr>
          <w:rFonts w:hint="eastAsia"/>
          <w:bCs/>
        </w:rPr>
        <w:t>的手制动机、</w:t>
      </w:r>
      <w:r w:rsidR="003F0D01" w:rsidRPr="009E36A4">
        <w:rPr>
          <w:bCs/>
        </w:rPr>
        <w:t>以压力空气作为制动原动力</w:t>
      </w:r>
      <w:r w:rsidR="003F0D01" w:rsidRPr="009E36A4">
        <w:rPr>
          <w:rFonts w:hint="eastAsia"/>
          <w:bCs/>
        </w:rPr>
        <w:t>的空气制动机、</w:t>
      </w:r>
      <w:r w:rsidR="003F0D01" w:rsidRPr="009E36A4">
        <w:rPr>
          <w:bCs/>
        </w:rPr>
        <w:t>以大气为原动力，以改变</w:t>
      </w:r>
      <w:r w:rsidR="003F0D01" w:rsidRPr="009E36A4">
        <w:rPr>
          <w:bCs/>
        </w:rPr>
        <w:t>“</w:t>
      </w:r>
      <w:r w:rsidR="003F0D01" w:rsidRPr="009E36A4">
        <w:rPr>
          <w:bCs/>
        </w:rPr>
        <w:t>真空度</w:t>
      </w:r>
      <w:r w:rsidR="003F0D01" w:rsidRPr="009E36A4">
        <w:rPr>
          <w:bCs/>
        </w:rPr>
        <w:t>”</w:t>
      </w:r>
      <w:r w:rsidR="003F0D01" w:rsidRPr="009E36A4">
        <w:rPr>
          <w:bCs/>
        </w:rPr>
        <w:t>来操纵控制</w:t>
      </w:r>
      <w:r w:rsidR="003F0D01" w:rsidRPr="009E36A4">
        <w:rPr>
          <w:rFonts w:hint="eastAsia"/>
          <w:bCs/>
        </w:rPr>
        <w:t>的真空制动机、纯空气制动的自动式空气制动机</w:t>
      </w:r>
      <w:r w:rsidR="00616C2A" w:rsidRPr="009E36A4">
        <w:rPr>
          <w:rFonts w:hint="eastAsia"/>
          <w:bCs/>
        </w:rPr>
        <w:t>以及</w:t>
      </w:r>
      <w:r w:rsidR="00616C2A" w:rsidRPr="009E36A4">
        <w:rPr>
          <w:bCs/>
        </w:rPr>
        <w:t>在空气制动机的基础上加装电磁阀等电气控制部件而形成的</w:t>
      </w:r>
      <w:r w:rsidR="00616C2A" w:rsidRPr="009E36A4">
        <w:rPr>
          <w:rFonts w:hint="eastAsia"/>
          <w:bCs/>
        </w:rPr>
        <w:t>电控空气制动机。</w:t>
      </w:r>
      <w:r w:rsidR="00031AE4" w:rsidRPr="009E36A4">
        <w:rPr>
          <w:rFonts w:hint="eastAsia"/>
          <w:bCs/>
        </w:rPr>
        <w:t>目前电控空气制动机在全世界范围内普遍使用，它能够解决在列车高速或者长编组时空气制动机难以解决的</w:t>
      </w:r>
      <w:r w:rsidR="00031AE4" w:rsidRPr="009E36A4">
        <w:rPr>
          <w:bCs/>
        </w:rPr>
        <w:t>列车前后部制动和缓解作用的一致性</w:t>
      </w:r>
      <w:r w:rsidR="00E63B16" w:rsidRPr="009E36A4">
        <w:rPr>
          <w:rFonts w:hint="eastAsia"/>
          <w:bCs/>
        </w:rPr>
        <w:t>以及减轻列车纵向冲击的问题。</w:t>
      </w:r>
    </w:p>
    <w:p w14:paraId="137B9C40" w14:textId="3B743218" w:rsidR="000377DC" w:rsidRPr="009E36A4" w:rsidRDefault="000377DC" w:rsidP="000377DC">
      <w:pPr>
        <w:spacing w:line="360" w:lineRule="exact"/>
        <w:ind w:firstLineChars="200" w:firstLine="420"/>
        <w:rPr>
          <w:bCs/>
        </w:rPr>
      </w:pPr>
      <w:r w:rsidRPr="009E36A4">
        <w:rPr>
          <w:rFonts w:hint="eastAsia"/>
          <w:bCs/>
        </w:rPr>
        <w:t>空气制动系统按工作原理分为风源系统，辅助管路系统，制动机系统，防滑系统四大部分。其中，制动机系统大多采用</w:t>
      </w:r>
      <w:r w:rsidRPr="009E36A4">
        <w:t>CCBII</w:t>
      </w:r>
      <w:r w:rsidRPr="009E36A4">
        <w:rPr>
          <w:rFonts w:hint="eastAsia"/>
        </w:rPr>
        <w:t>微机控制制动系统，而在</w:t>
      </w:r>
      <w:r w:rsidRPr="009E36A4">
        <w:rPr>
          <w:rFonts w:hint="eastAsia"/>
        </w:rPr>
        <w:t>CCBII</w:t>
      </w:r>
      <w:r w:rsidRPr="009E36A4">
        <w:rPr>
          <w:rFonts w:hint="eastAsia"/>
        </w:rPr>
        <w:t>制动机系统中，大多数都使用</w:t>
      </w:r>
      <w:r w:rsidRPr="009E36A4">
        <w:rPr>
          <w:rFonts w:hint="eastAsia"/>
        </w:rPr>
        <w:t>LonWorks</w:t>
      </w:r>
      <w:r w:rsidRPr="009E36A4">
        <w:rPr>
          <w:rFonts w:hint="eastAsia"/>
        </w:rPr>
        <w:t>总线，</w:t>
      </w:r>
      <w:r w:rsidRPr="009E36A4">
        <w:rPr>
          <w:rFonts w:hint="eastAsia"/>
          <w:bCs/>
        </w:rPr>
        <w:t>LonWorks</w:t>
      </w:r>
      <w:r w:rsidRPr="009E36A4">
        <w:rPr>
          <w:rFonts w:hint="eastAsia"/>
          <w:bCs/>
        </w:rPr>
        <w:t>现场总线</w:t>
      </w:r>
      <w:r w:rsidRPr="009E36A4">
        <w:rPr>
          <w:rFonts w:hint="eastAsia"/>
        </w:rPr>
        <w:t>将完成特定功能的各部分智能设备互连起来，是一种典型的实时分布式控制系统。</w:t>
      </w:r>
      <w:r w:rsidRPr="009E36A4">
        <w:rPr>
          <w:rFonts w:hint="eastAsia"/>
          <w:bCs/>
        </w:rPr>
        <w:t>然而目前国内的</w:t>
      </w:r>
      <w:r w:rsidRPr="009E36A4">
        <w:rPr>
          <w:bCs/>
        </w:rPr>
        <w:t>和谐系列电力机车</w:t>
      </w:r>
      <w:r w:rsidRPr="009E36A4">
        <w:rPr>
          <w:rFonts w:hint="eastAsia"/>
          <w:bCs/>
        </w:rPr>
        <w:t>的国产化</w:t>
      </w:r>
      <w:del w:id="4" w:author="zhuqinyue" w:date="2017-06-08T21:32:00Z">
        <w:r w:rsidRPr="009E36A4" w:rsidDel="000F0C78">
          <w:rPr>
            <w:rFonts w:hint="eastAsia"/>
            <w:bCs/>
          </w:rPr>
          <w:delText>程序</w:delText>
        </w:r>
      </w:del>
      <w:ins w:id="5" w:author="zhuqinyue" w:date="2017-06-08T21:32:00Z">
        <w:r w:rsidR="000F0C78" w:rsidRPr="009E36A4">
          <w:rPr>
            <w:rFonts w:hint="eastAsia"/>
            <w:bCs/>
          </w:rPr>
          <w:t>程</w:t>
        </w:r>
        <w:r w:rsidR="000F0C78">
          <w:rPr>
            <w:rFonts w:hint="eastAsia"/>
            <w:bCs/>
          </w:rPr>
          <w:t>度</w:t>
        </w:r>
      </w:ins>
      <w:r w:rsidRPr="009E36A4">
        <w:rPr>
          <w:rFonts w:hint="eastAsia"/>
          <w:bCs/>
        </w:rPr>
        <w:t>很低，</w:t>
      </w:r>
      <w:r w:rsidRPr="009E36A4">
        <w:t>CCBII</w:t>
      </w:r>
      <w:r w:rsidRPr="009E36A4">
        <w:rPr>
          <w:rFonts w:hint="eastAsia"/>
        </w:rPr>
        <w:t>制动系统</w:t>
      </w:r>
      <w:r w:rsidRPr="009E36A4">
        <w:rPr>
          <w:rFonts w:hint="eastAsia"/>
          <w:bCs/>
        </w:rPr>
        <w:t>中除了空气管件外，其余各部分均为原装进口零部件。由于系统核心技术基本都是全盘引进，由此而造成各个关键零部件不仅价格昂贵，而且一旦出现故障，维修费用较高，维修周期也较长。此外，国外对</w:t>
      </w:r>
      <w:r w:rsidRPr="009E36A4">
        <w:rPr>
          <w:rFonts w:hint="eastAsia"/>
          <w:bCs/>
        </w:rPr>
        <w:t>CCBII</w:t>
      </w:r>
      <w:r w:rsidRPr="009E36A4">
        <w:rPr>
          <w:rFonts w:hint="eastAsia"/>
          <w:bCs/>
        </w:rPr>
        <w:t>制动机系统及其</w:t>
      </w:r>
      <w:r w:rsidRPr="009E36A4">
        <w:rPr>
          <w:rFonts w:hint="eastAsia"/>
          <w:bCs/>
        </w:rPr>
        <w:t>LonWorks</w:t>
      </w:r>
      <w:r w:rsidRPr="009E36A4">
        <w:rPr>
          <w:rFonts w:hint="eastAsia"/>
          <w:bCs/>
        </w:rPr>
        <w:t>网络系统的关键技术的长期垄断与技术封锁，使得制动机系统的国产化发展较为缓慢，严重制约了国家铁路运输的发展。因此，研究和发展大功率电力机车制动机系统关键技术，是我们的当务之急。</w:t>
      </w:r>
    </w:p>
    <w:p w14:paraId="082604BE" w14:textId="77777777" w:rsidR="00904813" w:rsidRPr="009E36A4" w:rsidRDefault="00904813" w:rsidP="00904813">
      <w:pPr>
        <w:spacing w:line="360" w:lineRule="exact"/>
        <w:ind w:firstLineChars="200" w:firstLine="420"/>
        <w:rPr>
          <w:bCs/>
        </w:rPr>
      </w:pPr>
      <w:r w:rsidRPr="009E36A4">
        <w:rPr>
          <w:rFonts w:hint="eastAsia"/>
          <w:bCs/>
        </w:rPr>
        <w:t>CAN</w:t>
      </w:r>
      <w:r w:rsidRPr="009E36A4">
        <w:rPr>
          <w:rFonts w:hint="eastAsia"/>
          <w:bCs/>
        </w:rPr>
        <w:t>总线是一种有效支持分布式控制或实时控制的串行通信网络，比其他现场总线开发费用低。另外，</w:t>
      </w:r>
      <w:r w:rsidRPr="009E36A4">
        <w:rPr>
          <w:rFonts w:hint="eastAsia"/>
          <w:bCs/>
        </w:rPr>
        <w:t>CAN</w:t>
      </w:r>
      <w:r w:rsidRPr="009E36A4">
        <w:rPr>
          <w:rFonts w:hint="eastAsia"/>
          <w:bCs/>
        </w:rPr>
        <w:t>总线节点在严重错误的情况下</w:t>
      </w:r>
      <w:r w:rsidRPr="009E36A4">
        <w:rPr>
          <w:rFonts w:hint="eastAsia"/>
          <w:bCs/>
        </w:rPr>
        <w:t>,</w:t>
      </w:r>
      <w:r w:rsidRPr="009E36A4">
        <w:rPr>
          <w:rFonts w:hint="eastAsia"/>
          <w:bCs/>
        </w:rPr>
        <w:t>还具有自动关闭输出的功能</w:t>
      </w:r>
      <w:r w:rsidRPr="009E36A4">
        <w:rPr>
          <w:rFonts w:hint="eastAsia"/>
          <w:bCs/>
        </w:rPr>
        <w:t>,</w:t>
      </w:r>
      <w:r w:rsidRPr="009E36A4">
        <w:rPr>
          <w:rFonts w:hint="eastAsia"/>
          <w:bCs/>
        </w:rPr>
        <w:t>以使总线上其它节点的操作不受影响</w:t>
      </w:r>
      <w:r w:rsidRPr="009E36A4">
        <w:rPr>
          <w:rFonts w:hint="eastAsia"/>
          <w:bCs/>
        </w:rPr>
        <w:t>,</w:t>
      </w:r>
      <w:r w:rsidRPr="009E36A4">
        <w:rPr>
          <w:rFonts w:hint="eastAsia"/>
          <w:bCs/>
        </w:rPr>
        <w:t>具有极高的安全性。此外，</w:t>
      </w:r>
      <w:r w:rsidRPr="009E36A4">
        <w:rPr>
          <w:rFonts w:hint="eastAsia"/>
          <w:bCs/>
        </w:rPr>
        <w:t>CAN</w:t>
      </w:r>
      <w:r w:rsidRPr="009E36A4">
        <w:rPr>
          <w:rFonts w:hint="eastAsia"/>
          <w:bCs/>
        </w:rPr>
        <w:t>总线报文帧结构短，适于短距离传输，因此非常适合于实现现场设备间互联及数据采集功能。</w:t>
      </w:r>
    </w:p>
    <w:p w14:paraId="3590970F" w14:textId="77777777" w:rsidR="000377DC" w:rsidRPr="009E36A4" w:rsidRDefault="00904813" w:rsidP="00904813">
      <w:pPr>
        <w:spacing w:line="360" w:lineRule="exact"/>
        <w:ind w:firstLineChars="200" w:firstLine="420"/>
        <w:rPr>
          <w:kern w:val="0"/>
        </w:rPr>
      </w:pPr>
      <w:r w:rsidRPr="009E36A4">
        <w:rPr>
          <w:rFonts w:hint="eastAsia"/>
          <w:bCs/>
        </w:rPr>
        <w:t>基于此，</w:t>
      </w:r>
      <w:r w:rsidR="002D01AD" w:rsidRPr="009E36A4">
        <w:rPr>
          <w:rFonts w:hint="eastAsia"/>
          <w:bCs/>
        </w:rPr>
        <w:t>本论文旨在</w:t>
      </w:r>
      <w:r w:rsidRPr="009E36A4">
        <w:rPr>
          <w:rFonts w:hint="eastAsia"/>
          <w:bCs/>
        </w:rPr>
        <w:t>将</w:t>
      </w:r>
      <w:r w:rsidRPr="009E36A4">
        <w:rPr>
          <w:rFonts w:hint="eastAsia"/>
          <w:bCs/>
        </w:rPr>
        <w:t>CAN</w:t>
      </w:r>
      <w:r w:rsidRPr="009E36A4">
        <w:rPr>
          <w:rFonts w:hint="eastAsia"/>
          <w:bCs/>
        </w:rPr>
        <w:t>现场总线作为系统通信网络引入到</w:t>
      </w:r>
      <w:r w:rsidRPr="009E36A4">
        <w:rPr>
          <w:bCs/>
        </w:rPr>
        <w:t>CCBII</w:t>
      </w:r>
      <w:r w:rsidRPr="009E36A4">
        <w:rPr>
          <w:rFonts w:hint="eastAsia"/>
          <w:bCs/>
        </w:rPr>
        <w:t>制动机系统，用实时性更强的</w:t>
      </w:r>
      <w:r w:rsidRPr="009E36A4">
        <w:rPr>
          <w:rFonts w:hint="eastAsia"/>
          <w:bCs/>
        </w:rPr>
        <w:t>CA</w:t>
      </w:r>
      <w:r w:rsidRPr="009E36A4">
        <w:rPr>
          <w:bCs/>
        </w:rPr>
        <w:t>N</w:t>
      </w:r>
      <w:r w:rsidRPr="009E36A4">
        <w:rPr>
          <w:rFonts w:hint="eastAsia"/>
          <w:bCs/>
        </w:rPr>
        <w:t>总线替代复杂不透明的</w:t>
      </w:r>
      <w:r w:rsidRPr="009E36A4">
        <w:rPr>
          <w:rFonts w:hint="eastAsia"/>
          <w:bCs/>
        </w:rPr>
        <w:t>LonWorks</w:t>
      </w:r>
      <w:r w:rsidRPr="009E36A4">
        <w:rPr>
          <w:rFonts w:hint="eastAsia"/>
          <w:bCs/>
        </w:rPr>
        <w:t>总线，完成网络系统中</w:t>
      </w:r>
      <w:r w:rsidRPr="009E36A4">
        <w:rPr>
          <w:rFonts w:hint="eastAsia"/>
          <w:bCs/>
        </w:rPr>
        <w:t>CAN</w:t>
      </w:r>
      <w:r w:rsidRPr="009E36A4">
        <w:rPr>
          <w:rFonts w:hint="eastAsia"/>
          <w:bCs/>
        </w:rPr>
        <w:t>总线通信节点的硬件和软件设计，对高等院校和科研院所的技术人员在</w:t>
      </w:r>
      <w:r w:rsidRPr="009E36A4">
        <w:rPr>
          <w:bCs/>
        </w:rPr>
        <w:t>CCBII</w:t>
      </w:r>
      <w:r w:rsidRPr="009E36A4">
        <w:rPr>
          <w:rFonts w:hint="eastAsia"/>
          <w:bCs/>
        </w:rPr>
        <w:t>制动系统国产化过程中核心技术的研究提供理论指导和应用参考。</w:t>
      </w:r>
    </w:p>
    <w:p w14:paraId="06FFF079" w14:textId="77777777" w:rsidR="00D06896" w:rsidRPr="009E36A4" w:rsidRDefault="00D06896" w:rsidP="00D06896">
      <w:pPr>
        <w:pStyle w:val="2"/>
        <w:spacing w:beforeLines="50" w:before="156" w:afterLines="50" w:after="156" w:line="360" w:lineRule="exact"/>
        <w:rPr>
          <w:rFonts w:eastAsia="黑体" w:cs="Arial"/>
          <w:b w:val="0"/>
          <w:i w:val="0"/>
        </w:rPr>
      </w:pPr>
      <w:bookmarkStart w:id="6" w:name="酸稳定常数测定的常用方法"/>
      <w:bookmarkStart w:id="7" w:name="_Toc261510870"/>
      <w:bookmarkStart w:id="8" w:name="_Toc484634782"/>
      <w:r w:rsidRPr="009E36A4">
        <w:rPr>
          <w:rFonts w:eastAsia="黑体"/>
          <w:b w:val="0"/>
          <w:i w:val="0"/>
        </w:rPr>
        <w:lastRenderedPageBreak/>
        <w:t xml:space="preserve">1.2 </w:t>
      </w:r>
      <w:r w:rsidR="00F62280" w:rsidRPr="009E36A4">
        <w:rPr>
          <w:rFonts w:eastAsia="黑体" w:cs="Arial" w:hint="eastAsia"/>
          <w:b w:val="0"/>
          <w:i w:val="0"/>
        </w:rPr>
        <w:t>国内外研究现状及发展</w:t>
      </w:r>
      <w:bookmarkEnd w:id="6"/>
      <w:bookmarkEnd w:id="7"/>
      <w:bookmarkEnd w:id="8"/>
    </w:p>
    <w:p w14:paraId="23B8F327" w14:textId="77777777" w:rsidR="00A03E02" w:rsidRPr="009E36A4" w:rsidRDefault="00A03E02" w:rsidP="00D06896">
      <w:pPr>
        <w:spacing w:line="360" w:lineRule="exact"/>
        <w:ind w:firstLine="437"/>
      </w:pPr>
      <w:r w:rsidRPr="009E36A4">
        <w:rPr>
          <w:rFonts w:hint="eastAsia"/>
        </w:rPr>
        <w:t>从</w:t>
      </w:r>
      <w:r w:rsidR="00C16661" w:rsidRPr="009E36A4">
        <w:rPr>
          <w:rFonts w:hint="eastAsia"/>
        </w:rPr>
        <w:t>1804</w:t>
      </w:r>
      <w:r w:rsidR="00C16661" w:rsidRPr="009E36A4">
        <w:rPr>
          <w:rFonts w:hint="eastAsia"/>
        </w:rPr>
        <w:t>年蒸汽机车的投入使用开始，机车的制动系统也慢慢的被投入使用，从一开始的闸瓦制动到连续制动，机车的制动系统随着机车的发展也</w:t>
      </w:r>
      <w:r w:rsidR="00904A50" w:rsidRPr="009E36A4">
        <w:rPr>
          <w:rFonts w:hint="eastAsia"/>
        </w:rPr>
        <w:t>在</w:t>
      </w:r>
      <w:r w:rsidR="00C16661" w:rsidRPr="009E36A4">
        <w:rPr>
          <w:rFonts w:hint="eastAsia"/>
        </w:rPr>
        <w:t>慢慢</w:t>
      </w:r>
      <w:r w:rsidR="00904A50" w:rsidRPr="009E36A4">
        <w:rPr>
          <w:rFonts w:hint="eastAsia"/>
        </w:rPr>
        <w:t>改进</w:t>
      </w:r>
      <w:r w:rsidR="00C16661" w:rsidRPr="009E36A4">
        <w:rPr>
          <w:rFonts w:hint="eastAsia"/>
        </w:rPr>
        <w:t>。</w:t>
      </w:r>
      <w:r w:rsidR="00B32182" w:rsidRPr="009E36A4">
        <w:rPr>
          <w:rFonts w:hint="eastAsia"/>
        </w:rPr>
        <w:t>而到了</w:t>
      </w:r>
      <w:r w:rsidR="00B32182" w:rsidRPr="009E36A4">
        <w:rPr>
          <w:rFonts w:hint="eastAsia"/>
        </w:rPr>
        <w:t>1868</w:t>
      </w:r>
      <w:r w:rsidR="00B32182" w:rsidRPr="009E36A4">
        <w:rPr>
          <w:rFonts w:hint="eastAsia"/>
        </w:rPr>
        <w:t>年，改变铁路运输历史的空气制动机也开始投入使用，并以铺天盖地的速度迅速占领铁路制动的席位。</w:t>
      </w:r>
    </w:p>
    <w:p w14:paraId="0954E48E" w14:textId="45A19EE1" w:rsidR="00D06896" w:rsidRPr="009E36A4" w:rsidRDefault="00825E50" w:rsidP="00966541">
      <w:pPr>
        <w:spacing w:line="360" w:lineRule="exact"/>
        <w:ind w:firstLine="437"/>
      </w:pPr>
      <w:r w:rsidRPr="009E36A4">
        <w:rPr>
          <w:rFonts w:hint="eastAsia"/>
        </w:rPr>
        <w:t>而到了</w:t>
      </w:r>
      <w:r w:rsidRPr="009E36A4">
        <w:rPr>
          <w:rFonts w:hint="eastAsia"/>
        </w:rPr>
        <w:t>20</w:t>
      </w:r>
      <w:r w:rsidRPr="009E36A4">
        <w:rPr>
          <w:rFonts w:hint="eastAsia"/>
        </w:rPr>
        <w:t>世纪</w:t>
      </w:r>
      <w:r w:rsidRPr="009E36A4">
        <w:rPr>
          <w:rFonts w:hint="eastAsia"/>
        </w:rPr>
        <w:t>50</w:t>
      </w:r>
      <w:r w:rsidRPr="009E36A4">
        <w:rPr>
          <w:rFonts w:hint="eastAsia"/>
        </w:rPr>
        <w:t>年代末</w:t>
      </w:r>
      <w:r w:rsidRPr="009E36A4">
        <w:rPr>
          <w:rFonts w:hint="eastAsia"/>
        </w:rPr>
        <w:t>60</w:t>
      </w:r>
      <w:r w:rsidRPr="009E36A4">
        <w:rPr>
          <w:rFonts w:hint="eastAsia"/>
        </w:rPr>
        <w:t>年代初，国外对制动机的研究有了很大的进展，</w:t>
      </w:r>
      <w:r w:rsidR="00505C82" w:rsidRPr="009E36A4">
        <w:rPr>
          <w:rFonts w:hint="eastAsia"/>
        </w:rPr>
        <w:t>他们对原机车空气制动机的基础上进行了大幅度的改进，从而达到利用电器来控制电磁阀的开闭，从而达到制动与缓解的目的，如法国的</w:t>
      </w:r>
      <w:r w:rsidR="00505C82" w:rsidRPr="009E36A4">
        <w:rPr>
          <w:rFonts w:hint="eastAsia"/>
        </w:rPr>
        <w:t>PBL2</w:t>
      </w:r>
      <w:r w:rsidR="00505C82" w:rsidRPr="009E36A4">
        <w:rPr>
          <w:rFonts w:hint="eastAsia"/>
        </w:rPr>
        <w:t>型和德国的</w:t>
      </w:r>
      <w:r w:rsidR="00505C82" w:rsidRPr="009E36A4">
        <w:rPr>
          <w:rFonts w:hint="eastAsia"/>
        </w:rPr>
        <w:t>GEZ</w:t>
      </w:r>
      <w:r w:rsidR="00505C82" w:rsidRPr="009E36A4">
        <w:rPr>
          <w:rFonts w:hint="eastAsia"/>
        </w:rPr>
        <w:t>型机车制动机。</w:t>
      </w:r>
      <w:r w:rsidR="005B1F2F" w:rsidRPr="009E36A4">
        <w:rPr>
          <w:rFonts w:hint="eastAsia"/>
        </w:rPr>
        <w:t>随着电子技术及微机控制技术的发展，从</w:t>
      </w:r>
      <w:r w:rsidR="005B1F2F" w:rsidRPr="009E36A4">
        <w:rPr>
          <w:rFonts w:hint="eastAsia"/>
        </w:rPr>
        <w:t>20</w:t>
      </w:r>
      <w:r w:rsidR="005B1F2F" w:rsidRPr="009E36A4">
        <w:rPr>
          <w:rFonts w:hint="eastAsia"/>
        </w:rPr>
        <w:t>世纪</w:t>
      </w:r>
      <w:r w:rsidR="005B1F2F" w:rsidRPr="009E36A4">
        <w:rPr>
          <w:rFonts w:hint="eastAsia"/>
        </w:rPr>
        <w:t>80</w:t>
      </w:r>
      <w:r w:rsidR="005B1F2F" w:rsidRPr="009E36A4">
        <w:rPr>
          <w:rFonts w:hint="eastAsia"/>
        </w:rPr>
        <w:t>年代起，国外机车制动机在原机车制动机的基础上又进行了一次大幅度的改进，把微机控制技术和电子技术引入到制动机的研发中，使制动机更适应高速发展的铁路运输的要求。目前，</w:t>
      </w:r>
      <w:r w:rsidR="008A060F" w:rsidRPr="009E36A4">
        <w:rPr>
          <w:rFonts w:hint="eastAsia"/>
        </w:rPr>
        <w:t>国外的机车制动机已经全部采用带微机控制的数字式或者模拟式电控空气制动机</w:t>
      </w:r>
      <w:r w:rsidR="00446863" w:rsidRPr="009E36A4">
        <w:rPr>
          <w:rFonts w:hint="eastAsia"/>
        </w:rPr>
        <w:t>，并无一例外都利用微机控制电磁阀的开闭，并利用对</w:t>
      </w:r>
      <w:r w:rsidR="00446863" w:rsidRPr="009E36A4">
        <w:rPr>
          <w:rFonts w:hint="eastAsia"/>
        </w:rPr>
        <w:t>EP</w:t>
      </w:r>
      <w:r w:rsidR="00446863" w:rsidRPr="009E36A4">
        <w:rPr>
          <w:rFonts w:hint="eastAsia"/>
        </w:rPr>
        <w:t>阀的控制，</w:t>
      </w:r>
      <w:r w:rsidR="000F0C78">
        <w:rPr>
          <w:rFonts w:hint="eastAsia"/>
        </w:rPr>
        <w:t>使</w:t>
      </w:r>
      <w:r w:rsidR="00446863" w:rsidRPr="009E36A4">
        <w:rPr>
          <w:rFonts w:hint="eastAsia"/>
        </w:rPr>
        <w:t>制动机的压力控制更加精确，并缩短了制动和缓解的反应时间，减少了制动冲动和制动距离。</w:t>
      </w:r>
      <w:r w:rsidR="00DF7162" w:rsidRPr="009E36A4">
        <w:rPr>
          <w:rFonts w:hint="eastAsia"/>
        </w:rPr>
        <w:t>德国</w:t>
      </w:r>
      <w:r w:rsidR="00DF7162" w:rsidRPr="009E36A4">
        <w:rPr>
          <w:rFonts w:hint="eastAsia"/>
        </w:rPr>
        <w:t>KNORR-B</w:t>
      </w:r>
      <w:r w:rsidR="00DF7162" w:rsidRPr="009E36A4">
        <w:t>remse</w:t>
      </w:r>
      <w:r w:rsidR="00DF7162" w:rsidRPr="009E36A4">
        <w:rPr>
          <w:rFonts w:hint="eastAsia"/>
        </w:rPr>
        <w:t>公司生产的克诺尔</w:t>
      </w:r>
      <w:r w:rsidR="00DF7162" w:rsidRPr="009E36A4">
        <w:rPr>
          <w:rFonts w:hint="eastAsia"/>
        </w:rPr>
        <w:t>(CCBII)</w:t>
      </w:r>
      <w:r w:rsidR="00DF7162" w:rsidRPr="009E36A4">
        <w:rPr>
          <w:rFonts w:hint="eastAsia"/>
        </w:rPr>
        <w:t>机车制动机就是通过微机对</w:t>
      </w:r>
      <w:r w:rsidR="00DF7162" w:rsidRPr="009E36A4">
        <w:rPr>
          <w:rFonts w:hint="eastAsia"/>
        </w:rPr>
        <w:t>EP</w:t>
      </w:r>
      <w:r w:rsidR="00DF7162" w:rsidRPr="009E36A4">
        <w:rPr>
          <w:rFonts w:hint="eastAsia"/>
        </w:rPr>
        <w:t>阀的控制，实现对均衡</w:t>
      </w:r>
      <w:r w:rsidR="00E936EF" w:rsidRPr="009E36A4">
        <w:rPr>
          <w:rFonts w:hint="eastAsia"/>
        </w:rPr>
        <w:t>风缸及列车管压力的精确控制，而且还实现了</w:t>
      </w:r>
      <w:r w:rsidR="00F0634A" w:rsidRPr="009E36A4">
        <w:rPr>
          <w:rFonts w:hint="eastAsia"/>
        </w:rPr>
        <w:t>对机车制动缸压力的精确控制</w:t>
      </w:r>
      <w:r w:rsidR="00D31EFE" w:rsidRPr="009E36A4">
        <w:rPr>
          <w:rFonts w:hint="eastAsia"/>
          <w:vertAlign w:val="superscript"/>
        </w:rPr>
        <w:t>[</w:t>
      </w:r>
      <w:r w:rsidR="00D31EFE" w:rsidRPr="009E36A4">
        <w:rPr>
          <w:vertAlign w:val="superscript"/>
        </w:rPr>
        <w:t>1]</w:t>
      </w:r>
      <w:r w:rsidR="00F0634A" w:rsidRPr="009E36A4">
        <w:rPr>
          <w:rFonts w:hint="eastAsia"/>
        </w:rPr>
        <w:t>。</w:t>
      </w:r>
      <w:bookmarkStart w:id="9" w:name="本文所作工作"/>
      <w:r w:rsidR="00486D25" w:rsidRPr="009E36A4">
        <w:rPr>
          <w:rFonts w:hint="eastAsia"/>
        </w:rPr>
        <w:t>目前国外的</w:t>
      </w:r>
      <w:r w:rsidR="00486D25" w:rsidRPr="009E36A4">
        <w:rPr>
          <w:rFonts w:hint="eastAsia"/>
        </w:rPr>
        <w:t>CCBII</w:t>
      </w:r>
      <w:r w:rsidR="00486D25" w:rsidRPr="009E36A4">
        <w:rPr>
          <w:rFonts w:hint="eastAsia"/>
        </w:rPr>
        <w:t>制动机均采用</w:t>
      </w:r>
      <w:r w:rsidR="00A006FC" w:rsidRPr="009E36A4">
        <w:rPr>
          <w:rFonts w:hint="eastAsia"/>
        </w:rPr>
        <w:t>模块化和网络化设计，通过不同模块的组合从而实现特定的功能，而各模块之间的网络通信则采用</w:t>
      </w:r>
      <w:r w:rsidR="00A006FC" w:rsidRPr="009E36A4">
        <w:rPr>
          <w:rFonts w:hint="eastAsia"/>
        </w:rPr>
        <w:t>LonWorks</w:t>
      </w:r>
      <w:r w:rsidR="00A006FC" w:rsidRPr="009E36A4">
        <w:rPr>
          <w:rFonts w:hint="eastAsia"/>
        </w:rPr>
        <w:t>总线来完成。</w:t>
      </w:r>
    </w:p>
    <w:p w14:paraId="18D0D6B5" w14:textId="745BA78F" w:rsidR="00BB4A6C" w:rsidRPr="009E36A4" w:rsidRDefault="00BB0844" w:rsidP="00C32E48">
      <w:pPr>
        <w:spacing w:line="360" w:lineRule="exact"/>
        <w:ind w:firstLine="437"/>
        <w:rPr>
          <w:bCs/>
        </w:rPr>
      </w:pPr>
      <w:r w:rsidRPr="009E36A4">
        <w:rPr>
          <w:rFonts w:hint="eastAsia"/>
        </w:rPr>
        <w:t>但是，由于国外对于</w:t>
      </w:r>
      <w:r w:rsidRPr="009E36A4">
        <w:rPr>
          <w:rFonts w:hint="eastAsia"/>
        </w:rPr>
        <w:t>CCBII</w:t>
      </w:r>
      <w:r w:rsidRPr="009E36A4">
        <w:rPr>
          <w:rFonts w:hint="eastAsia"/>
        </w:rPr>
        <w:t>电控空气制动系统的技术封锁，国内</w:t>
      </w:r>
      <w:r w:rsidRPr="009E36A4">
        <w:t>CCBII</w:t>
      </w:r>
      <w:r w:rsidRPr="009E36A4">
        <w:rPr>
          <w:rFonts w:hint="eastAsia"/>
        </w:rPr>
        <w:t>制动系统</w:t>
      </w:r>
      <w:r w:rsidRPr="009E36A4">
        <w:rPr>
          <w:rFonts w:hint="eastAsia"/>
          <w:bCs/>
        </w:rPr>
        <w:t>中除了空气管件外，其余各部分均为原装进口零部件，关键系统技术则更是全盘引进。</w:t>
      </w:r>
      <w:r w:rsidR="004F1424" w:rsidRPr="009E36A4">
        <w:rPr>
          <w:rFonts w:hint="eastAsia"/>
          <w:bCs/>
        </w:rPr>
        <w:t>国内对制动系统的研发也是引进国外制动机进行改进，</w:t>
      </w:r>
      <w:r w:rsidR="00673CAF" w:rsidRPr="009E36A4">
        <w:rPr>
          <w:rFonts w:hint="eastAsia"/>
          <w:bCs/>
        </w:rPr>
        <w:t>如我国的</w:t>
      </w:r>
      <w:r w:rsidR="00673CAF" w:rsidRPr="009E36A4">
        <w:rPr>
          <w:rFonts w:hint="eastAsia"/>
          <w:bCs/>
        </w:rPr>
        <w:t>DK-1</w:t>
      </w:r>
      <w:r w:rsidR="00673CAF" w:rsidRPr="009E36A4">
        <w:rPr>
          <w:rFonts w:hint="eastAsia"/>
          <w:bCs/>
        </w:rPr>
        <w:t>型机车制动机就是改进后利用电器控制电磁阀开闭的制动系统。</w:t>
      </w:r>
      <w:r w:rsidR="001715BE" w:rsidRPr="009E36A4">
        <w:rPr>
          <w:rFonts w:hint="eastAsia"/>
          <w:bCs/>
        </w:rPr>
        <w:t>DK</w:t>
      </w:r>
      <w:r w:rsidR="001715BE" w:rsidRPr="009E36A4">
        <w:rPr>
          <w:bCs/>
        </w:rPr>
        <w:t>-1</w:t>
      </w:r>
      <w:r w:rsidR="001715BE" w:rsidRPr="009E36A4">
        <w:rPr>
          <w:rFonts w:hint="eastAsia"/>
          <w:bCs/>
        </w:rPr>
        <w:t>型</w:t>
      </w:r>
      <w:r w:rsidR="00975FA5" w:rsidRPr="009E36A4">
        <w:rPr>
          <w:rFonts w:hint="eastAsia"/>
          <w:bCs/>
        </w:rPr>
        <w:t>制动系统作为我国主要制动机，在过去的几十年里装机数量巨大，</w:t>
      </w:r>
      <w:r w:rsidR="00C32E48" w:rsidRPr="009E36A4">
        <w:rPr>
          <w:rFonts w:hint="eastAsia"/>
          <w:bCs/>
        </w:rPr>
        <w:t>实践证明它确实是适用于中、低速机车和动力车的成熟、经济、可靠的机车制动机。</w:t>
      </w:r>
      <w:r w:rsidR="007601DB" w:rsidRPr="009E36A4">
        <w:rPr>
          <w:rFonts w:hint="eastAsia"/>
          <w:bCs/>
        </w:rPr>
        <w:t>然而它也暴露了一些惯性质量问题，包括部分部件设计的不合理以及制造上的质量问题</w:t>
      </w:r>
      <w:r w:rsidR="00F75F80" w:rsidRPr="009E36A4">
        <w:rPr>
          <w:rFonts w:hint="eastAsia"/>
          <w:bCs/>
          <w:vertAlign w:val="superscript"/>
        </w:rPr>
        <w:t>[2]</w:t>
      </w:r>
      <w:r w:rsidR="007601DB" w:rsidRPr="009E36A4">
        <w:rPr>
          <w:rFonts w:hint="eastAsia"/>
          <w:bCs/>
        </w:rPr>
        <w:t>。</w:t>
      </w:r>
      <w:r w:rsidR="00115525" w:rsidRPr="009E36A4">
        <w:rPr>
          <w:rFonts w:hint="eastAsia"/>
          <w:bCs/>
        </w:rPr>
        <w:t>但对于</w:t>
      </w:r>
      <w:r w:rsidR="00115525" w:rsidRPr="009E36A4">
        <w:rPr>
          <w:rFonts w:hint="eastAsia"/>
          <w:bCs/>
        </w:rPr>
        <w:t>CCBII</w:t>
      </w:r>
      <w:r w:rsidR="00115525" w:rsidRPr="009E36A4">
        <w:rPr>
          <w:rFonts w:hint="eastAsia"/>
          <w:bCs/>
        </w:rPr>
        <w:t>制动机的研发国内则相对较少，而在</w:t>
      </w:r>
      <w:r w:rsidR="00115525" w:rsidRPr="009E36A4">
        <w:rPr>
          <w:rFonts w:hint="eastAsia"/>
          <w:bCs/>
        </w:rPr>
        <w:t>CCBII</w:t>
      </w:r>
      <w:r w:rsidR="00115525" w:rsidRPr="009E36A4">
        <w:rPr>
          <w:rFonts w:hint="eastAsia"/>
          <w:bCs/>
        </w:rPr>
        <w:t>制动机故障诊断方面较为普遍</w:t>
      </w:r>
      <w:r w:rsidR="00E7267A" w:rsidRPr="009E36A4">
        <w:rPr>
          <w:rFonts w:hint="eastAsia"/>
          <w:bCs/>
        </w:rPr>
        <w:t>。</w:t>
      </w:r>
      <w:r w:rsidR="00D0230F" w:rsidRPr="009E36A4">
        <w:rPr>
          <w:rFonts w:hint="eastAsia"/>
          <w:bCs/>
        </w:rPr>
        <w:t>国内目前的研究主要专注于分析</w:t>
      </w:r>
      <w:r w:rsidR="00D0230F" w:rsidRPr="009E36A4">
        <w:rPr>
          <w:rFonts w:hint="eastAsia"/>
          <w:bCs/>
        </w:rPr>
        <w:t>CCBII</w:t>
      </w:r>
      <w:r w:rsidR="00D0230F" w:rsidRPr="009E36A4">
        <w:rPr>
          <w:rFonts w:hint="eastAsia"/>
          <w:bCs/>
        </w:rPr>
        <w:t>制动机的工作原理，通过对制动机运行出现的问题故障进行统计，进而针对常见故障提出相关解决方法。</w:t>
      </w:r>
      <w:r w:rsidR="009C42C5" w:rsidRPr="009E36A4">
        <w:rPr>
          <w:rFonts w:hint="eastAsia"/>
          <w:bCs/>
        </w:rPr>
        <w:t>有些论文</w:t>
      </w:r>
      <w:r w:rsidR="006A0DAB" w:rsidRPr="009E36A4">
        <w:rPr>
          <w:rFonts w:hint="eastAsia"/>
          <w:bCs/>
        </w:rPr>
        <w:t>则</w:t>
      </w:r>
      <w:r w:rsidR="00CF5008" w:rsidRPr="009E36A4">
        <w:rPr>
          <w:rFonts w:hint="eastAsia"/>
          <w:bCs/>
        </w:rPr>
        <w:t>利用基于模型的故障诊断策略，提出等价空间的故障诊断方法</w:t>
      </w:r>
      <w:r w:rsidR="00851FCD" w:rsidRPr="009E36A4">
        <w:rPr>
          <w:rFonts w:hint="eastAsia"/>
          <w:bCs/>
          <w:vertAlign w:val="superscript"/>
        </w:rPr>
        <w:t>[3]</w:t>
      </w:r>
      <w:r w:rsidR="00CF5008" w:rsidRPr="009E36A4">
        <w:rPr>
          <w:rFonts w:hint="eastAsia"/>
          <w:bCs/>
        </w:rPr>
        <w:t>。</w:t>
      </w:r>
    </w:p>
    <w:p w14:paraId="1EC99D4C" w14:textId="77777777" w:rsidR="001A1535" w:rsidRPr="009E36A4" w:rsidRDefault="005A6C8E" w:rsidP="00C32E48">
      <w:pPr>
        <w:spacing w:line="360" w:lineRule="exact"/>
        <w:ind w:firstLine="437"/>
        <w:rPr>
          <w:bCs/>
        </w:rPr>
      </w:pPr>
      <w:r w:rsidRPr="009E36A4">
        <w:rPr>
          <w:rFonts w:hint="eastAsia"/>
          <w:bCs/>
        </w:rPr>
        <w:t>控制局域网（</w:t>
      </w:r>
      <w:r w:rsidRPr="009E36A4">
        <w:rPr>
          <w:rFonts w:hint="eastAsia"/>
          <w:bCs/>
        </w:rPr>
        <w:t>Control</w:t>
      </w:r>
      <w:r w:rsidRPr="009E36A4">
        <w:rPr>
          <w:bCs/>
        </w:rPr>
        <w:t xml:space="preserve"> </w:t>
      </w:r>
      <w:r w:rsidRPr="009E36A4">
        <w:rPr>
          <w:rFonts w:hint="eastAsia"/>
          <w:bCs/>
        </w:rPr>
        <w:t>Area</w:t>
      </w:r>
      <w:r w:rsidRPr="009E36A4">
        <w:rPr>
          <w:bCs/>
        </w:rPr>
        <w:t xml:space="preserve"> </w:t>
      </w:r>
      <w:r w:rsidRPr="009E36A4">
        <w:rPr>
          <w:rFonts w:hint="eastAsia"/>
          <w:bCs/>
        </w:rPr>
        <w:t>Network</w:t>
      </w:r>
      <w:r w:rsidRPr="009E36A4">
        <w:rPr>
          <w:rFonts w:hint="eastAsia"/>
          <w:bCs/>
        </w:rPr>
        <w:t>，简称为</w:t>
      </w:r>
      <w:r w:rsidRPr="009E36A4">
        <w:rPr>
          <w:rFonts w:hint="eastAsia"/>
          <w:bCs/>
        </w:rPr>
        <w:t>CAN</w:t>
      </w:r>
      <w:r w:rsidRPr="009E36A4">
        <w:rPr>
          <w:rFonts w:hint="eastAsia"/>
          <w:bCs/>
        </w:rPr>
        <w:t>）</w:t>
      </w:r>
      <w:r w:rsidRPr="009E36A4">
        <w:rPr>
          <w:bCs/>
        </w:rPr>
        <w:t>是</w:t>
      </w:r>
      <w:r w:rsidRPr="009E36A4">
        <w:rPr>
          <w:bCs/>
        </w:rPr>
        <w:t>ISO</w:t>
      </w:r>
      <w:r w:rsidRPr="009E36A4">
        <w:rPr>
          <w:bCs/>
        </w:rPr>
        <w:t>国际标准化的</w:t>
      </w:r>
      <w:hyperlink r:id="rId10" w:tgtFrame="_blank" w:history="1">
        <w:r w:rsidRPr="009E36A4">
          <w:rPr>
            <w:bCs/>
          </w:rPr>
          <w:t>串行通信协议</w:t>
        </w:r>
      </w:hyperlink>
      <w:r w:rsidRPr="009E36A4">
        <w:rPr>
          <w:rFonts w:cs="Arial"/>
          <w:color w:val="333333"/>
          <w:shd w:val="clear" w:color="auto" w:fill="FFFFFF"/>
        </w:rPr>
        <w:t>。</w:t>
      </w:r>
      <w:r w:rsidR="001A1535" w:rsidRPr="009E36A4">
        <w:rPr>
          <w:rFonts w:hint="eastAsia"/>
          <w:bCs/>
        </w:rPr>
        <w:t>CAN</w:t>
      </w:r>
      <w:r w:rsidR="001A1535" w:rsidRPr="009E36A4">
        <w:rPr>
          <w:rFonts w:hint="eastAsia"/>
          <w:bCs/>
        </w:rPr>
        <w:t>总线自从</w:t>
      </w:r>
      <w:r w:rsidR="00CA5256" w:rsidRPr="009E36A4">
        <w:rPr>
          <w:rFonts w:hint="eastAsia"/>
          <w:bCs/>
        </w:rPr>
        <w:t>在</w:t>
      </w:r>
      <w:r w:rsidR="00CA5256" w:rsidRPr="009E36A4">
        <w:rPr>
          <w:rFonts w:hint="eastAsia"/>
          <w:bCs/>
        </w:rPr>
        <w:t>20</w:t>
      </w:r>
      <w:r w:rsidR="00CA5256" w:rsidRPr="009E36A4">
        <w:rPr>
          <w:rFonts w:hint="eastAsia"/>
          <w:bCs/>
        </w:rPr>
        <w:t>世纪</w:t>
      </w:r>
      <w:r w:rsidR="00CA5256" w:rsidRPr="009E36A4">
        <w:rPr>
          <w:rFonts w:hint="eastAsia"/>
          <w:bCs/>
        </w:rPr>
        <w:t>80</w:t>
      </w:r>
      <w:r w:rsidR="00CA5256" w:rsidRPr="009E36A4">
        <w:rPr>
          <w:rFonts w:hint="eastAsia"/>
          <w:bCs/>
        </w:rPr>
        <w:t>年代由博世提出以来，</w:t>
      </w:r>
      <w:r w:rsidR="004D4F8B" w:rsidRPr="009E36A4">
        <w:rPr>
          <w:rFonts w:hint="eastAsia"/>
          <w:bCs/>
        </w:rPr>
        <w:t>由于其自身的高性能和高可靠性而被广泛认同，</w:t>
      </w:r>
      <w:r w:rsidR="002D2C3A" w:rsidRPr="009E36A4">
        <w:rPr>
          <w:rFonts w:hint="eastAsia"/>
          <w:bCs/>
        </w:rPr>
        <w:t>并</w:t>
      </w:r>
      <w:r w:rsidRPr="009E36A4">
        <w:rPr>
          <w:rFonts w:hint="eastAsia"/>
          <w:bCs/>
        </w:rPr>
        <w:t>由发明之初</w:t>
      </w:r>
      <w:r w:rsidR="00462860" w:rsidRPr="009E36A4">
        <w:rPr>
          <w:rFonts w:hint="eastAsia"/>
          <w:bCs/>
        </w:rPr>
        <w:t>只用于汽车网络</w:t>
      </w:r>
      <w:r w:rsidR="00115E69" w:rsidRPr="009E36A4">
        <w:rPr>
          <w:rFonts w:hint="eastAsia"/>
          <w:bCs/>
        </w:rPr>
        <w:t>发展至现在普遍运用于工业控制中</w:t>
      </w:r>
      <w:r w:rsidR="00272992" w:rsidRPr="009E36A4">
        <w:rPr>
          <w:rFonts w:hint="eastAsia"/>
          <w:bCs/>
          <w:vertAlign w:val="superscript"/>
        </w:rPr>
        <w:t>[4]</w:t>
      </w:r>
      <w:r w:rsidR="006019F0" w:rsidRPr="009E36A4">
        <w:rPr>
          <w:rFonts w:hint="eastAsia"/>
          <w:bCs/>
        </w:rPr>
        <w:t>。</w:t>
      </w:r>
      <w:r w:rsidR="00467029" w:rsidRPr="009E36A4">
        <w:rPr>
          <w:rFonts w:hint="eastAsia"/>
          <w:bCs/>
        </w:rPr>
        <w:t>但是，</w:t>
      </w:r>
      <w:r w:rsidR="00467029" w:rsidRPr="009E36A4">
        <w:rPr>
          <w:rFonts w:hint="eastAsia"/>
          <w:bCs/>
        </w:rPr>
        <w:t>CAN</w:t>
      </w:r>
      <w:r w:rsidR="00467029" w:rsidRPr="009E36A4">
        <w:rPr>
          <w:rFonts w:hint="eastAsia"/>
          <w:bCs/>
        </w:rPr>
        <w:t>总线应用于列车制动机尤其是</w:t>
      </w:r>
      <w:r w:rsidR="00467029" w:rsidRPr="009E36A4">
        <w:rPr>
          <w:rFonts w:hint="eastAsia"/>
          <w:bCs/>
        </w:rPr>
        <w:t>CCBII</w:t>
      </w:r>
      <w:r w:rsidR="00467029" w:rsidRPr="009E36A4">
        <w:rPr>
          <w:rFonts w:hint="eastAsia"/>
          <w:bCs/>
        </w:rPr>
        <w:t>制动系统的情况则相对很少，甚至没有，因此，研究基于</w:t>
      </w:r>
      <w:r w:rsidR="00467029" w:rsidRPr="009E36A4">
        <w:rPr>
          <w:rFonts w:hint="eastAsia"/>
          <w:bCs/>
        </w:rPr>
        <w:t>CAN</w:t>
      </w:r>
      <w:r w:rsidR="00467029" w:rsidRPr="009E36A4">
        <w:rPr>
          <w:rFonts w:hint="eastAsia"/>
          <w:bCs/>
        </w:rPr>
        <w:t>总线的</w:t>
      </w:r>
      <w:r w:rsidR="00467029" w:rsidRPr="009E36A4">
        <w:rPr>
          <w:rFonts w:hint="eastAsia"/>
          <w:bCs/>
        </w:rPr>
        <w:t>CCBII</w:t>
      </w:r>
      <w:r w:rsidR="00467029" w:rsidRPr="009E36A4">
        <w:rPr>
          <w:rFonts w:hint="eastAsia"/>
          <w:bCs/>
        </w:rPr>
        <w:t>制动系统</w:t>
      </w:r>
      <w:r w:rsidR="00C3536B" w:rsidRPr="009E36A4">
        <w:rPr>
          <w:rFonts w:hint="eastAsia"/>
          <w:bCs/>
        </w:rPr>
        <w:t>具有很大的</w:t>
      </w:r>
      <w:r w:rsidR="00B77CD3" w:rsidRPr="009E36A4">
        <w:rPr>
          <w:rFonts w:hint="eastAsia"/>
          <w:bCs/>
        </w:rPr>
        <w:t>现实</w:t>
      </w:r>
      <w:r w:rsidR="00C3536B" w:rsidRPr="009E36A4">
        <w:rPr>
          <w:rFonts w:hint="eastAsia"/>
          <w:bCs/>
        </w:rPr>
        <w:t>意义</w:t>
      </w:r>
      <w:r w:rsidR="00845B3A" w:rsidRPr="009E36A4">
        <w:rPr>
          <w:rFonts w:hint="eastAsia"/>
          <w:bCs/>
        </w:rPr>
        <w:t>。</w:t>
      </w:r>
    </w:p>
    <w:p w14:paraId="37A42149" w14:textId="77777777" w:rsidR="00D06896" w:rsidRPr="009E36A4" w:rsidRDefault="00002F9B" w:rsidP="00D06896">
      <w:pPr>
        <w:pStyle w:val="2"/>
        <w:spacing w:beforeLines="50" w:before="156" w:afterLines="50" w:after="156" w:line="360" w:lineRule="exact"/>
        <w:rPr>
          <w:rFonts w:eastAsia="黑体" w:cs="Arial"/>
          <w:b w:val="0"/>
          <w:i w:val="0"/>
        </w:rPr>
      </w:pPr>
      <w:hyperlink w:anchor="生成函数法及其优势" w:history="1">
        <w:bookmarkStart w:id="10" w:name="_Toc261510873"/>
        <w:bookmarkStart w:id="11" w:name="_Toc484634783"/>
        <w:r w:rsidR="00D06896" w:rsidRPr="009E36A4">
          <w:rPr>
            <w:rFonts w:eastAsia="黑体"/>
            <w:b w:val="0"/>
            <w:i w:val="0"/>
          </w:rPr>
          <w:t xml:space="preserve">1.3 </w:t>
        </w:r>
        <w:bookmarkEnd w:id="10"/>
      </w:hyperlink>
      <w:r w:rsidR="00563F66" w:rsidRPr="009E36A4">
        <w:rPr>
          <w:rFonts w:eastAsia="黑体" w:cs="Arial" w:hint="eastAsia"/>
          <w:b w:val="0"/>
          <w:i w:val="0"/>
          <w:lang w:eastAsia="zh-CN"/>
        </w:rPr>
        <w:t>本文主要研究内容</w:t>
      </w:r>
      <w:bookmarkEnd w:id="11"/>
    </w:p>
    <w:p w14:paraId="2E9DBB99" w14:textId="77777777" w:rsidR="00D06896" w:rsidRPr="009E36A4" w:rsidRDefault="001D4FC4" w:rsidP="00D06896">
      <w:pPr>
        <w:spacing w:line="360" w:lineRule="exact"/>
      </w:pPr>
      <w:r w:rsidRPr="009E36A4">
        <w:tab/>
      </w:r>
      <w:r w:rsidRPr="009E36A4">
        <w:rPr>
          <w:rFonts w:hint="eastAsia"/>
        </w:rPr>
        <w:t>本课题</w:t>
      </w:r>
      <w:r w:rsidR="00827672" w:rsidRPr="009E36A4">
        <w:rPr>
          <w:rFonts w:hint="eastAsia"/>
        </w:rPr>
        <w:t>旨在研究当前应用火热的列车制动系统</w:t>
      </w:r>
      <w:r w:rsidR="00827672" w:rsidRPr="009E36A4">
        <w:rPr>
          <w:rFonts w:hint="eastAsia"/>
        </w:rPr>
        <w:t>CCBII</w:t>
      </w:r>
      <w:r w:rsidR="00827672" w:rsidRPr="009E36A4">
        <w:rPr>
          <w:rFonts w:hint="eastAsia"/>
        </w:rPr>
        <w:t>制动机，</w:t>
      </w:r>
      <w:r w:rsidR="00DB5545" w:rsidRPr="009E36A4">
        <w:rPr>
          <w:rFonts w:hint="eastAsia"/>
        </w:rPr>
        <w:t>同时研究</w:t>
      </w:r>
      <w:r w:rsidR="00DB5545" w:rsidRPr="009E36A4">
        <w:rPr>
          <w:rFonts w:hint="eastAsia"/>
        </w:rPr>
        <w:t>CAN</w:t>
      </w:r>
      <w:r w:rsidR="00DB5545" w:rsidRPr="009E36A4">
        <w:rPr>
          <w:rFonts w:hint="eastAsia"/>
        </w:rPr>
        <w:t>总线在列车中尤其是制动机方面的应用，</w:t>
      </w:r>
      <w:r w:rsidR="00847422" w:rsidRPr="009E36A4">
        <w:rPr>
          <w:rFonts w:hint="eastAsia"/>
        </w:rPr>
        <w:t>组建制动系统的</w:t>
      </w:r>
      <w:r w:rsidR="00847422" w:rsidRPr="009E36A4">
        <w:rPr>
          <w:rFonts w:hint="eastAsia"/>
        </w:rPr>
        <w:t>CAN</w:t>
      </w:r>
      <w:r w:rsidR="00847422" w:rsidRPr="009E36A4">
        <w:rPr>
          <w:rFonts w:hint="eastAsia"/>
        </w:rPr>
        <w:t>网络，利用</w:t>
      </w:r>
      <w:r w:rsidR="00847422" w:rsidRPr="009E36A4">
        <w:rPr>
          <w:rFonts w:hint="eastAsia"/>
        </w:rPr>
        <w:t>CAN</w:t>
      </w:r>
      <w:r w:rsidR="00847422" w:rsidRPr="009E36A4">
        <w:rPr>
          <w:rFonts w:hint="eastAsia"/>
        </w:rPr>
        <w:t>总线替代</w:t>
      </w:r>
      <w:r w:rsidR="00847422" w:rsidRPr="009E36A4">
        <w:rPr>
          <w:rFonts w:hint="eastAsia"/>
        </w:rPr>
        <w:t>CCBII</w:t>
      </w:r>
      <w:r w:rsidR="00847422" w:rsidRPr="009E36A4">
        <w:rPr>
          <w:rFonts w:hint="eastAsia"/>
        </w:rPr>
        <w:t>原</w:t>
      </w:r>
      <w:r w:rsidR="00847422" w:rsidRPr="009E36A4">
        <w:rPr>
          <w:rFonts w:hint="eastAsia"/>
        </w:rPr>
        <w:lastRenderedPageBreak/>
        <w:t>有的</w:t>
      </w:r>
      <w:r w:rsidR="00847422" w:rsidRPr="009E36A4">
        <w:rPr>
          <w:rFonts w:hint="eastAsia"/>
        </w:rPr>
        <w:t>LonWorks</w:t>
      </w:r>
      <w:r w:rsidR="00847422" w:rsidRPr="009E36A4">
        <w:rPr>
          <w:rFonts w:hint="eastAsia"/>
        </w:rPr>
        <w:t>总线来达到控制</w:t>
      </w:r>
      <w:r w:rsidR="00847422" w:rsidRPr="009E36A4">
        <w:rPr>
          <w:rFonts w:hint="eastAsia"/>
        </w:rPr>
        <w:t>CCBII</w:t>
      </w:r>
      <w:r w:rsidR="00847422" w:rsidRPr="009E36A4">
        <w:rPr>
          <w:rFonts w:hint="eastAsia"/>
        </w:rPr>
        <w:t>制动机的目的。</w:t>
      </w:r>
    </w:p>
    <w:p w14:paraId="74329A65" w14:textId="77777777" w:rsidR="0051123D" w:rsidRPr="009E36A4" w:rsidRDefault="0051123D" w:rsidP="00D06896">
      <w:pPr>
        <w:spacing w:line="360" w:lineRule="exact"/>
      </w:pPr>
      <w:r w:rsidRPr="009E36A4">
        <w:tab/>
      </w:r>
      <w:r w:rsidRPr="009E36A4">
        <w:rPr>
          <w:rFonts w:hint="eastAsia"/>
        </w:rPr>
        <w:t>首先，</w:t>
      </w:r>
      <w:r w:rsidR="0018567B" w:rsidRPr="009E36A4">
        <w:rPr>
          <w:rFonts w:hint="eastAsia"/>
        </w:rPr>
        <w:t>在充分了解</w:t>
      </w:r>
      <w:r w:rsidR="0018567B" w:rsidRPr="009E36A4">
        <w:rPr>
          <w:rFonts w:hint="eastAsia"/>
        </w:rPr>
        <w:t>CCBII</w:t>
      </w:r>
      <w:r w:rsidR="0018567B" w:rsidRPr="009E36A4">
        <w:rPr>
          <w:rFonts w:hint="eastAsia"/>
        </w:rPr>
        <w:t>制动系统的工作原理后，</w:t>
      </w:r>
      <w:r w:rsidR="00D546A0" w:rsidRPr="009E36A4">
        <w:rPr>
          <w:rFonts w:hint="eastAsia"/>
        </w:rPr>
        <w:t>仔细分析</w:t>
      </w:r>
      <w:r w:rsidR="00D546A0" w:rsidRPr="009E36A4">
        <w:rPr>
          <w:rFonts w:hint="eastAsia"/>
        </w:rPr>
        <w:t>LonWorks</w:t>
      </w:r>
      <w:r w:rsidR="00D546A0" w:rsidRPr="009E36A4">
        <w:rPr>
          <w:rFonts w:hint="eastAsia"/>
        </w:rPr>
        <w:t>总线在</w:t>
      </w:r>
      <w:r w:rsidR="00D546A0" w:rsidRPr="009E36A4">
        <w:rPr>
          <w:rFonts w:hint="eastAsia"/>
        </w:rPr>
        <w:t>CCBII</w:t>
      </w:r>
      <w:r w:rsidR="00D546A0" w:rsidRPr="009E36A4">
        <w:rPr>
          <w:rFonts w:hint="eastAsia"/>
        </w:rPr>
        <w:t>制动系统网络中的作用</w:t>
      </w:r>
      <w:r w:rsidR="000C324B" w:rsidRPr="009E36A4">
        <w:rPr>
          <w:rFonts w:hint="eastAsia"/>
        </w:rPr>
        <w:t>，根据网络通信功能和制动机具体工作流程对制动机进行子模块划分，并结合自己的思路对系统功能划分进行系统功能和通信方法的考量，设计出安全可靠的分布式系统，为</w:t>
      </w:r>
      <w:r w:rsidR="00307986" w:rsidRPr="009E36A4">
        <w:rPr>
          <w:rFonts w:hint="eastAsia"/>
        </w:rPr>
        <w:t>子模块的</w:t>
      </w:r>
      <w:r w:rsidR="00307986" w:rsidRPr="009E36A4">
        <w:rPr>
          <w:rFonts w:hint="eastAsia"/>
        </w:rPr>
        <w:t>CAN</w:t>
      </w:r>
      <w:r w:rsidR="00307986" w:rsidRPr="009E36A4">
        <w:rPr>
          <w:rFonts w:hint="eastAsia"/>
        </w:rPr>
        <w:t>节点通信搭建可行的通信平台。</w:t>
      </w:r>
    </w:p>
    <w:p w14:paraId="545A0F46" w14:textId="2D08E4E9" w:rsidR="00003B4F" w:rsidRPr="009E36A4" w:rsidRDefault="00003B4F" w:rsidP="00D06896">
      <w:pPr>
        <w:spacing w:line="360" w:lineRule="exact"/>
      </w:pPr>
      <w:r w:rsidRPr="009E36A4">
        <w:tab/>
      </w:r>
      <w:r w:rsidRPr="009E36A4">
        <w:rPr>
          <w:rFonts w:hint="eastAsia"/>
        </w:rPr>
        <w:t>然后，</w:t>
      </w:r>
      <w:r w:rsidR="00E012D7" w:rsidRPr="009E36A4">
        <w:rPr>
          <w:rFonts w:hint="eastAsia"/>
        </w:rPr>
        <w:t>根据</w:t>
      </w:r>
      <w:r w:rsidR="00E012D7" w:rsidRPr="009E36A4">
        <w:rPr>
          <w:rFonts w:hint="eastAsia"/>
        </w:rPr>
        <w:t>CCBII</w:t>
      </w:r>
      <w:r w:rsidR="00E012D7" w:rsidRPr="009E36A4">
        <w:rPr>
          <w:rFonts w:hint="eastAsia"/>
        </w:rPr>
        <w:t>制动系统各模块的具体功能、电磁阀和</w:t>
      </w:r>
      <w:r w:rsidR="00F7301A" w:rsidRPr="009E36A4">
        <w:rPr>
          <w:rFonts w:hint="eastAsia"/>
        </w:rPr>
        <w:t>各种</w:t>
      </w:r>
      <w:r w:rsidR="00E012D7" w:rsidRPr="009E36A4">
        <w:rPr>
          <w:rFonts w:hint="eastAsia"/>
        </w:rPr>
        <w:t>IO</w:t>
      </w:r>
      <w:r w:rsidR="00E012D7" w:rsidRPr="009E36A4">
        <w:rPr>
          <w:rFonts w:hint="eastAsia"/>
        </w:rPr>
        <w:t>接口</w:t>
      </w:r>
      <w:r w:rsidR="00B02CC0" w:rsidRPr="009E36A4">
        <w:rPr>
          <w:rFonts w:hint="eastAsia"/>
        </w:rPr>
        <w:t>，遵循</w:t>
      </w:r>
      <w:r w:rsidR="00B02CC0" w:rsidRPr="009E36A4">
        <w:rPr>
          <w:rFonts w:hint="eastAsia"/>
        </w:rPr>
        <w:t>CAN</w:t>
      </w:r>
      <w:r w:rsidR="00B02CC0" w:rsidRPr="009E36A4">
        <w:rPr>
          <w:rFonts w:hint="eastAsia"/>
        </w:rPr>
        <w:t>通信协议，设计硬件接口电路，搭建硬件通信平台，完成基于</w:t>
      </w:r>
      <w:r w:rsidR="00B02CC0" w:rsidRPr="009E36A4">
        <w:rPr>
          <w:rFonts w:hint="eastAsia"/>
        </w:rPr>
        <w:t>CAN</w:t>
      </w:r>
      <w:r w:rsidR="00B02CC0" w:rsidRPr="009E36A4">
        <w:rPr>
          <w:rFonts w:hint="eastAsia"/>
        </w:rPr>
        <w:t>总线的</w:t>
      </w:r>
      <w:r w:rsidR="00B02CC0" w:rsidRPr="009E36A4">
        <w:rPr>
          <w:rFonts w:hint="eastAsia"/>
        </w:rPr>
        <w:t>CCBII</w:t>
      </w:r>
      <w:r w:rsidR="00B02CC0" w:rsidRPr="009E36A4">
        <w:rPr>
          <w:rFonts w:hint="eastAsia"/>
        </w:rPr>
        <w:t>制动</w:t>
      </w:r>
      <w:r w:rsidR="000F0C78">
        <w:rPr>
          <w:rFonts w:hint="eastAsia"/>
        </w:rPr>
        <w:t>控制</w:t>
      </w:r>
      <w:r w:rsidR="00B02CC0" w:rsidRPr="009E36A4">
        <w:rPr>
          <w:rFonts w:hint="eastAsia"/>
        </w:rPr>
        <w:t>系统的硬件</w:t>
      </w:r>
      <w:r w:rsidR="00BF02B4" w:rsidRPr="009E36A4">
        <w:rPr>
          <w:rFonts w:hint="eastAsia"/>
        </w:rPr>
        <w:t>电路</w:t>
      </w:r>
      <w:r w:rsidR="00B02CC0" w:rsidRPr="009E36A4">
        <w:rPr>
          <w:rFonts w:hint="eastAsia"/>
        </w:rPr>
        <w:t>设计和搭建。</w:t>
      </w:r>
      <w:r w:rsidR="00BB6CE4" w:rsidRPr="009E36A4">
        <w:rPr>
          <w:rFonts w:hint="eastAsia"/>
        </w:rPr>
        <w:t>在搭建完基于</w:t>
      </w:r>
      <w:r w:rsidR="00BB6CE4" w:rsidRPr="009E36A4">
        <w:rPr>
          <w:rFonts w:hint="eastAsia"/>
        </w:rPr>
        <w:t>CAN</w:t>
      </w:r>
      <w:r w:rsidR="00BB6CE4" w:rsidRPr="009E36A4">
        <w:rPr>
          <w:rFonts w:hint="eastAsia"/>
        </w:rPr>
        <w:t>总线的</w:t>
      </w:r>
      <w:r w:rsidR="00BB6CE4" w:rsidRPr="009E36A4">
        <w:rPr>
          <w:rFonts w:hint="eastAsia"/>
        </w:rPr>
        <w:t>CCBII</w:t>
      </w:r>
      <w:r w:rsidR="00BB6CE4" w:rsidRPr="009E36A4">
        <w:rPr>
          <w:rFonts w:hint="eastAsia"/>
        </w:rPr>
        <w:t>制动</w:t>
      </w:r>
      <w:r w:rsidR="000F0C78">
        <w:rPr>
          <w:rFonts w:hint="eastAsia"/>
        </w:rPr>
        <w:t>控制</w:t>
      </w:r>
      <w:r w:rsidR="00BB6CE4" w:rsidRPr="009E36A4">
        <w:rPr>
          <w:rFonts w:hint="eastAsia"/>
        </w:rPr>
        <w:t>系统硬件环境后，</w:t>
      </w:r>
      <w:r w:rsidR="00E86572" w:rsidRPr="009E36A4">
        <w:rPr>
          <w:rFonts w:hint="eastAsia"/>
        </w:rPr>
        <w:t>仔细学习</w:t>
      </w:r>
      <w:r w:rsidR="00E86572" w:rsidRPr="009E36A4">
        <w:rPr>
          <w:rFonts w:hint="eastAsia"/>
        </w:rPr>
        <w:t>C8051F500</w:t>
      </w:r>
      <w:r w:rsidR="00E86572" w:rsidRPr="009E36A4">
        <w:rPr>
          <w:rFonts w:hint="eastAsia"/>
        </w:rPr>
        <w:t>的编程环境和它的外设，然后</w:t>
      </w:r>
      <w:r w:rsidR="00BB6CE4" w:rsidRPr="009E36A4">
        <w:rPr>
          <w:rFonts w:hint="eastAsia"/>
        </w:rPr>
        <w:t>对各个</w:t>
      </w:r>
      <w:r w:rsidR="00BB6CE4" w:rsidRPr="009E36A4">
        <w:rPr>
          <w:rFonts w:hint="eastAsia"/>
        </w:rPr>
        <w:t>IO</w:t>
      </w:r>
      <w:r w:rsidR="00BB6CE4" w:rsidRPr="009E36A4">
        <w:rPr>
          <w:rFonts w:hint="eastAsia"/>
        </w:rPr>
        <w:t>接口进行编码定义，并根据</w:t>
      </w:r>
      <w:r w:rsidR="00BB6CE4" w:rsidRPr="009E36A4">
        <w:rPr>
          <w:rFonts w:hint="eastAsia"/>
        </w:rPr>
        <w:t>CCBII</w:t>
      </w:r>
      <w:r w:rsidR="00BB6CE4" w:rsidRPr="009E36A4">
        <w:rPr>
          <w:rFonts w:hint="eastAsia"/>
        </w:rPr>
        <w:t>制动机各子模块的功能和通信需求进行</w:t>
      </w:r>
      <w:r w:rsidR="00BB6CE4" w:rsidRPr="009E36A4">
        <w:rPr>
          <w:rFonts w:hint="eastAsia"/>
        </w:rPr>
        <w:t>CAN</w:t>
      </w:r>
      <w:r w:rsidR="00BB6CE4" w:rsidRPr="009E36A4">
        <w:rPr>
          <w:rFonts w:hint="eastAsia"/>
        </w:rPr>
        <w:t>网络</w:t>
      </w:r>
      <w:r w:rsidR="00BB6CE4" w:rsidRPr="009E36A4">
        <w:rPr>
          <w:rFonts w:hint="eastAsia"/>
        </w:rPr>
        <w:t>ID</w:t>
      </w:r>
      <w:r w:rsidR="00BB6CE4" w:rsidRPr="009E36A4">
        <w:rPr>
          <w:rFonts w:hint="eastAsia"/>
        </w:rPr>
        <w:t>划分，</w:t>
      </w:r>
      <w:r w:rsidR="00D41128" w:rsidRPr="009E36A4">
        <w:rPr>
          <w:rFonts w:hint="eastAsia"/>
        </w:rPr>
        <w:t>对其进行软件架构设计，逐步编程实现特定功能</w:t>
      </w:r>
      <w:r w:rsidR="00951A99" w:rsidRPr="009E36A4">
        <w:rPr>
          <w:rFonts w:hint="eastAsia"/>
        </w:rPr>
        <w:t>。</w:t>
      </w:r>
    </w:p>
    <w:p w14:paraId="1E08D091" w14:textId="77777777" w:rsidR="000C458F" w:rsidRPr="009E36A4" w:rsidRDefault="004562BA" w:rsidP="000C458F">
      <w:pPr>
        <w:spacing w:line="360" w:lineRule="exact"/>
      </w:pPr>
      <w:r w:rsidRPr="009E36A4">
        <w:tab/>
      </w:r>
      <w:r w:rsidRPr="009E36A4">
        <w:rPr>
          <w:rFonts w:hint="eastAsia"/>
        </w:rPr>
        <w:t>最后，</w:t>
      </w:r>
      <w:r w:rsidR="00214CB4" w:rsidRPr="009E36A4">
        <w:rPr>
          <w:rFonts w:hint="eastAsia"/>
        </w:rPr>
        <w:t>根据所设计的硬件平台和软件程序，</w:t>
      </w:r>
      <w:r w:rsidR="0088286C" w:rsidRPr="009E36A4">
        <w:rPr>
          <w:rFonts w:hint="eastAsia"/>
        </w:rPr>
        <w:t>对</w:t>
      </w:r>
      <w:r w:rsidR="000C458F" w:rsidRPr="009E36A4">
        <w:rPr>
          <w:rFonts w:hint="eastAsia"/>
        </w:rPr>
        <w:t>基于</w:t>
      </w:r>
      <w:r w:rsidR="000C458F" w:rsidRPr="009E36A4">
        <w:rPr>
          <w:rFonts w:hint="eastAsia"/>
        </w:rPr>
        <w:t>CAN</w:t>
      </w:r>
      <w:r w:rsidR="000C458F" w:rsidRPr="009E36A4">
        <w:t xml:space="preserve"> </w:t>
      </w:r>
      <w:r w:rsidR="000C458F" w:rsidRPr="009E36A4">
        <w:rPr>
          <w:rFonts w:hint="eastAsia"/>
        </w:rPr>
        <w:t>总线的</w:t>
      </w:r>
      <w:r w:rsidR="0088286C" w:rsidRPr="009E36A4">
        <w:rPr>
          <w:rFonts w:hint="eastAsia"/>
        </w:rPr>
        <w:t>CCBII</w:t>
      </w:r>
      <w:r w:rsidR="0088286C" w:rsidRPr="009E36A4">
        <w:rPr>
          <w:rFonts w:hint="eastAsia"/>
        </w:rPr>
        <w:t>制动系统</w:t>
      </w:r>
      <w:r w:rsidR="000C458F" w:rsidRPr="009E36A4">
        <w:rPr>
          <w:rFonts w:hint="eastAsia"/>
        </w:rPr>
        <w:t>通信网络进行调试，验证系统的可行性和</w:t>
      </w:r>
      <w:r w:rsidR="000C458F" w:rsidRPr="009E36A4">
        <w:rPr>
          <w:rFonts w:hint="eastAsia"/>
        </w:rPr>
        <w:t>CAN</w:t>
      </w:r>
      <w:r w:rsidR="000C458F" w:rsidRPr="009E36A4">
        <w:rPr>
          <w:rFonts w:hint="eastAsia"/>
        </w:rPr>
        <w:t>网络的可靠性</w:t>
      </w:r>
      <w:r w:rsidR="005A495F" w:rsidRPr="009E36A4">
        <w:rPr>
          <w:rFonts w:hint="eastAsia"/>
        </w:rPr>
        <w:t>，</w:t>
      </w:r>
      <w:r w:rsidR="00BB6A5D" w:rsidRPr="009E36A4">
        <w:rPr>
          <w:rFonts w:hint="eastAsia"/>
        </w:rPr>
        <w:t>并对</w:t>
      </w:r>
      <w:r w:rsidR="00D31514" w:rsidRPr="009E36A4">
        <w:rPr>
          <w:rFonts w:hint="eastAsia"/>
        </w:rPr>
        <w:t>系统存在的问题进行解决和改进。</w:t>
      </w:r>
    </w:p>
    <w:p w14:paraId="5335FFE0" w14:textId="77777777" w:rsidR="00D06896" w:rsidRPr="009E36A4" w:rsidRDefault="00D06896" w:rsidP="00D06896">
      <w:pPr>
        <w:pStyle w:val="2"/>
        <w:spacing w:beforeLines="50" w:before="156" w:afterLines="50" w:after="156" w:line="360" w:lineRule="exact"/>
        <w:rPr>
          <w:rFonts w:eastAsia="黑体" w:cs="Arial"/>
          <w:b w:val="0"/>
          <w:i w:val="0"/>
        </w:rPr>
      </w:pPr>
      <w:bookmarkStart w:id="12" w:name="_Toc261510874"/>
      <w:bookmarkStart w:id="13" w:name="_Toc484634784"/>
      <w:r w:rsidRPr="009E36A4">
        <w:rPr>
          <w:rFonts w:eastAsia="黑体"/>
          <w:b w:val="0"/>
          <w:i w:val="0"/>
        </w:rPr>
        <w:t>1.4</w:t>
      </w:r>
      <w:r w:rsidRPr="009E36A4">
        <w:rPr>
          <w:rFonts w:eastAsia="黑体" w:cs="Arial"/>
          <w:b w:val="0"/>
          <w:i w:val="0"/>
        </w:rPr>
        <w:t xml:space="preserve"> </w:t>
      </w:r>
      <w:bookmarkEnd w:id="12"/>
      <w:r w:rsidR="00CF03C9" w:rsidRPr="009E36A4">
        <w:rPr>
          <w:rFonts w:eastAsia="黑体" w:cs="Arial" w:hint="eastAsia"/>
          <w:b w:val="0"/>
          <w:i w:val="0"/>
          <w:lang w:eastAsia="zh-CN"/>
        </w:rPr>
        <w:t>本文组织架构</w:t>
      </w:r>
      <w:bookmarkEnd w:id="13"/>
    </w:p>
    <w:bookmarkEnd w:id="9"/>
    <w:p w14:paraId="59A60CDD" w14:textId="77777777" w:rsidR="00D06896" w:rsidRPr="009E36A4" w:rsidRDefault="00D06896" w:rsidP="00D06896">
      <w:pPr>
        <w:spacing w:line="360" w:lineRule="exact"/>
        <w:ind w:firstLine="435"/>
      </w:pPr>
      <w:r w:rsidRPr="009E36A4">
        <w:t>本文</w:t>
      </w:r>
      <w:r w:rsidR="00843610" w:rsidRPr="009E36A4">
        <w:rPr>
          <w:rFonts w:hint="eastAsia"/>
        </w:rPr>
        <w:t>共有六章，先将各章节简要介绍如下</w:t>
      </w:r>
      <w:r w:rsidRPr="009E36A4">
        <w:t>：</w:t>
      </w:r>
    </w:p>
    <w:p w14:paraId="524867FB" w14:textId="436DD09B" w:rsidR="00D06896" w:rsidRPr="009E36A4" w:rsidRDefault="006C4DE7" w:rsidP="00D06896">
      <w:pPr>
        <w:spacing w:line="360" w:lineRule="exact"/>
      </w:pPr>
      <w:r w:rsidRPr="009E36A4">
        <w:tab/>
      </w:r>
      <w:r w:rsidRPr="009E36A4">
        <w:rPr>
          <w:rFonts w:hint="eastAsia"/>
        </w:rPr>
        <w:t>第一章是本文的绪论部分，主要是介绍了本文的课题背景和研究意义，并对</w:t>
      </w:r>
      <w:r w:rsidR="00F75F80">
        <w:rPr>
          <w:rFonts w:hint="eastAsia"/>
        </w:rPr>
        <w:t>国内外</w:t>
      </w:r>
      <w:r w:rsidRPr="009E36A4">
        <w:rPr>
          <w:rFonts w:hint="eastAsia"/>
        </w:rPr>
        <w:t>的研究现状和发展情况进行了简述，进而提出本文主要研究的内容。</w:t>
      </w:r>
    </w:p>
    <w:p w14:paraId="3EC9DF07" w14:textId="77777777" w:rsidR="00974B66" w:rsidRPr="009E36A4" w:rsidRDefault="00974B66" w:rsidP="00D06896">
      <w:pPr>
        <w:spacing w:line="360" w:lineRule="exact"/>
      </w:pPr>
      <w:r w:rsidRPr="009E36A4">
        <w:tab/>
      </w:r>
      <w:r w:rsidRPr="009E36A4">
        <w:rPr>
          <w:rFonts w:hint="eastAsia"/>
        </w:rPr>
        <w:t>第二章</w:t>
      </w:r>
      <w:r w:rsidR="00D837E5" w:rsidRPr="009E36A4">
        <w:rPr>
          <w:rFonts w:hint="eastAsia"/>
        </w:rPr>
        <w:t>则详细介绍了</w:t>
      </w:r>
      <w:r w:rsidR="00D837E5" w:rsidRPr="009E36A4">
        <w:rPr>
          <w:rFonts w:hint="eastAsia"/>
        </w:rPr>
        <w:t>CCBII</w:t>
      </w:r>
      <w:r w:rsidR="00D837E5" w:rsidRPr="009E36A4">
        <w:rPr>
          <w:rFonts w:hint="eastAsia"/>
        </w:rPr>
        <w:t>制动机的构成，并对</w:t>
      </w:r>
      <w:r w:rsidR="002C5547" w:rsidRPr="009E36A4">
        <w:rPr>
          <w:rFonts w:hint="eastAsia"/>
        </w:rPr>
        <w:t>制动机进行了子模块划分，同时对子模块中各个阀门及元件的作用均进行了详实的介绍。</w:t>
      </w:r>
      <w:r w:rsidR="00E0161E" w:rsidRPr="009E36A4">
        <w:rPr>
          <w:rFonts w:hint="eastAsia"/>
        </w:rPr>
        <w:t>此外，第二章还对</w:t>
      </w:r>
      <w:r w:rsidR="00E0161E" w:rsidRPr="009E36A4">
        <w:rPr>
          <w:rFonts w:hint="eastAsia"/>
        </w:rPr>
        <w:t>CCBII</w:t>
      </w:r>
      <w:r w:rsidR="00E0161E" w:rsidRPr="009E36A4">
        <w:rPr>
          <w:rFonts w:hint="eastAsia"/>
        </w:rPr>
        <w:t>制动机的三种工作模式进行了详细的介绍并对其如何转换进行了说明。</w:t>
      </w:r>
    </w:p>
    <w:p w14:paraId="617DD706" w14:textId="77777777" w:rsidR="00D06896" w:rsidRPr="009E36A4" w:rsidRDefault="00EB02B5" w:rsidP="00D06896">
      <w:pPr>
        <w:spacing w:line="360" w:lineRule="exact"/>
      </w:pPr>
      <w:r w:rsidRPr="009E36A4">
        <w:tab/>
      </w:r>
      <w:r w:rsidRPr="009E36A4">
        <w:rPr>
          <w:rFonts w:hint="eastAsia"/>
        </w:rPr>
        <w:t>第三章主要介绍了</w:t>
      </w:r>
      <w:r w:rsidRPr="009E36A4">
        <w:rPr>
          <w:rFonts w:hint="eastAsia"/>
        </w:rPr>
        <w:t>CAN</w:t>
      </w:r>
      <w:r w:rsidRPr="009E36A4">
        <w:rPr>
          <w:rFonts w:hint="eastAsia"/>
        </w:rPr>
        <w:t>总线的协议规范，并对它的特点进行了说明，同时也对现在发展前景较好的</w:t>
      </w:r>
      <w:r w:rsidRPr="009E36A4">
        <w:rPr>
          <w:rFonts w:hint="eastAsia"/>
        </w:rPr>
        <w:t>CANFD</w:t>
      </w:r>
      <w:r w:rsidRPr="009E36A4">
        <w:rPr>
          <w:rFonts w:hint="eastAsia"/>
        </w:rPr>
        <w:t>技术进行了一定概述。</w:t>
      </w:r>
    </w:p>
    <w:p w14:paraId="007A0E61" w14:textId="77777777" w:rsidR="009000FC" w:rsidRPr="009E36A4" w:rsidRDefault="007F3681" w:rsidP="009000FC">
      <w:pPr>
        <w:spacing w:line="360" w:lineRule="exact"/>
      </w:pPr>
      <w:r w:rsidRPr="009E36A4">
        <w:tab/>
      </w:r>
      <w:r w:rsidR="009000FC" w:rsidRPr="009E36A4">
        <w:rPr>
          <w:rFonts w:hint="eastAsia"/>
        </w:rPr>
        <w:t>第</w:t>
      </w:r>
      <w:r w:rsidR="009000FC">
        <w:rPr>
          <w:rFonts w:hint="eastAsia"/>
        </w:rPr>
        <w:t>五</w:t>
      </w:r>
      <w:r w:rsidR="009000FC" w:rsidRPr="009E36A4">
        <w:rPr>
          <w:rFonts w:hint="eastAsia"/>
        </w:rPr>
        <w:t>章是本课题的硬件设计部分，主要介绍了硬件设计架构，包括主控芯片的选择、</w:t>
      </w:r>
      <w:r w:rsidR="009000FC" w:rsidRPr="009E36A4">
        <w:rPr>
          <w:rFonts w:hint="eastAsia"/>
        </w:rPr>
        <w:t>CAN</w:t>
      </w:r>
      <w:r w:rsidR="009000FC" w:rsidRPr="009E36A4">
        <w:rPr>
          <w:rFonts w:hint="eastAsia"/>
        </w:rPr>
        <w:t>收发器的选择以及电路设计、电磁阀控制电路的设计及原因等。</w:t>
      </w:r>
    </w:p>
    <w:p w14:paraId="65864A2C" w14:textId="77777777" w:rsidR="009000FC" w:rsidRPr="009E36A4" w:rsidRDefault="009000FC" w:rsidP="009000FC">
      <w:pPr>
        <w:spacing w:line="360" w:lineRule="exact"/>
      </w:pPr>
      <w:r w:rsidRPr="009E36A4">
        <w:tab/>
      </w:r>
      <w:r w:rsidRPr="009E36A4">
        <w:rPr>
          <w:rFonts w:hint="eastAsia"/>
        </w:rPr>
        <w:t>第</w:t>
      </w:r>
      <w:r>
        <w:rPr>
          <w:rFonts w:hint="eastAsia"/>
        </w:rPr>
        <w:t>六</w:t>
      </w:r>
      <w:r w:rsidRPr="009E36A4">
        <w:rPr>
          <w:rFonts w:hint="eastAsia"/>
        </w:rPr>
        <w:t>章为</w:t>
      </w:r>
      <w:r w:rsidRPr="009E36A4">
        <w:rPr>
          <w:rFonts w:hint="eastAsia"/>
        </w:rPr>
        <w:t>CCBII</w:t>
      </w:r>
      <w:r w:rsidRPr="009E36A4">
        <w:rPr>
          <w:rFonts w:hint="eastAsia"/>
        </w:rPr>
        <w:t>制动机的软件设计部分，主要说明了本课题的开发环境软件设计架构和工作流程，阐述了各个外设的底层设计情况以及</w:t>
      </w:r>
      <w:r w:rsidRPr="009E36A4">
        <w:rPr>
          <w:rFonts w:hint="eastAsia"/>
        </w:rPr>
        <w:t>CAN</w:t>
      </w:r>
      <w:r w:rsidRPr="009E36A4">
        <w:rPr>
          <w:rFonts w:hint="eastAsia"/>
        </w:rPr>
        <w:t>报文的定义和使用情况等。</w:t>
      </w:r>
    </w:p>
    <w:p w14:paraId="6BD856E5" w14:textId="77777777" w:rsidR="009000FC" w:rsidRPr="009E36A4" w:rsidRDefault="009000FC" w:rsidP="009000FC">
      <w:pPr>
        <w:spacing w:line="360" w:lineRule="exact"/>
      </w:pPr>
      <w:r w:rsidRPr="009E36A4">
        <w:tab/>
      </w:r>
      <w:r>
        <w:rPr>
          <w:rFonts w:hint="eastAsia"/>
        </w:rPr>
        <w:t>第七</w:t>
      </w:r>
      <w:r w:rsidRPr="009E36A4">
        <w:rPr>
          <w:rFonts w:hint="eastAsia"/>
        </w:rPr>
        <w:t>章是本文的结论和展望部分，介绍了本课题的验证部分以及最后得出的结论，并提出对今后的展望。</w:t>
      </w:r>
    </w:p>
    <w:p w14:paraId="67B498D6" w14:textId="1A0C9F3C" w:rsidR="00702957" w:rsidRPr="009000FC" w:rsidRDefault="00702957" w:rsidP="009000FC">
      <w:pPr>
        <w:spacing w:line="360" w:lineRule="exact"/>
      </w:pPr>
    </w:p>
    <w:p w14:paraId="1658284E" w14:textId="77777777" w:rsidR="00D06896" w:rsidRPr="009E36A4" w:rsidRDefault="00D06896" w:rsidP="00D06896">
      <w:pPr>
        <w:spacing w:line="360" w:lineRule="exact"/>
      </w:pPr>
      <w:r w:rsidRPr="009E36A4">
        <w:br w:type="page"/>
      </w:r>
    </w:p>
    <w:p w14:paraId="4F0EF4A7" w14:textId="77777777" w:rsidR="00D06896" w:rsidRPr="009E36A4" w:rsidRDefault="00D06896" w:rsidP="00D06896">
      <w:pPr>
        <w:pStyle w:val="1"/>
        <w:spacing w:beforeLines="50" w:before="156" w:afterLines="50" w:after="156" w:line="360" w:lineRule="exact"/>
        <w:jc w:val="center"/>
        <w:rPr>
          <w:rFonts w:eastAsia="黑体" w:cs="Arial"/>
          <w:b w:val="0"/>
          <w:i w:val="0"/>
        </w:rPr>
      </w:pPr>
      <w:bookmarkStart w:id="14" w:name="_Toc484634785"/>
      <w:r w:rsidRPr="009E36A4">
        <w:rPr>
          <w:rFonts w:eastAsia="黑体"/>
          <w:b w:val="0"/>
          <w:i w:val="0"/>
        </w:rPr>
        <w:lastRenderedPageBreak/>
        <w:t>2</w:t>
      </w:r>
      <w:r w:rsidRPr="009E36A4">
        <w:rPr>
          <w:rFonts w:eastAsia="黑体" w:cs="Arial"/>
          <w:b w:val="0"/>
          <w:i w:val="0"/>
        </w:rPr>
        <w:t xml:space="preserve">  </w:t>
      </w:r>
      <w:r w:rsidR="0087308B" w:rsidRPr="009E36A4">
        <w:rPr>
          <w:rFonts w:eastAsia="黑体"/>
          <w:b w:val="0"/>
          <w:i w:val="0"/>
          <w:lang w:eastAsia="zh-CN"/>
        </w:rPr>
        <w:t>CCBII</w:t>
      </w:r>
      <w:r w:rsidR="0087308B" w:rsidRPr="009E36A4">
        <w:rPr>
          <w:rFonts w:eastAsia="黑体" w:cs="Arial" w:hint="eastAsia"/>
          <w:b w:val="0"/>
          <w:i w:val="0"/>
          <w:lang w:eastAsia="zh-CN"/>
        </w:rPr>
        <w:t>制动机</w:t>
      </w:r>
      <w:r w:rsidR="007E7C67" w:rsidRPr="009E36A4">
        <w:rPr>
          <w:rFonts w:eastAsia="黑体" w:cs="Arial" w:hint="eastAsia"/>
          <w:b w:val="0"/>
          <w:i w:val="0"/>
          <w:lang w:eastAsia="zh-CN"/>
        </w:rPr>
        <w:t>的</w:t>
      </w:r>
      <w:r w:rsidR="005F39F4" w:rsidRPr="009E36A4">
        <w:rPr>
          <w:rFonts w:eastAsia="黑体" w:cs="Arial" w:hint="eastAsia"/>
          <w:b w:val="0"/>
          <w:i w:val="0"/>
          <w:lang w:eastAsia="zh-CN"/>
        </w:rPr>
        <w:t>工作</w:t>
      </w:r>
      <w:r w:rsidR="0087308B" w:rsidRPr="009E36A4">
        <w:rPr>
          <w:rFonts w:eastAsia="黑体" w:cs="Arial" w:hint="eastAsia"/>
          <w:b w:val="0"/>
          <w:i w:val="0"/>
          <w:lang w:eastAsia="zh-CN"/>
        </w:rPr>
        <w:t>原理</w:t>
      </w:r>
      <w:bookmarkEnd w:id="14"/>
    </w:p>
    <w:p w14:paraId="0BCC8CFA" w14:textId="05F431F9" w:rsidR="00D06896" w:rsidRPr="009E36A4" w:rsidRDefault="00D06896" w:rsidP="00D06896">
      <w:pPr>
        <w:pStyle w:val="2"/>
        <w:spacing w:beforeLines="50" w:before="156" w:afterLines="50" w:after="156" w:line="360" w:lineRule="exact"/>
        <w:rPr>
          <w:rFonts w:eastAsia="黑体" w:cs="Arial"/>
          <w:b w:val="0"/>
          <w:i w:val="0"/>
        </w:rPr>
      </w:pPr>
      <w:bookmarkStart w:id="15" w:name="_Toc261510876"/>
      <w:bookmarkStart w:id="16" w:name="_Toc484634786"/>
      <w:r w:rsidRPr="009E36A4">
        <w:rPr>
          <w:rFonts w:eastAsia="黑体"/>
          <w:b w:val="0"/>
          <w:i w:val="0"/>
        </w:rPr>
        <w:t>2.1</w:t>
      </w:r>
      <w:r w:rsidRPr="009E36A4">
        <w:rPr>
          <w:rFonts w:eastAsia="黑体" w:cs="Arial"/>
          <w:b w:val="0"/>
          <w:i w:val="0"/>
        </w:rPr>
        <w:t xml:space="preserve"> </w:t>
      </w:r>
      <w:bookmarkEnd w:id="15"/>
      <w:r w:rsidR="00A7443F" w:rsidRPr="009E36A4">
        <w:rPr>
          <w:rFonts w:eastAsia="黑体"/>
          <w:b w:val="0"/>
          <w:i w:val="0"/>
          <w:lang w:eastAsia="zh-CN"/>
        </w:rPr>
        <w:t>CCBII</w:t>
      </w:r>
      <w:r w:rsidR="00A7443F" w:rsidRPr="009E36A4">
        <w:rPr>
          <w:rFonts w:eastAsia="黑体" w:cs="Arial" w:hint="eastAsia"/>
          <w:b w:val="0"/>
          <w:i w:val="0"/>
          <w:lang w:eastAsia="zh-CN"/>
        </w:rPr>
        <w:t>制动机</w:t>
      </w:r>
      <w:r w:rsidR="003F2610" w:rsidRPr="009E36A4">
        <w:rPr>
          <w:rFonts w:eastAsia="黑体" w:cs="Arial" w:hint="eastAsia"/>
          <w:b w:val="0"/>
          <w:i w:val="0"/>
          <w:lang w:eastAsia="zh-CN"/>
        </w:rPr>
        <w:t>介绍</w:t>
      </w:r>
      <w:bookmarkEnd w:id="16"/>
    </w:p>
    <w:p w14:paraId="41491249" w14:textId="77777777" w:rsidR="00D06896" w:rsidRPr="009E36A4" w:rsidRDefault="00437CA1" w:rsidP="00D06896">
      <w:pPr>
        <w:spacing w:line="360" w:lineRule="exact"/>
        <w:ind w:firstLineChars="200" w:firstLine="420"/>
        <w:rPr>
          <w:rFonts w:cs="宋体"/>
          <w:kern w:val="0"/>
          <w:lang w:bidi="ar"/>
        </w:rPr>
      </w:pPr>
      <w:r w:rsidRPr="009E36A4">
        <w:rPr>
          <w:rFonts w:cs="宋体"/>
          <w:kern w:val="0"/>
          <w:lang w:bidi="ar"/>
        </w:rPr>
        <w:t>为了提</w:t>
      </w:r>
      <w:hyperlink r:id="rId11" w:tgtFrame="http://bbs.railcn.net/_blank" w:history="1">
        <w:r w:rsidRPr="009E36A4">
          <w:rPr>
            <w:kern w:val="0"/>
            <w:lang w:bidi="ar"/>
          </w:rPr>
          <w:t>高铁</w:t>
        </w:r>
      </w:hyperlink>
      <w:r w:rsidRPr="009E36A4">
        <w:rPr>
          <w:rFonts w:cs="宋体"/>
          <w:kern w:val="0"/>
          <w:lang w:bidi="ar"/>
        </w:rPr>
        <w:t>路的运输能力，我国铁路近几年通过技术引进，技术合作一直在向高速、重载的方向发展。</w:t>
      </w:r>
      <w:r w:rsidRPr="009E36A4">
        <w:rPr>
          <w:kern w:val="0"/>
          <w:lang w:bidi="ar"/>
        </w:rPr>
        <w:t>CCBII</w:t>
      </w:r>
      <w:r w:rsidRPr="009E36A4">
        <w:rPr>
          <w:rFonts w:cs="宋体"/>
          <w:kern w:val="0"/>
          <w:lang w:bidi="ar"/>
        </w:rPr>
        <w:t>微机控制制动系统</w:t>
      </w:r>
      <w:r w:rsidR="006663F1" w:rsidRPr="009E36A4">
        <w:rPr>
          <w:rFonts w:cs="宋体" w:hint="eastAsia"/>
          <w:kern w:val="0"/>
          <w:lang w:bidi="ar"/>
        </w:rPr>
        <w:t>就是我国新引进的一套先进的微机控制制动系统</w:t>
      </w:r>
      <w:r w:rsidRPr="009E36A4">
        <w:rPr>
          <w:rFonts w:cs="宋体"/>
          <w:kern w:val="0"/>
          <w:lang w:bidi="ar"/>
        </w:rPr>
        <w:t>。本套制动系统是基</w:t>
      </w:r>
      <w:r w:rsidR="00217472" w:rsidRPr="009E36A4">
        <w:rPr>
          <w:rFonts w:cs="宋体"/>
          <w:kern w:val="0"/>
          <w:lang w:bidi="ar"/>
        </w:rPr>
        <w:t>于网络的电</w:t>
      </w:r>
      <w:r w:rsidR="00217472" w:rsidRPr="009E36A4">
        <w:rPr>
          <w:rFonts w:cs="宋体" w:hint="eastAsia"/>
          <w:kern w:val="0"/>
          <w:lang w:bidi="ar"/>
        </w:rPr>
        <w:t>控</w:t>
      </w:r>
      <w:r w:rsidRPr="009E36A4">
        <w:rPr>
          <w:rFonts w:cs="宋体"/>
          <w:kern w:val="0"/>
          <w:lang w:bidi="ar"/>
        </w:rPr>
        <w:t>空气制动系统，它是按照美国铁路协会标准以</w:t>
      </w:r>
      <w:r w:rsidRPr="009E36A4">
        <w:rPr>
          <w:rFonts w:cs="宋体"/>
          <w:kern w:val="0"/>
          <w:lang w:bidi="ar"/>
        </w:rPr>
        <w:t>26—L</w:t>
      </w:r>
      <w:r w:rsidRPr="009E36A4">
        <w:rPr>
          <w:rFonts w:cs="宋体"/>
          <w:kern w:val="0"/>
          <w:lang w:bidi="ar"/>
        </w:rPr>
        <w:t>制动机为基础为干线客、货运机车的要求而设计的。</w:t>
      </w:r>
    </w:p>
    <w:p w14:paraId="2B4F4E97" w14:textId="77777777" w:rsidR="001B477A" w:rsidRPr="009E36A4" w:rsidRDefault="00610F1E" w:rsidP="001B477A">
      <w:pPr>
        <w:spacing w:line="360" w:lineRule="exact"/>
        <w:ind w:firstLineChars="200" w:firstLine="420"/>
        <w:rPr>
          <w:rFonts w:cs="宋体"/>
          <w:kern w:val="0"/>
          <w:lang w:bidi="ar"/>
        </w:rPr>
      </w:pPr>
      <w:r w:rsidRPr="009E36A4">
        <w:rPr>
          <w:rFonts w:cs="宋体"/>
          <w:kern w:val="0"/>
          <w:lang w:bidi="ar"/>
        </w:rPr>
        <w:t>该制动机的原创是德国产的</w:t>
      </w:r>
      <w:r w:rsidRPr="009E36A4">
        <w:rPr>
          <w:kern w:val="0"/>
          <w:lang w:bidi="ar"/>
        </w:rPr>
        <w:t>KLR</w:t>
      </w:r>
      <w:r w:rsidRPr="009E36A4">
        <w:rPr>
          <w:rFonts w:cs="宋体"/>
          <w:kern w:val="0"/>
          <w:lang w:bidi="ar"/>
        </w:rPr>
        <w:t>型制动机，后经美国加以改造，是目前世界上最先进的制动机，尤其适用于牵引重载列车的机车使用。</w:t>
      </w:r>
      <w:r w:rsidR="0075184B" w:rsidRPr="009E36A4">
        <w:rPr>
          <w:kern w:val="0"/>
          <w:lang w:bidi="ar"/>
        </w:rPr>
        <w:t>CCBII</w:t>
      </w:r>
      <w:r w:rsidRPr="009E36A4">
        <w:rPr>
          <w:rFonts w:cs="宋体"/>
          <w:kern w:val="0"/>
          <w:lang w:bidi="ar"/>
        </w:rPr>
        <w:t>制动系统是第二代微机控制制动系统，为在干线客运和货运机车上使用而设计。该制动系统将</w:t>
      </w:r>
      <w:r w:rsidRPr="009E36A4">
        <w:rPr>
          <w:kern w:val="0"/>
          <w:lang w:bidi="ar"/>
        </w:rPr>
        <w:t>26L</w:t>
      </w:r>
      <w:r w:rsidRPr="009E36A4">
        <w:rPr>
          <w:rFonts w:cs="宋体"/>
          <w:kern w:val="0"/>
          <w:lang w:bidi="ar"/>
        </w:rPr>
        <w:t>型制动机和电子空气制动设备兼容。</w:t>
      </w:r>
      <w:r w:rsidR="0075184B" w:rsidRPr="009E36A4">
        <w:rPr>
          <w:rFonts w:cs="宋体" w:hint="eastAsia"/>
          <w:kern w:val="0"/>
          <w:lang w:bidi="ar"/>
        </w:rPr>
        <w:t>CCBII</w:t>
      </w:r>
      <w:r w:rsidRPr="009E36A4">
        <w:rPr>
          <w:rFonts w:cs="宋体"/>
          <w:kern w:val="0"/>
          <w:lang w:bidi="ar"/>
        </w:rPr>
        <w:t>制动系统是基于微处理器的电空</w:t>
      </w:r>
      <w:r w:rsidR="001B477A" w:rsidRPr="009E36A4">
        <w:rPr>
          <w:rFonts w:cs="宋体"/>
          <w:kern w:val="0"/>
          <w:lang w:bidi="ar"/>
        </w:rPr>
        <w:t>制动控制系统，除了紧急制动作用的开始，所有逻辑是微机控制的</w:t>
      </w:r>
      <w:r w:rsidR="00AD2ED5" w:rsidRPr="009E36A4">
        <w:rPr>
          <w:rFonts w:cs="宋体" w:hint="eastAsia"/>
          <w:kern w:val="0"/>
          <w:lang w:bidi="ar"/>
        </w:rPr>
        <w:t>。</w:t>
      </w:r>
    </w:p>
    <w:p w14:paraId="1C86C90E" w14:textId="177D2B4C" w:rsidR="006B49CC" w:rsidRPr="009E36A4" w:rsidRDefault="001E2658" w:rsidP="00D06896">
      <w:pPr>
        <w:spacing w:line="360" w:lineRule="exact"/>
        <w:ind w:firstLineChars="200" w:firstLine="420"/>
        <w:rPr>
          <w:kern w:val="0"/>
          <w:lang w:bidi="ar"/>
        </w:rPr>
      </w:pPr>
      <w:del w:id="17" w:author="Quan Wen" w:date="2017-06-09T20:26:00Z">
        <w:r w:rsidDel="002C0E04">
          <w:rPr>
            <w:noProof/>
            <w:kern w:val="0"/>
            <w:lang w:bidi="ar"/>
          </w:rPr>
          <w:drawing>
            <wp:anchor distT="0" distB="0" distL="114300" distR="114300" simplePos="0" relativeHeight="251649024" behindDoc="0" locked="0" layoutInCell="1" allowOverlap="1" wp14:anchorId="4115F06A" wp14:editId="31C84ABB">
              <wp:simplePos x="0" y="0"/>
              <wp:positionH relativeFrom="column">
                <wp:posOffset>2752725</wp:posOffset>
              </wp:positionH>
              <wp:positionV relativeFrom="paragraph">
                <wp:posOffset>1754505</wp:posOffset>
              </wp:positionV>
              <wp:extent cx="2486025" cy="2200275"/>
              <wp:effectExtent l="0" t="0" r="9525" b="952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170607131510.jpg"/>
                      <pic:cNvPicPr/>
                    </pic:nvPicPr>
                    <pic:blipFill rotWithShape="1">
                      <a:blip r:embed="rId12" cstate="print">
                        <a:extLst>
                          <a:ext uri="{28A0092B-C50C-407E-A947-70E740481C1C}">
                            <a14:useLocalDpi xmlns:a14="http://schemas.microsoft.com/office/drawing/2010/main" val="0"/>
                          </a:ext>
                        </a:extLst>
                      </a:blip>
                      <a:srcRect r="8911"/>
                      <a:stretch/>
                    </pic:blipFill>
                    <pic:spPr bwMode="auto">
                      <a:xfrm>
                        <a:off x="0" y="0"/>
                        <a:ext cx="2486025"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r w:rsidR="004A4A53" w:rsidRPr="009E36A4">
        <w:rPr>
          <w:rFonts w:hint="eastAsia"/>
          <w:noProof/>
          <w:kern w:val="0"/>
        </w:rPr>
        <w:drawing>
          <wp:anchor distT="0" distB="0" distL="114300" distR="114300" simplePos="0" relativeHeight="251648000" behindDoc="0" locked="0" layoutInCell="1" allowOverlap="1" wp14:anchorId="091C0EE2" wp14:editId="58403C7A">
            <wp:simplePos x="0" y="0"/>
            <wp:positionH relativeFrom="margin">
              <wp:posOffset>342900</wp:posOffset>
            </wp:positionH>
            <wp:positionV relativeFrom="paragraph">
              <wp:posOffset>1687830</wp:posOffset>
            </wp:positionV>
            <wp:extent cx="2265680" cy="2333625"/>
            <wp:effectExtent l="0" t="0" r="1270" b="952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6568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9CC" w:rsidRPr="009E36A4">
        <w:rPr>
          <w:kern w:val="0"/>
          <w:lang w:bidi="ar"/>
        </w:rPr>
        <w:t>CCBII</w:t>
      </w:r>
      <w:r w:rsidR="006B49CC" w:rsidRPr="009E36A4">
        <w:rPr>
          <w:rFonts w:cs="宋体" w:hint="eastAsia"/>
          <w:kern w:val="0"/>
          <w:lang w:bidi="ar"/>
        </w:rPr>
        <w:t>制动机</w:t>
      </w:r>
      <w:r w:rsidR="00E73681" w:rsidRPr="009E36A4">
        <w:rPr>
          <w:rFonts w:cs="宋体" w:hint="eastAsia"/>
          <w:kern w:val="0"/>
          <w:lang w:bidi="ar"/>
        </w:rPr>
        <w:t>共有五个部件，</w:t>
      </w:r>
      <w:r w:rsidR="00F533EC">
        <w:rPr>
          <w:rFonts w:cs="宋体" w:hint="eastAsia"/>
          <w:kern w:val="0"/>
          <w:lang w:bidi="ar"/>
        </w:rPr>
        <w:t>分别为</w:t>
      </w:r>
      <w:r w:rsidR="00E73681" w:rsidRPr="009E36A4">
        <w:rPr>
          <w:rFonts w:cs="宋体" w:hint="eastAsia"/>
          <w:kern w:val="0"/>
          <w:lang w:bidi="ar"/>
        </w:rPr>
        <w:t>：电空制动</w:t>
      </w:r>
      <w:r w:rsidR="00B02B28" w:rsidRPr="009E36A4">
        <w:rPr>
          <w:rFonts w:cs="宋体" w:hint="eastAsia"/>
          <w:kern w:val="0"/>
          <w:lang w:bidi="ar"/>
        </w:rPr>
        <w:t>单元（</w:t>
      </w:r>
      <w:r w:rsidR="00B02B28" w:rsidRPr="009E36A4">
        <w:rPr>
          <w:kern w:val="0"/>
          <w:lang w:bidi="ar"/>
        </w:rPr>
        <w:t>Electro-Pneumatic Control Unit</w:t>
      </w:r>
      <w:r w:rsidR="00B02B28" w:rsidRPr="009E36A4">
        <w:rPr>
          <w:rFonts w:hint="eastAsia"/>
          <w:kern w:val="0"/>
          <w:lang w:bidi="ar"/>
        </w:rPr>
        <w:t>，简称</w:t>
      </w:r>
      <w:r w:rsidR="00B02B28" w:rsidRPr="009E36A4">
        <w:rPr>
          <w:rFonts w:hint="eastAsia"/>
          <w:kern w:val="0"/>
          <w:lang w:bidi="ar"/>
        </w:rPr>
        <w:t>EPCU</w:t>
      </w:r>
      <w:r w:rsidR="00B02B28" w:rsidRPr="009E36A4">
        <w:rPr>
          <w:rFonts w:hint="eastAsia"/>
          <w:kern w:val="0"/>
          <w:lang w:bidi="ar"/>
        </w:rPr>
        <w:t>）、中央处理模块（</w:t>
      </w:r>
      <w:r w:rsidR="00B02B28" w:rsidRPr="009E36A4">
        <w:rPr>
          <w:rFonts w:hint="eastAsia"/>
          <w:kern w:val="0"/>
          <w:lang w:bidi="ar"/>
        </w:rPr>
        <w:t>Integrated Processor Module</w:t>
      </w:r>
      <w:r w:rsidR="00B02B28" w:rsidRPr="009E36A4">
        <w:rPr>
          <w:rFonts w:hint="eastAsia"/>
          <w:kern w:val="0"/>
          <w:lang w:bidi="ar"/>
        </w:rPr>
        <w:t>，简称</w:t>
      </w:r>
      <w:r w:rsidR="00B02B28" w:rsidRPr="009E36A4">
        <w:rPr>
          <w:rFonts w:hint="eastAsia"/>
          <w:kern w:val="0"/>
          <w:lang w:bidi="ar"/>
        </w:rPr>
        <w:t>IPM</w:t>
      </w:r>
      <w:r w:rsidR="00B02B28" w:rsidRPr="009E36A4">
        <w:rPr>
          <w:rFonts w:hint="eastAsia"/>
          <w:kern w:val="0"/>
          <w:lang w:bidi="ar"/>
        </w:rPr>
        <w:t>）、</w:t>
      </w:r>
      <w:r w:rsidR="000F7FD3" w:rsidRPr="009E36A4">
        <w:rPr>
          <w:rFonts w:hint="eastAsia"/>
          <w:kern w:val="0"/>
          <w:lang w:bidi="ar"/>
        </w:rPr>
        <w:t>电子制动阀（</w:t>
      </w:r>
      <w:r w:rsidR="000F7FD3" w:rsidRPr="009E36A4">
        <w:rPr>
          <w:rFonts w:hint="eastAsia"/>
          <w:kern w:val="0"/>
          <w:lang w:bidi="ar"/>
        </w:rPr>
        <w:t>Electronic</w:t>
      </w:r>
      <w:r w:rsidR="000F7FD3" w:rsidRPr="009E36A4">
        <w:rPr>
          <w:kern w:val="0"/>
          <w:lang w:bidi="ar"/>
        </w:rPr>
        <w:t xml:space="preserve"> </w:t>
      </w:r>
      <w:r w:rsidR="000F7FD3" w:rsidRPr="009E36A4">
        <w:rPr>
          <w:rFonts w:hint="eastAsia"/>
          <w:kern w:val="0"/>
          <w:lang w:bidi="ar"/>
        </w:rPr>
        <w:t>Brake</w:t>
      </w:r>
      <w:r w:rsidR="000F7FD3" w:rsidRPr="009E36A4">
        <w:rPr>
          <w:kern w:val="0"/>
          <w:lang w:bidi="ar"/>
        </w:rPr>
        <w:t xml:space="preserve"> </w:t>
      </w:r>
      <w:r w:rsidR="000F7FD3" w:rsidRPr="009E36A4">
        <w:rPr>
          <w:rFonts w:hint="eastAsia"/>
          <w:kern w:val="0"/>
          <w:lang w:bidi="ar"/>
        </w:rPr>
        <w:t>Valve</w:t>
      </w:r>
      <w:r w:rsidR="000F7FD3" w:rsidRPr="009E36A4">
        <w:rPr>
          <w:rFonts w:hint="eastAsia"/>
          <w:kern w:val="0"/>
          <w:lang w:bidi="ar"/>
        </w:rPr>
        <w:t>，简称</w:t>
      </w:r>
      <w:r w:rsidR="000F7FD3" w:rsidRPr="009E36A4">
        <w:rPr>
          <w:rFonts w:hint="eastAsia"/>
          <w:kern w:val="0"/>
          <w:lang w:bidi="ar"/>
        </w:rPr>
        <w:t>EBV</w:t>
      </w:r>
      <w:r w:rsidR="000F7FD3" w:rsidRPr="009E36A4">
        <w:rPr>
          <w:rFonts w:hint="eastAsia"/>
          <w:kern w:val="0"/>
          <w:lang w:bidi="ar"/>
        </w:rPr>
        <w:t>）、</w:t>
      </w:r>
      <w:r w:rsidR="007904AA" w:rsidRPr="009E36A4">
        <w:rPr>
          <w:rFonts w:hint="eastAsia"/>
          <w:kern w:val="0"/>
          <w:lang w:bidi="ar"/>
        </w:rPr>
        <w:t>继电器中继模块（</w:t>
      </w:r>
      <w:r w:rsidR="007904AA" w:rsidRPr="009E36A4">
        <w:rPr>
          <w:rFonts w:hint="eastAsia"/>
          <w:kern w:val="0"/>
          <w:lang w:bidi="ar"/>
        </w:rPr>
        <w:t>Relay</w:t>
      </w:r>
      <w:r w:rsidR="007904AA" w:rsidRPr="009E36A4">
        <w:rPr>
          <w:kern w:val="0"/>
          <w:lang w:bidi="ar"/>
        </w:rPr>
        <w:t xml:space="preserve"> </w:t>
      </w:r>
      <w:r w:rsidR="007904AA" w:rsidRPr="009E36A4">
        <w:rPr>
          <w:rFonts w:hint="eastAsia"/>
          <w:kern w:val="0"/>
          <w:lang w:bidi="ar"/>
        </w:rPr>
        <w:t>Interface</w:t>
      </w:r>
      <w:r w:rsidR="007904AA" w:rsidRPr="009E36A4">
        <w:rPr>
          <w:kern w:val="0"/>
          <w:lang w:bidi="ar"/>
        </w:rPr>
        <w:t xml:space="preserve"> </w:t>
      </w:r>
      <w:r w:rsidR="007904AA" w:rsidRPr="009E36A4">
        <w:rPr>
          <w:rFonts w:hint="eastAsia"/>
          <w:kern w:val="0"/>
          <w:lang w:bidi="ar"/>
        </w:rPr>
        <w:t>Module</w:t>
      </w:r>
      <w:r w:rsidR="007904AA" w:rsidRPr="009E36A4">
        <w:rPr>
          <w:rFonts w:hint="eastAsia"/>
          <w:kern w:val="0"/>
          <w:lang w:bidi="ar"/>
        </w:rPr>
        <w:t>，简称</w:t>
      </w:r>
      <w:r w:rsidR="007904AA" w:rsidRPr="009E36A4">
        <w:rPr>
          <w:rFonts w:hint="eastAsia"/>
          <w:kern w:val="0"/>
          <w:lang w:bidi="ar"/>
        </w:rPr>
        <w:t>RIM</w:t>
      </w:r>
      <w:r w:rsidR="007904AA" w:rsidRPr="009E36A4">
        <w:rPr>
          <w:rFonts w:hint="eastAsia"/>
          <w:kern w:val="0"/>
          <w:lang w:bidi="ar"/>
        </w:rPr>
        <w:t>）</w:t>
      </w:r>
      <w:r w:rsidR="00E822D1" w:rsidRPr="009E36A4">
        <w:rPr>
          <w:rFonts w:hint="eastAsia"/>
          <w:kern w:val="0"/>
          <w:lang w:bidi="ar"/>
        </w:rPr>
        <w:t>和</w:t>
      </w:r>
      <w:r w:rsidR="00010EA8" w:rsidRPr="009E36A4">
        <w:rPr>
          <w:rFonts w:hint="eastAsia"/>
          <w:kern w:val="0"/>
          <w:lang w:bidi="ar"/>
        </w:rPr>
        <w:t>机车司机显示模块（</w:t>
      </w:r>
      <w:r w:rsidR="00010EA8" w:rsidRPr="009E36A4">
        <w:rPr>
          <w:rFonts w:hint="eastAsia"/>
          <w:kern w:val="0"/>
          <w:lang w:bidi="ar"/>
        </w:rPr>
        <w:t>Locomotive</w:t>
      </w:r>
      <w:r w:rsidR="00010EA8" w:rsidRPr="009E36A4">
        <w:rPr>
          <w:kern w:val="0"/>
          <w:lang w:bidi="ar"/>
        </w:rPr>
        <w:t xml:space="preserve"> </w:t>
      </w:r>
      <w:r w:rsidR="00010EA8" w:rsidRPr="009E36A4">
        <w:rPr>
          <w:rFonts w:hint="eastAsia"/>
          <w:kern w:val="0"/>
          <w:lang w:bidi="ar"/>
        </w:rPr>
        <w:t>Cab</w:t>
      </w:r>
      <w:r w:rsidR="00010EA8" w:rsidRPr="009E36A4">
        <w:rPr>
          <w:kern w:val="0"/>
          <w:lang w:bidi="ar"/>
        </w:rPr>
        <w:t xml:space="preserve"> </w:t>
      </w:r>
      <w:r w:rsidR="00010EA8" w:rsidRPr="009E36A4">
        <w:rPr>
          <w:rFonts w:hint="eastAsia"/>
          <w:kern w:val="0"/>
          <w:lang w:bidi="ar"/>
        </w:rPr>
        <w:t>Display</w:t>
      </w:r>
      <w:r w:rsidR="00010EA8" w:rsidRPr="009E36A4">
        <w:rPr>
          <w:kern w:val="0"/>
          <w:lang w:bidi="ar"/>
        </w:rPr>
        <w:t xml:space="preserve"> </w:t>
      </w:r>
      <w:r w:rsidR="00010EA8" w:rsidRPr="009E36A4">
        <w:rPr>
          <w:rFonts w:hint="eastAsia"/>
          <w:kern w:val="0"/>
          <w:lang w:bidi="ar"/>
        </w:rPr>
        <w:t>Module</w:t>
      </w:r>
      <w:r w:rsidR="00010EA8" w:rsidRPr="009E36A4">
        <w:rPr>
          <w:rFonts w:hint="eastAsia"/>
          <w:kern w:val="0"/>
          <w:lang w:bidi="ar"/>
        </w:rPr>
        <w:t>，简称</w:t>
      </w:r>
      <w:r w:rsidR="00010EA8" w:rsidRPr="009E36A4">
        <w:rPr>
          <w:rFonts w:hint="eastAsia"/>
          <w:kern w:val="0"/>
          <w:lang w:bidi="ar"/>
        </w:rPr>
        <w:t>LCDM</w:t>
      </w:r>
      <w:r w:rsidR="00010EA8" w:rsidRPr="009E36A4">
        <w:rPr>
          <w:rFonts w:hint="eastAsia"/>
          <w:kern w:val="0"/>
          <w:lang w:bidi="ar"/>
        </w:rPr>
        <w:t>）。</w:t>
      </w:r>
      <w:r w:rsidR="009608D3" w:rsidRPr="009E36A4">
        <w:rPr>
          <w:rFonts w:hint="eastAsia"/>
          <w:kern w:val="0"/>
          <w:lang w:bidi="ar"/>
        </w:rPr>
        <w:t>而电气控制单元</w:t>
      </w:r>
      <w:r w:rsidR="009608D3" w:rsidRPr="009E36A4">
        <w:rPr>
          <w:rFonts w:hint="eastAsia"/>
          <w:kern w:val="0"/>
          <w:lang w:bidi="ar"/>
        </w:rPr>
        <w:t>EPCU</w:t>
      </w:r>
      <w:r w:rsidR="009608D3" w:rsidRPr="009E36A4">
        <w:rPr>
          <w:rFonts w:hint="eastAsia"/>
          <w:kern w:val="0"/>
          <w:lang w:bidi="ar"/>
        </w:rPr>
        <w:t>、</w:t>
      </w:r>
      <w:r w:rsidR="00542FB2" w:rsidRPr="009E36A4">
        <w:rPr>
          <w:rFonts w:hint="eastAsia"/>
          <w:kern w:val="0"/>
          <w:lang w:bidi="ar"/>
        </w:rPr>
        <w:t>中央处理模块</w:t>
      </w:r>
      <w:r w:rsidR="00542FB2" w:rsidRPr="009E36A4">
        <w:rPr>
          <w:rFonts w:hint="eastAsia"/>
          <w:kern w:val="0"/>
          <w:lang w:bidi="ar"/>
        </w:rPr>
        <w:t>IPM</w:t>
      </w:r>
      <w:r w:rsidR="00542FB2" w:rsidRPr="009E36A4">
        <w:rPr>
          <w:rFonts w:hint="eastAsia"/>
          <w:kern w:val="0"/>
          <w:lang w:bidi="ar"/>
        </w:rPr>
        <w:t>和电子制动阀</w:t>
      </w:r>
      <w:r w:rsidR="00542FB2" w:rsidRPr="009E36A4">
        <w:rPr>
          <w:rFonts w:hint="eastAsia"/>
          <w:kern w:val="0"/>
          <w:lang w:bidi="ar"/>
        </w:rPr>
        <w:t>EBV</w:t>
      </w:r>
      <w:r w:rsidR="00542FB2" w:rsidRPr="009E36A4">
        <w:rPr>
          <w:rFonts w:hint="eastAsia"/>
          <w:kern w:val="0"/>
          <w:lang w:bidi="ar"/>
        </w:rPr>
        <w:t>是</w:t>
      </w:r>
      <w:r w:rsidR="00542FB2" w:rsidRPr="009E36A4">
        <w:rPr>
          <w:rFonts w:hint="eastAsia"/>
          <w:kern w:val="0"/>
          <w:lang w:bidi="ar"/>
        </w:rPr>
        <w:t>CCBII</w:t>
      </w:r>
      <w:r w:rsidR="00542FB2" w:rsidRPr="009E36A4">
        <w:rPr>
          <w:rFonts w:hint="eastAsia"/>
          <w:kern w:val="0"/>
          <w:lang w:bidi="ar"/>
        </w:rPr>
        <w:t>制动机的网络模块，也是制动系统的主要模块。</w:t>
      </w:r>
      <w:r w:rsidR="000F2300" w:rsidRPr="009E36A4">
        <w:rPr>
          <w:rFonts w:hint="eastAsia"/>
          <w:kern w:val="0"/>
          <w:lang w:bidi="ar"/>
        </w:rPr>
        <w:t>电子制动阀</w:t>
      </w:r>
      <w:r w:rsidR="000F2300" w:rsidRPr="009E36A4">
        <w:rPr>
          <w:rFonts w:hint="eastAsia"/>
          <w:kern w:val="0"/>
          <w:lang w:bidi="ar"/>
        </w:rPr>
        <w:t>EBV</w:t>
      </w:r>
      <w:r w:rsidR="000F2300" w:rsidRPr="009E36A4">
        <w:rPr>
          <w:rFonts w:hint="eastAsia"/>
          <w:kern w:val="0"/>
          <w:lang w:bidi="ar"/>
        </w:rPr>
        <w:t>为制动系统的人机交互接口，机车司机可通过控制电子制动阀的两个手柄来实现对不同运行状态的</w:t>
      </w:r>
      <w:r w:rsidR="00834B60" w:rsidRPr="009E36A4">
        <w:rPr>
          <w:rFonts w:hint="eastAsia"/>
          <w:kern w:val="0"/>
          <w:lang w:bidi="ar"/>
        </w:rPr>
        <w:t>切换</w:t>
      </w:r>
      <w:r w:rsidR="00151452" w:rsidRPr="009E36A4">
        <w:rPr>
          <w:rFonts w:hint="eastAsia"/>
          <w:kern w:val="0"/>
          <w:vertAlign w:val="superscript"/>
          <w:lang w:bidi="ar"/>
        </w:rPr>
        <w:t>[5</w:t>
      </w:r>
      <w:r w:rsidR="009E2E14" w:rsidRPr="009E36A4">
        <w:rPr>
          <w:rFonts w:hint="eastAsia"/>
          <w:kern w:val="0"/>
          <w:vertAlign w:val="superscript"/>
          <w:lang w:bidi="ar"/>
        </w:rPr>
        <w:t>-6</w:t>
      </w:r>
      <w:r w:rsidR="00151452" w:rsidRPr="009E36A4">
        <w:rPr>
          <w:rFonts w:hint="eastAsia"/>
          <w:kern w:val="0"/>
          <w:vertAlign w:val="superscript"/>
          <w:lang w:bidi="ar"/>
        </w:rPr>
        <w:t>]</w:t>
      </w:r>
      <w:r w:rsidR="00834B60" w:rsidRPr="009E36A4">
        <w:rPr>
          <w:rFonts w:hint="eastAsia"/>
          <w:kern w:val="0"/>
          <w:lang w:bidi="ar"/>
        </w:rPr>
        <w:t>。</w:t>
      </w:r>
    </w:p>
    <w:p w14:paraId="79DBDB86" w14:textId="099DEA1E" w:rsidR="004A4A53" w:rsidRDefault="00505440" w:rsidP="00A30000">
      <w:pPr>
        <w:jc w:val="center"/>
        <w:rPr>
          <w:rFonts w:eastAsia="黑体"/>
          <w:sz w:val="18"/>
          <w:szCs w:val="18"/>
        </w:rPr>
      </w:pPr>
      <w:r w:rsidRPr="00A30000">
        <w:rPr>
          <w:rFonts w:eastAsia="黑体" w:hint="eastAsia"/>
          <w:sz w:val="18"/>
          <w:szCs w:val="18"/>
        </w:rPr>
        <w:t>图</w:t>
      </w:r>
      <w:r w:rsidR="00EA2A51" w:rsidRPr="00A30000">
        <w:rPr>
          <w:rFonts w:eastAsia="黑体" w:hint="eastAsia"/>
          <w:sz w:val="18"/>
          <w:szCs w:val="18"/>
        </w:rPr>
        <w:t>2.</w:t>
      </w:r>
      <w:r w:rsidR="000C6F6E" w:rsidRPr="00A30000">
        <w:rPr>
          <w:rFonts w:eastAsia="黑体" w:hint="eastAsia"/>
          <w:sz w:val="18"/>
          <w:szCs w:val="18"/>
        </w:rPr>
        <w:t>1</w:t>
      </w:r>
      <w:r w:rsidRPr="00A30000">
        <w:rPr>
          <w:rFonts w:eastAsia="黑体"/>
          <w:sz w:val="18"/>
          <w:szCs w:val="18"/>
        </w:rPr>
        <w:t xml:space="preserve"> </w:t>
      </w:r>
      <w:r w:rsidRPr="00A30000">
        <w:rPr>
          <w:rFonts w:eastAsia="黑体" w:hint="eastAsia"/>
          <w:sz w:val="18"/>
          <w:szCs w:val="18"/>
        </w:rPr>
        <w:t>电子制动模块</w:t>
      </w:r>
      <w:r w:rsidRPr="00A30000">
        <w:rPr>
          <w:rFonts w:eastAsia="黑体" w:hint="eastAsia"/>
          <w:sz w:val="18"/>
          <w:szCs w:val="18"/>
        </w:rPr>
        <w:t>EBV</w:t>
      </w:r>
    </w:p>
    <w:p w14:paraId="0A2B49A8" w14:textId="77777777" w:rsidR="00A30000" w:rsidRPr="00A30000" w:rsidRDefault="00A30000" w:rsidP="00A30000">
      <w:pPr>
        <w:jc w:val="center"/>
        <w:rPr>
          <w:rFonts w:eastAsia="黑体"/>
          <w:sz w:val="18"/>
          <w:szCs w:val="18"/>
        </w:rPr>
      </w:pPr>
    </w:p>
    <w:p w14:paraId="44959958" w14:textId="339D7566" w:rsidR="00C806E0" w:rsidRDefault="00F57317" w:rsidP="00A06792">
      <w:pPr>
        <w:spacing w:line="360" w:lineRule="exact"/>
        <w:ind w:firstLineChars="200" w:firstLine="420"/>
        <w:rPr>
          <w:ins w:id="18" w:author="zhuqinyue" w:date="2017-06-08T21:50:00Z"/>
          <w:kern w:val="0"/>
          <w:lang w:bidi="ar"/>
        </w:rPr>
      </w:pPr>
      <w:r w:rsidRPr="009E36A4">
        <w:rPr>
          <w:rFonts w:hint="eastAsia"/>
          <w:kern w:val="0"/>
          <w:lang w:bidi="ar"/>
        </w:rPr>
        <w:t>机车司机显示模块</w:t>
      </w:r>
      <w:r w:rsidRPr="009E36A4">
        <w:rPr>
          <w:rFonts w:hint="eastAsia"/>
          <w:kern w:val="0"/>
          <w:lang w:bidi="ar"/>
        </w:rPr>
        <w:t>LCDM</w:t>
      </w:r>
      <w:r w:rsidRPr="009E36A4">
        <w:rPr>
          <w:rFonts w:hint="eastAsia"/>
          <w:kern w:val="0"/>
          <w:lang w:bidi="ar"/>
        </w:rPr>
        <w:t>是列车制动系统的主要显示和操作系统，</w:t>
      </w:r>
      <w:r w:rsidR="00355CE4" w:rsidRPr="009E36A4">
        <w:rPr>
          <w:rFonts w:hint="eastAsia"/>
          <w:kern w:val="0"/>
          <w:lang w:bidi="ar"/>
        </w:rPr>
        <w:t>通过功能键司机可以通过</w:t>
      </w:r>
      <w:r w:rsidR="00355CE4" w:rsidRPr="009E36A4">
        <w:rPr>
          <w:rFonts w:hint="eastAsia"/>
          <w:kern w:val="0"/>
          <w:lang w:bidi="ar"/>
        </w:rPr>
        <w:t>LCDM</w:t>
      </w:r>
      <w:r w:rsidR="00355CE4" w:rsidRPr="009E36A4">
        <w:rPr>
          <w:rFonts w:hint="eastAsia"/>
          <w:kern w:val="0"/>
          <w:lang w:bidi="ar"/>
        </w:rPr>
        <w:t>远程激活电子制动阀模块</w:t>
      </w:r>
      <w:r w:rsidR="00355CE4" w:rsidRPr="009E36A4">
        <w:rPr>
          <w:rFonts w:hint="eastAsia"/>
          <w:kern w:val="0"/>
          <w:lang w:bidi="ar"/>
        </w:rPr>
        <w:t>EBV</w:t>
      </w:r>
      <w:r w:rsidR="00355CE4" w:rsidRPr="009E36A4">
        <w:rPr>
          <w:rFonts w:hint="eastAsia"/>
          <w:kern w:val="0"/>
          <w:lang w:bidi="ar"/>
        </w:rPr>
        <w:t>，</w:t>
      </w:r>
      <w:r w:rsidR="00875DCE" w:rsidRPr="009E36A4">
        <w:rPr>
          <w:rFonts w:hint="eastAsia"/>
          <w:kern w:val="0"/>
          <w:lang w:bidi="ar"/>
        </w:rPr>
        <w:t>同时司机也能通过</w:t>
      </w:r>
      <w:r w:rsidR="008C5AE3" w:rsidRPr="009E36A4">
        <w:rPr>
          <w:rFonts w:hint="eastAsia"/>
          <w:kern w:val="0"/>
          <w:lang w:bidi="ar"/>
        </w:rPr>
        <w:t>显示模块</w:t>
      </w:r>
      <w:r w:rsidR="008C5AE3" w:rsidRPr="009E36A4">
        <w:rPr>
          <w:rFonts w:hint="eastAsia"/>
          <w:kern w:val="0"/>
          <w:lang w:bidi="ar"/>
        </w:rPr>
        <w:t>LCDM</w:t>
      </w:r>
      <w:r w:rsidR="008C5AE3" w:rsidRPr="009E36A4">
        <w:rPr>
          <w:rFonts w:hint="eastAsia"/>
          <w:kern w:val="0"/>
          <w:lang w:bidi="ar"/>
        </w:rPr>
        <w:t>实时显示列车制动系统各模块工作情况及均衡风缸和列车制动管的压力信息等。</w:t>
      </w:r>
      <w:r w:rsidR="00C806E0" w:rsidRPr="009E36A4">
        <w:rPr>
          <w:rFonts w:hint="eastAsia"/>
          <w:kern w:val="0"/>
          <w:lang w:bidi="ar"/>
        </w:rPr>
        <w:t>如图</w:t>
      </w:r>
      <w:r w:rsidR="003B4935">
        <w:rPr>
          <w:rFonts w:hint="eastAsia"/>
          <w:kern w:val="0"/>
          <w:lang w:bidi="ar"/>
        </w:rPr>
        <w:t>2.</w:t>
      </w:r>
      <w:r w:rsidR="00C806E0" w:rsidRPr="009E36A4">
        <w:rPr>
          <w:rFonts w:hint="eastAsia"/>
          <w:kern w:val="0"/>
          <w:lang w:bidi="ar"/>
        </w:rPr>
        <w:t>1</w:t>
      </w:r>
      <w:r w:rsidR="00C806E0" w:rsidRPr="009E36A4">
        <w:rPr>
          <w:rFonts w:hint="eastAsia"/>
          <w:kern w:val="0"/>
          <w:lang w:bidi="ar"/>
        </w:rPr>
        <w:t>所示，</w:t>
      </w:r>
      <w:r w:rsidR="00FA571C" w:rsidRPr="009E36A4">
        <w:rPr>
          <w:rFonts w:hint="eastAsia"/>
          <w:kern w:val="0"/>
          <w:lang w:bidi="ar"/>
        </w:rPr>
        <w:t>电子制动模块</w:t>
      </w:r>
      <w:r w:rsidR="00FA571C" w:rsidRPr="009E36A4">
        <w:rPr>
          <w:rFonts w:hint="eastAsia"/>
          <w:kern w:val="0"/>
          <w:lang w:bidi="ar"/>
        </w:rPr>
        <w:t>EBV</w:t>
      </w:r>
      <w:r w:rsidR="00FA571C" w:rsidRPr="009E36A4">
        <w:rPr>
          <w:rFonts w:hint="eastAsia"/>
          <w:kern w:val="0"/>
          <w:lang w:bidi="ar"/>
        </w:rPr>
        <w:t>是列车制动系统的人机交互模块，</w:t>
      </w:r>
      <w:r w:rsidR="00C806E0">
        <w:rPr>
          <w:rFonts w:hint="eastAsia"/>
          <w:kern w:val="0"/>
          <w:lang w:bidi="ar"/>
        </w:rPr>
        <w:t>其</w:t>
      </w:r>
      <w:r w:rsidR="00661AE2" w:rsidRPr="009E36A4">
        <w:rPr>
          <w:rFonts w:hint="eastAsia"/>
          <w:kern w:val="0"/>
          <w:lang w:bidi="ar"/>
        </w:rPr>
        <w:t>采用水平结构，共有两个操作手柄</w:t>
      </w:r>
      <w:r w:rsidR="002F3899" w:rsidRPr="009E36A4">
        <w:rPr>
          <w:rFonts w:hint="eastAsia"/>
          <w:kern w:val="0"/>
          <w:lang w:bidi="ar"/>
        </w:rPr>
        <w:t>，位于面板左侧的是自动制动手柄，通过它可以通过电子制动阀</w:t>
      </w:r>
      <w:r w:rsidR="002F3899" w:rsidRPr="009E36A4">
        <w:rPr>
          <w:rFonts w:hint="eastAsia"/>
          <w:kern w:val="0"/>
          <w:lang w:bidi="ar"/>
        </w:rPr>
        <w:t>EBV</w:t>
      </w:r>
      <w:r w:rsidR="002F3899" w:rsidRPr="009E36A4">
        <w:rPr>
          <w:rFonts w:hint="eastAsia"/>
          <w:kern w:val="0"/>
          <w:lang w:bidi="ar"/>
        </w:rPr>
        <w:t>发出自动制动信号，使列</w:t>
      </w:r>
      <w:r w:rsidR="002F3899" w:rsidRPr="009E36A4">
        <w:rPr>
          <w:rFonts w:hint="eastAsia"/>
          <w:kern w:val="0"/>
          <w:lang w:bidi="ar"/>
        </w:rPr>
        <w:lastRenderedPageBreak/>
        <w:t>车制动系统处于自动制动模式；右侧的手柄则为单独制动手柄，通过它可以通过电子制动阀</w:t>
      </w:r>
      <w:r w:rsidR="002F3899" w:rsidRPr="009E36A4">
        <w:rPr>
          <w:rFonts w:hint="eastAsia"/>
          <w:kern w:val="0"/>
          <w:lang w:bidi="ar"/>
        </w:rPr>
        <w:t>EBV</w:t>
      </w:r>
      <w:r w:rsidR="002F3899" w:rsidRPr="009E36A4">
        <w:rPr>
          <w:rFonts w:hint="eastAsia"/>
          <w:kern w:val="0"/>
          <w:lang w:bidi="ar"/>
        </w:rPr>
        <w:t>发出单独制动信号，使列车制动系统处于单独制动模式；中间面板则是</w:t>
      </w:r>
      <w:r w:rsidR="00DB59FF" w:rsidRPr="009E36A4">
        <w:rPr>
          <w:rFonts w:hint="eastAsia"/>
          <w:kern w:val="0"/>
          <w:lang w:bidi="ar"/>
        </w:rPr>
        <w:t>手柄位置的指示标牌。</w:t>
      </w:r>
      <w:r w:rsidR="00D63B62" w:rsidRPr="009E36A4">
        <w:rPr>
          <w:rFonts w:hint="eastAsia"/>
          <w:kern w:val="0"/>
          <w:lang w:bidi="ar"/>
        </w:rPr>
        <w:t>其中，自动制动手柄和单独制动手柄的操作方式采用推拉式操作，并具有自保压特性</w:t>
      </w:r>
      <w:r w:rsidR="00EA719F" w:rsidRPr="009E36A4">
        <w:rPr>
          <w:rFonts w:hint="eastAsia"/>
          <w:kern w:val="0"/>
          <w:lang w:bidi="ar"/>
        </w:rPr>
        <w:t>。自动制动手柄的操作位包括运转位、初制动位、全制动位、抑制位、重联位和紧急制动位等操作位，而单独制动手柄则包括运转位、制动位和侧压</w:t>
      </w:r>
      <w:r w:rsidR="00AE3299" w:rsidRPr="009E36A4">
        <w:rPr>
          <w:rFonts w:hint="eastAsia"/>
          <w:kern w:val="0"/>
          <w:lang w:bidi="ar"/>
        </w:rPr>
        <w:t>。</w:t>
      </w:r>
      <w:r w:rsidR="00363CF7" w:rsidRPr="009E36A4">
        <w:rPr>
          <w:rFonts w:hint="eastAsia"/>
          <w:kern w:val="0"/>
          <w:lang w:bidi="ar"/>
        </w:rPr>
        <w:t>电子制动阀是由司机控制室的</w:t>
      </w:r>
      <w:r w:rsidR="00363CF7" w:rsidRPr="009E36A4">
        <w:rPr>
          <w:rFonts w:hint="eastAsia"/>
          <w:kern w:val="0"/>
          <w:lang w:bidi="ar"/>
        </w:rPr>
        <w:t>LCDM</w:t>
      </w:r>
      <w:r w:rsidR="00363CF7" w:rsidRPr="009E36A4">
        <w:rPr>
          <w:rFonts w:hint="eastAsia"/>
          <w:kern w:val="0"/>
          <w:lang w:bidi="ar"/>
        </w:rPr>
        <w:t>激活的，未被激活的电子制动阀</w:t>
      </w:r>
      <w:r w:rsidR="00EA29C9" w:rsidRPr="009E36A4">
        <w:rPr>
          <w:rFonts w:hint="eastAsia"/>
          <w:kern w:val="0"/>
          <w:lang w:bidi="ar"/>
        </w:rPr>
        <w:t>，其自动制动阀的手柄应用销子固定在重联位上，</w:t>
      </w:r>
      <w:r w:rsidR="00F2378A" w:rsidRPr="009E36A4">
        <w:rPr>
          <w:rFonts w:hint="eastAsia"/>
          <w:kern w:val="0"/>
          <w:lang w:bidi="ar"/>
        </w:rPr>
        <w:t>这样是为了避免由于误动作而出发紧急制动，而此时单独制动手柄应该放在运转位的位置上。</w:t>
      </w:r>
    </w:p>
    <w:p w14:paraId="0281A1CA" w14:textId="414D9E2D" w:rsidR="00407963" w:rsidRDefault="00D26609" w:rsidP="00A06792">
      <w:pPr>
        <w:spacing w:line="360" w:lineRule="exact"/>
        <w:ind w:firstLineChars="200" w:firstLine="420"/>
        <w:rPr>
          <w:ins w:id="19" w:author="Quan Wen" w:date="2017-06-09T22:46:00Z"/>
          <w:kern w:val="0"/>
          <w:lang w:bidi="ar"/>
        </w:rPr>
      </w:pPr>
      <w:r w:rsidRPr="009E36A4">
        <w:rPr>
          <w:rFonts w:hint="eastAsia"/>
          <w:kern w:val="0"/>
          <w:lang w:bidi="ar"/>
        </w:rPr>
        <w:t>继电器接口模块</w:t>
      </w:r>
      <w:r w:rsidRPr="009E36A4">
        <w:rPr>
          <w:rFonts w:hint="eastAsia"/>
          <w:kern w:val="0"/>
          <w:lang w:bidi="ar"/>
        </w:rPr>
        <w:t>RIM</w:t>
      </w:r>
      <w:r w:rsidR="006C733B" w:rsidRPr="009E36A4">
        <w:rPr>
          <w:rFonts w:hint="eastAsia"/>
          <w:kern w:val="0"/>
          <w:lang w:bidi="ar"/>
        </w:rPr>
        <w:t>，是作为</w:t>
      </w:r>
      <w:r w:rsidR="006C733B" w:rsidRPr="009E36A4">
        <w:rPr>
          <w:rFonts w:hint="eastAsia"/>
          <w:kern w:val="0"/>
          <w:lang w:bidi="ar"/>
        </w:rPr>
        <w:t>IPM</w:t>
      </w:r>
      <w:r w:rsidR="006C733B" w:rsidRPr="009E36A4">
        <w:rPr>
          <w:rFonts w:hint="eastAsia"/>
          <w:kern w:val="0"/>
          <w:lang w:bidi="ar"/>
        </w:rPr>
        <w:t>与机车之间动力切除、紧急撒沙等的接口，它安装在制动柜内，具有特定的输入信号和输出信号。</w:t>
      </w:r>
      <w:r w:rsidR="006E1915" w:rsidRPr="009E36A4">
        <w:rPr>
          <w:rFonts w:hint="eastAsia"/>
          <w:kern w:val="0"/>
          <w:lang w:bidi="ar"/>
        </w:rPr>
        <w:t>集成处理模块</w:t>
      </w:r>
      <w:r w:rsidR="00AB718D" w:rsidRPr="009E36A4">
        <w:rPr>
          <w:rFonts w:hint="eastAsia"/>
          <w:kern w:val="0"/>
          <w:lang w:bidi="ar"/>
        </w:rPr>
        <w:t>IPM</w:t>
      </w:r>
      <w:r w:rsidR="00AB718D" w:rsidRPr="009E36A4">
        <w:rPr>
          <w:rFonts w:hint="eastAsia"/>
          <w:kern w:val="0"/>
          <w:lang w:bidi="ar"/>
        </w:rPr>
        <w:t>作为</w:t>
      </w:r>
      <w:r w:rsidR="00AB718D" w:rsidRPr="009E36A4">
        <w:rPr>
          <w:rFonts w:hint="eastAsia"/>
          <w:kern w:val="0"/>
          <w:lang w:bidi="ar"/>
        </w:rPr>
        <w:t>CCBII</w:t>
      </w:r>
      <w:r w:rsidR="00AB718D" w:rsidRPr="009E36A4">
        <w:rPr>
          <w:rFonts w:hint="eastAsia"/>
          <w:kern w:val="0"/>
          <w:lang w:bidi="ar"/>
        </w:rPr>
        <w:t>制动机的大脑，在制动系统中发挥了很大的作用。</w:t>
      </w:r>
      <w:r w:rsidR="006958BE" w:rsidRPr="009E36A4">
        <w:rPr>
          <w:rFonts w:hint="eastAsia"/>
          <w:kern w:val="0"/>
          <w:lang w:bidi="ar"/>
        </w:rPr>
        <w:t>它首先对电子制动阀</w:t>
      </w:r>
      <w:r w:rsidR="006958BE" w:rsidRPr="009E36A4">
        <w:rPr>
          <w:rFonts w:hint="eastAsia"/>
          <w:kern w:val="0"/>
          <w:lang w:bidi="ar"/>
        </w:rPr>
        <w:t>EBV</w:t>
      </w:r>
      <w:r w:rsidR="006958BE" w:rsidRPr="009E36A4">
        <w:rPr>
          <w:rFonts w:hint="eastAsia"/>
          <w:kern w:val="0"/>
          <w:lang w:bidi="ar"/>
        </w:rPr>
        <w:t>自动制动手柄和单独制动手柄做出的相应动作而发出的信号进行处理，得到正确的运转状态后，利用总线把运行信息以报文的形式发送至</w:t>
      </w:r>
      <w:r w:rsidR="00E73681" w:rsidRPr="009E36A4">
        <w:rPr>
          <w:rFonts w:hint="eastAsia"/>
          <w:kern w:val="0"/>
          <w:lang w:bidi="ar"/>
        </w:rPr>
        <w:t>电空制动</w:t>
      </w:r>
      <w:r w:rsidR="006958BE" w:rsidRPr="009E36A4">
        <w:rPr>
          <w:rFonts w:hint="eastAsia"/>
          <w:kern w:val="0"/>
          <w:lang w:bidi="ar"/>
        </w:rPr>
        <w:t>单元</w:t>
      </w:r>
      <w:r w:rsidR="006958BE" w:rsidRPr="009E36A4">
        <w:rPr>
          <w:rFonts w:hint="eastAsia"/>
          <w:kern w:val="0"/>
          <w:lang w:bidi="ar"/>
        </w:rPr>
        <w:t>EPCU</w:t>
      </w:r>
      <w:r w:rsidR="006958BE" w:rsidRPr="009E36A4">
        <w:rPr>
          <w:rFonts w:hint="eastAsia"/>
          <w:kern w:val="0"/>
          <w:lang w:bidi="ar"/>
        </w:rPr>
        <w:t>的各个模块，从而</w:t>
      </w:r>
      <w:r w:rsidR="00931EFE" w:rsidRPr="009E36A4">
        <w:rPr>
          <w:rFonts w:hint="eastAsia"/>
          <w:kern w:val="0"/>
          <w:lang w:bidi="ar"/>
        </w:rPr>
        <w:t>EPCU</w:t>
      </w:r>
      <w:r w:rsidR="00931EFE" w:rsidRPr="009E36A4">
        <w:rPr>
          <w:rFonts w:hint="eastAsia"/>
          <w:kern w:val="0"/>
          <w:lang w:bidi="ar"/>
        </w:rPr>
        <w:t>各模块按照既定顺序动作实现相应功能。</w:t>
      </w:r>
      <w:r w:rsidR="00C806E0">
        <w:rPr>
          <w:rFonts w:hint="eastAsia"/>
          <w:kern w:val="0"/>
          <w:lang w:bidi="ar"/>
        </w:rPr>
        <w:t>显然，</w:t>
      </w:r>
      <w:r w:rsidR="00C806E0" w:rsidRPr="009E36A4">
        <w:rPr>
          <w:rFonts w:hint="eastAsia"/>
          <w:kern w:val="0"/>
          <w:lang w:bidi="ar"/>
        </w:rPr>
        <w:t>EPCU</w:t>
      </w:r>
      <w:r w:rsidR="00174F17" w:rsidRPr="009E36A4">
        <w:rPr>
          <w:rFonts w:hint="eastAsia"/>
          <w:kern w:val="0"/>
          <w:lang w:bidi="ar"/>
        </w:rPr>
        <w:t>是</w:t>
      </w:r>
      <w:r w:rsidR="00174F17" w:rsidRPr="009E36A4">
        <w:rPr>
          <w:rFonts w:hint="eastAsia"/>
          <w:kern w:val="0"/>
          <w:lang w:bidi="ar"/>
        </w:rPr>
        <w:t>CCBII</w:t>
      </w:r>
      <w:r w:rsidR="006272AD" w:rsidRPr="009E36A4">
        <w:rPr>
          <w:rFonts w:hint="eastAsia"/>
          <w:kern w:val="0"/>
          <w:lang w:bidi="ar"/>
        </w:rPr>
        <w:t>制动机的关键部分，是制动机的执行机构</w:t>
      </w:r>
      <w:r w:rsidR="006663DB" w:rsidRPr="009E36A4">
        <w:rPr>
          <w:rFonts w:hint="eastAsia"/>
          <w:kern w:val="0"/>
          <w:lang w:bidi="ar"/>
        </w:rPr>
        <w:t>。</w:t>
      </w:r>
      <w:r w:rsidR="00DE1598" w:rsidRPr="009E36A4">
        <w:rPr>
          <w:rFonts w:cs="宋体" w:hint="eastAsia"/>
          <w:kern w:val="0"/>
          <w:lang w:bidi="ar"/>
        </w:rPr>
        <w:t>EPCU</w:t>
      </w:r>
      <w:r w:rsidR="00DE1598" w:rsidRPr="009E36A4">
        <w:rPr>
          <w:rFonts w:cs="宋体" w:hint="eastAsia"/>
          <w:kern w:val="0"/>
          <w:lang w:bidi="ar"/>
        </w:rPr>
        <w:t>一共含有</w:t>
      </w:r>
      <w:r w:rsidR="00DE1598" w:rsidRPr="009E36A4">
        <w:rPr>
          <w:rFonts w:cs="宋体" w:hint="eastAsia"/>
          <w:kern w:val="0"/>
          <w:lang w:bidi="ar"/>
        </w:rPr>
        <w:t>7</w:t>
      </w:r>
      <w:r w:rsidR="00DE1598" w:rsidRPr="009E36A4">
        <w:rPr>
          <w:rFonts w:cs="宋体" w:hint="eastAsia"/>
          <w:kern w:val="0"/>
          <w:lang w:bidi="ar"/>
        </w:rPr>
        <w:t>个子控制模块，分别是：</w:t>
      </w:r>
      <w:r w:rsidR="00DE1598" w:rsidRPr="009E36A4">
        <w:rPr>
          <w:rFonts w:cs="宋体" w:hint="eastAsia"/>
          <w:kern w:val="0"/>
          <w:lang w:bidi="ar"/>
        </w:rPr>
        <w:t>16</w:t>
      </w:r>
      <w:r w:rsidR="00DE1598" w:rsidRPr="009E36A4">
        <w:rPr>
          <w:rFonts w:cs="宋体" w:hint="eastAsia"/>
          <w:kern w:val="0"/>
          <w:lang w:bidi="ar"/>
        </w:rPr>
        <w:t>管（</w:t>
      </w:r>
      <w:r w:rsidR="00DE1598" w:rsidRPr="009E36A4">
        <w:rPr>
          <w:rFonts w:cs="宋体" w:hint="eastAsia"/>
          <w:kern w:val="0"/>
          <w:lang w:bidi="ar"/>
        </w:rPr>
        <w:t>16CP</w:t>
      </w:r>
      <w:r w:rsidR="00DE1598" w:rsidRPr="009E36A4">
        <w:rPr>
          <w:rFonts w:cs="宋体" w:hint="eastAsia"/>
          <w:kern w:val="0"/>
          <w:lang w:bidi="ar"/>
        </w:rPr>
        <w:t>）、制动缸控制部分（</w:t>
      </w:r>
      <w:r w:rsidR="00DE1598" w:rsidRPr="009E36A4">
        <w:rPr>
          <w:rFonts w:cs="宋体" w:hint="eastAsia"/>
          <w:kern w:val="0"/>
          <w:lang w:bidi="ar"/>
        </w:rPr>
        <w:t>BCCP</w:t>
      </w:r>
      <w:r w:rsidR="00DE1598" w:rsidRPr="009E36A4">
        <w:rPr>
          <w:rFonts w:cs="宋体" w:hint="eastAsia"/>
          <w:kern w:val="0"/>
          <w:lang w:bidi="ar"/>
        </w:rPr>
        <w:t>）、</w:t>
      </w:r>
      <w:r w:rsidR="00DE1598" w:rsidRPr="009E36A4">
        <w:rPr>
          <w:rFonts w:cs="宋体" w:hint="eastAsia"/>
          <w:kern w:val="0"/>
          <w:lang w:bidi="ar"/>
        </w:rPr>
        <w:t>DB</w:t>
      </w:r>
      <w:r w:rsidR="00DE1598" w:rsidRPr="009E36A4">
        <w:rPr>
          <w:rFonts w:cs="宋体" w:hint="eastAsia"/>
          <w:kern w:val="0"/>
          <w:lang w:bidi="ar"/>
        </w:rPr>
        <w:t>三通阀（</w:t>
      </w:r>
      <w:r w:rsidR="00DE1598" w:rsidRPr="009E36A4">
        <w:rPr>
          <w:rFonts w:cs="宋体" w:hint="eastAsia"/>
          <w:kern w:val="0"/>
          <w:lang w:bidi="ar"/>
        </w:rPr>
        <w:t>DBTV</w:t>
      </w:r>
      <w:r w:rsidR="00DE1598" w:rsidRPr="009E36A4">
        <w:rPr>
          <w:rFonts w:cs="宋体" w:hint="eastAsia"/>
          <w:kern w:val="0"/>
          <w:lang w:bidi="ar"/>
        </w:rPr>
        <w:t>）、</w:t>
      </w:r>
      <w:r w:rsidR="00DE1598" w:rsidRPr="009E36A4">
        <w:rPr>
          <w:rFonts w:cs="宋体" w:hint="eastAsia"/>
          <w:kern w:val="0"/>
          <w:lang w:bidi="ar"/>
        </w:rPr>
        <w:t>20</w:t>
      </w:r>
      <w:r w:rsidR="00DE1598" w:rsidRPr="009E36A4">
        <w:rPr>
          <w:rFonts w:cs="宋体" w:hint="eastAsia"/>
          <w:kern w:val="0"/>
          <w:lang w:bidi="ar"/>
        </w:rPr>
        <w:t>控制部分（</w:t>
      </w:r>
      <w:r w:rsidR="00DE1598" w:rsidRPr="009E36A4">
        <w:rPr>
          <w:rFonts w:cs="宋体" w:hint="eastAsia"/>
          <w:kern w:val="0"/>
          <w:lang w:bidi="ar"/>
        </w:rPr>
        <w:t>20CP</w:t>
      </w:r>
      <w:r w:rsidR="00DE1598" w:rsidRPr="009E36A4">
        <w:rPr>
          <w:rFonts w:cs="宋体" w:hint="eastAsia"/>
          <w:kern w:val="0"/>
          <w:lang w:bidi="ar"/>
        </w:rPr>
        <w:t>）、</w:t>
      </w:r>
      <w:r w:rsidR="00DE1598" w:rsidRPr="009E36A4">
        <w:rPr>
          <w:rFonts w:cs="宋体" w:hint="eastAsia"/>
          <w:kern w:val="0"/>
          <w:lang w:bidi="ar"/>
        </w:rPr>
        <w:t>13</w:t>
      </w:r>
      <w:r w:rsidR="00DE1598" w:rsidRPr="009E36A4">
        <w:rPr>
          <w:rFonts w:cs="宋体" w:hint="eastAsia"/>
          <w:kern w:val="0"/>
          <w:lang w:bidi="ar"/>
        </w:rPr>
        <w:t>控制部分（</w:t>
      </w:r>
      <w:r w:rsidR="00DE1598" w:rsidRPr="009E36A4">
        <w:rPr>
          <w:rFonts w:cs="宋体" w:hint="eastAsia"/>
          <w:kern w:val="0"/>
          <w:lang w:bidi="ar"/>
        </w:rPr>
        <w:t>13CP</w:t>
      </w:r>
      <w:r w:rsidR="00DE1598" w:rsidRPr="009E36A4">
        <w:rPr>
          <w:rFonts w:cs="宋体" w:hint="eastAsia"/>
          <w:kern w:val="0"/>
          <w:lang w:bidi="ar"/>
        </w:rPr>
        <w:t>）、均衡风缸控制部分（</w:t>
      </w:r>
      <w:r w:rsidR="00DE1598" w:rsidRPr="009E36A4">
        <w:rPr>
          <w:rFonts w:cs="宋体" w:hint="eastAsia"/>
          <w:kern w:val="0"/>
          <w:lang w:bidi="ar"/>
        </w:rPr>
        <w:t>ERCP</w:t>
      </w:r>
      <w:r w:rsidR="00DE1598" w:rsidRPr="009E36A4">
        <w:rPr>
          <w:rFonts w:cs="宋体" w:hint="eastAsia"/>
          <w:kern w:val="0"/>
          <w:lang w:bidi="ar"/>
        </w:rPr>
        <w:t>）、制动管控制部分（</w:t>
      </w:r>
      <w:r w:rsidR="00DE1598" w:rsidRPr="009E36A4">
        <w:rPr>
          <w:rFonts w:cs="宋体" w:hint="eastAsia"/>
          <w:kern w:val="0"/>
          <w:lang w:bidi="ar"/>
        </w:rPr>
        <w:t>BPCP</w:t>
      </w:r>
      <w:r w:rsidR="00DE1598" w:rsidRPr="009E36A4">
        <w:rPr>
          <w:rFonts w:cs="宋体" w:hint="eastAsia"/>
          <w:kern w:val="0"/>
          <w:lang w:bidi="ar"/>
        </w:rPr>
        <w:t>），</w:t>
      </w:r>
      <w:r w:rsidR="0097393F" w:rsidRPr="009E36A4">
        <w:rPr>
          <w:rFonts w:cs="宋体" w:hint="eastAsia"/>
          <w:kern w:val="0"/>
          <w:lang w:bidi="ar"/>
        </w:rPr>
        <w:t>其中均衡风缸控制部分（</w:t>
      </w:r>
      <w:r w:rsidR="0097393F" w:rsidRPr="009E36A4">
        <w:rPr>
          <w:rFonts w:cs="宋体" w:hint="eastAsia"/>
          <w:kern w:val="0"/>
          <w:lang w:bidi="ar"/>
        </w:rPr>
        <w:t>ERCP</w:t>
      </w:r>
      <w:r w:rsidR="0097393F" w:rsidRPr="009E36A4">
        <w:rPr>
          <w:rFonts w:cs="宋体" w:hint="eastAsia"/>
          <w:kern w:val="0"/>
          <w:lang w:bidi="ar"/>
        </w:rPr>
        <w:t>）、</w:t>
      </w:r>
      <w:r w:rsidR="0097393F" w:rsidRPr="009E36A4">
        <w:rPr>
          <w:rFonts w:cs="宋体" w:hint="eastAsia"/>
          <w:kern w:val="0"/>
          <w:lang w:bidi="ar"/>
        </w:rPr>
        <w:t>16</w:t>
      </w:r>
      <w:r w:rsidR="0097393F" w:rsidRPr="009E36A4">
        <w:rPr>
          <w:rFonts w:cs="宋体" w:hint="eastAsia"/>
          <w:kern w:val="0"/>
          <w:lang w:bidi="ar"/>
        </w:rPr>
        <w:t>管（</w:t>
      </w:r>
      <w:r w:rsidR="0097393F" w:rsidRPr="009E36A4">
        <w:rPr>
          <w:rFonts w:cs="宋体" w:hint="eastAsia"/>
          <w:kern w:val="0"/>
          <w:lang w:bidi="ar"/>
        </w:rPr>
        <w:t>16CP</w:t>
      </w:r>
      <w:r w:rsidR="0097393F" w:rsidRPr="009E36A4">
        <w:rPr>
          <w:rFonts w:cs="宋体" w:hint="eastAsia"/>
          <w:kern w:val="0"/>
          <w:lang w:bidi="ar"/>
        </w:rPr>
        <w:t>）、</w:t>
      </w:r>
      <w:r w:rsidR="0097393F" w:rsidRPr="009E36A4">
        <w:rPr>
          <w:rFonts w:cs="宋体" w:hint="eastAsia"/>
          <w:kern w:val="0"/>
          <w:lang w:bidi="ar"/>
        </w:rPr>
        <w:t>20</w:t>
      </w:r>
      <w:r w:rsidR="0097393F" w:rsidRPr="009E36A4">
        <w:rPr>
          <w:rFonts w:cs="宋体" w:hint="eastAsia"/>
          <w:kern w:val="0"/>
          <w:lang w:bidi="ar"/>
        </w:rPr>
        <w:t>控制部分（</w:t>
      </w:r>
      <w:r w:rsidR="0097393F" w:rsidRPr="009E36A4">
        <w:rPr>
          <w:rFonts w:cs="宋体" w:hint="eastAsia"/>
          <w:kern w:val="0"/>
          <w:lang w:bidi="ar"/>
        </w:rPr>
        <w:t>20CP</w:t>
      </w:r>
      <w:r w:rsidR="0097393F" w:rsidRPr="009E36A4">
        <w:rPr>
          <w:rFonts w:cs="宋体" w:hint="eastAsia"/>
          <w:kern w:val="0"/>
          <w:lang w:bidi="ar"/>
        </w:rPr>
        <w:t>）、</w:t>
      </w:r>
      <w:r w:rsidR="0097393F" w:rsidRPr="009E36A4">
        <w:rPr>
          <w:rFonts w:cs="宋体" w:hint="eastAsia"/>
          <w:kern w:val="0"/>
          <w:lang w:bidi="ar"/>
        </w:rPr>
        <w:t>13</w:t>
      </w:r>
      <w:r w:rsidR="0097393F" w:rsidRPr="009E36A4">
        <w:rPr>
          <w:rFonts w:cs="宋体" w:hint="eastAsia"/>
          <w:kern w:val="0"/>
          <w:lang w:bidi="ar"/>
        </w:rPr>
        <w:t>控制部分（</w:t>
      </w:r>
      <w:r w:rsidR="0097393F" w:rsidRPr="009E36A4">
        <w:rPr>
          <w:rFonts w:cs="宋体" w:hint="eastAsia"/>
          <w:kern w:val="0"/>
          <w:lang w:bidi="ar"/>
        </w:rPr>
        <w:t>13CP</w:t>
      </w:r>
      <w:r w:rsidR="0097393F" w:rsidRPr="009E36A4">
        <w:rPr>
          <w:rFonts w:cs="宋体" w:hint="eastAsia"/>
          <w:kern w:val="0"/>
          <w:lang w:bidi="ar"/>
        </w:rPr>
        <w:t>）和制动管控制部分（</w:t>
      </w:r>
      <w:r w:rsidR="0097393F" w:rsidRPr="009E36A4">
        <w:rPr>
          <w:rFonts w:cs="宋体" w:hint="eastAsia"/>
          <w:kern w:val="0"/>
          <w:lang w:bidi="ar"/>
        </w:rPr>
        <w:t>BPCP</w:t>
      </w:r>
      <w:r w:rsidR="0097393F" w:rsidRPr="009E36A4">
        <w:rPr>
          <w:rFonts w:cs="宋体" w:hint="eastAsia"/>
          <w:kern w:val="0"/>
          <w:lang w:bidi="ar"/>
        </w:rPr>
        <w:t>）具有网络通信节点，</w:t>
      </w:r>
      <w:r w:rsidR="008466B0" w:rsidRPr="009E36A4">
        <w:rPr>
          <w:rFonts w:hint="eastAsia"/>
          <w:kern w:val="0"/>
          <w:lang w:bidi="ar"/>
        </w:rPr>
        <w:t>下面将分段对其进行详细介绍</w:t>
      </w:r>
      <w:r w:rsidR="00BF4A84" w:rsidRPr="009E36A4">
        <w:rPr>
          <w:rFonts w:hint="eastAsia"/>
          <w:kern w:val="0"/>
          <w:vertAlign w:val="superscript"/>
          <w:lang w:bidi="ar"/>
        </w:rPr>
        <w:t>[</w:t>
      </w:r>
      <w:r w:rsidR="00687BA1" w:rsidRPr="009E36A4">
        <w:rPr>
          <w:kern w:val="0"/>
          <w:vertAlign w:val="superscript"/>
          <w:lang w:bidi="ar"/>
        </w:rPr>
        <w:t>6</w:t>
      </w:r>
      <w:r w:rsidR="00BF4A84" w:rsidRPr="009E36A4">
        <w:rPr>
          <w:rFonts w:hint="eastAsia"/>
          <w:kern w:val="0"/>
          <w:vertAlign w:val="superscript"/>
          <w:lang w:bidi="ar"/>
        </w:rPr>
        <w:t>]</w:t>
      </w:r>
      <w:r w:rsidR="008466B0" w:rsidRPr="009E36A4">
        <w:rPr>
          <w:rFonts w:hint="eastAsia"/>
          <w:kern w:val="0"/>
          <w:lang w:bidi="ar"/>
        </w:rPr>
        <w:t>。</w:t>
      </w:r>
      <w:r w:rsidR="00487DA8">
        <w:rPr>
          <w:rFonts w:hint="eastAsia"/>
          <w:kern w:val="0"/>
          <w:lang w:bidi="ar"/>
        </w:rPr>
        <w:t>下图为</w:t>
      </w:r>
      <w:r w:rsidR="00487DA8">
        <w:rPr>
          <w:rFonts w:hint="eastAsia"/>
          <w:kern w:val="0"/>
          <w:lang w:bidi="ar"/>
        </w:rPr>
        <w:t>EPCU</w:t>
      </w:r>
      <w:r w:rsidR="00487DA8">
        <w:rPr>
          <w:rFonts w:hint="eastAsia"/>
          <w:kern w:val="0"/>
          <w:lang w:bidi="ar"/>
        </w:rPr>
        <w:t>的现场布置图：</w:t>
      </w:r>
    </w:p>
    <w:p w14:paraId="42C08853" w14:textId="77777777" w:rsidR="00995268" w:rsidRPr="009E36A4" w:rsidRDefault="00995268" w:rsidP="00995268">
      <w:pPr>
        <w:spacing w:line="360" w:lineRule="exact"/>
        <w:rPr>
          <w:kern w:val="0"/>
        </w:rPr>
      </w:pPr>
      <w:r w:rsidRPr="009E36A4">
        <w:rPr>
          <w:noProof/>
        </w:rPr>
        <w:drawing>
          <wp:anchor distT="0" distB="0" distL="114300" distR="114300" simplePos="0" relativeHeight="251670528" behindDoc="0" locked="0" layoutInCell="1" allowOverlap="1" wp14:anchorId="36D730F5" wp14:editId="787E0A22">
            <wp:simplePos x="0" y="0"/>
            <wp:positionH relativeFrom="margin">
              <wp:align>center</wp:align>
            </wp:positionH>
            <wp:positionV relativeFrom="paragraph">
              <wp:posOffset>262890</wp:posOffset>
            </wp:positionV>
            <wp:extent cx="4619625" cy="2276475"/>
            <wp:effectExtent l="0" t="0" r="9525" b="952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3054"/>
                    <a:stretch/>
                  </pic:blipFill>
                  <pic:spPr bwMode="auto">
                    <a:xfrm>
                      <a:off x="0" y="0"/>
                      <a:ext cx="461962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3A9E48" w14:textId="7C16E78B" w:rsidR="00995268" w:rsidRDefault="00995268" w:rsidP="00995268">
      <w:pPr>
        <w:spacing w:line="360" w:lineRule="exact"/>
        <w:ind w:firstLineChars="200" w:firstLine="360"/>
        <w:jc w:val="center"/>
        <w:rPr>
          <w:rFonts w:eastAsia="黑体" w:cs="Arial"/>
          <w:kern w:val="0"/>
          <w:sz w:val="18"/>
          <w:szCs w:val="18"/>
        </w:rPr>
      </w:pPr>
      <w:r w:rsidRPr="00846788">
        <w:rPr>
          <w:rFonts w:eastAsia="黑体" w:cs="Arial" w:hint="eastAsia"/>
          <w:kern w:val="0"/>
          <w:sz w:val="18"/>
          <w:szCs w:val="18"/>
        </w:rPr>
        <w:t>图</w:t>
      </w:r>
      <w:r>
        <w:rPr>
          <w:rFonts w:eastAsia="黑体" w:cs="Arial"/>
          <w:kern w:val="0"/>
          <w:sz w:val="18"/>
          <w:szCs w:val="18"/>
        </w:rPr>
        <w:t>2</w:t>
      </w:r>
      <w:r w:rsidRPr="00846788">
        <w:rPr>
          <w:rFonts w:eastAsia="黑体" w:cs="Arial" w:hint="eastAsia"/>
          <w:kern w:val="0"/>
          <w:sz w:val="18"/>
          <w:szCs w:val="18"/>
        </w:rPr>
        <w:t>.</w:t>
      </w:r>
      <w:r>
        <w:rPr>
          <w:rFonts w:eastAsia="黑体" w:cs="Arial"/>
          <w:kern w:val="0"/>
          <w:sz w:val="18"/>
          <w:szCs w:val="18"/>
        </w:rPr>
        <w:t>2</w:t>
      </w:r>
      <w:ins w:id="20" w:author="Quan Wen" w:date="2017-06-09T22:46:00Z">
        <w:r w:rsidRPr="00846788">
          <w:rPr>
            <w:rFonts w:eastAsia="黑体" w:cs="Arial"/>
            <w:kern w:val="0"/>
            <w:sz w:val="18"/>
            <w:szCs w:val="18"/>
          </w:rPr>
          <w:t xml:space="preserve"> </w:t>
        </w:r>
      </w:ins>
      <w:r w:rsidRPr="00846788">
        <w:rPr>
          <w:rFonts w:eastAsia="黑体" w:cs="Arial" w:hint="eastAsia"/>
          <w:kern w:val="0"/>
          <w:sz w:val="18"/>
          <w:szCs w:val="18"/>
        </w:rPr>
        <w:t>EPCU</w:t>
      </w:r>
      <w:r w:rsidRPr="00846788">
        <w:rPr>
          <w:rFonts w:eastAsia="黑体" w:cs="Arial" w:hint="eastAsia"/>
          <w:kern w:val="0"/>
          <w:sz w:val="18"/>
          <w:szCs w:val="18"/>
        </w:rPr>
        <w:t>各子模块位置图</w:t>
      </w:r>
    </w:p>
    <w:p w14:paraId="2D40B053" w14:textId="77777777" w:rsidR="00995268" w:rsidRPr="009E36A4" w:rsidRDefault="00995268" w:rsidP="00A06792">
      <w:pPr>
        <w:spacing w:line="360" w:lineRule="exact"/>
        <w:ind w:firstLineChars="200" w:firstLine="420"/>
        <w:rPr>
          <w:rFonts w:cs="宋体" w:hint="eastAsia"/>
          <w:kern w:val="0"/>
          <w:lang w:bidi="ar"/>
        </w:rPr>
      </w:pPr>
    </w:p>
    <w:p w14:paraId="42286A78" w14:textId="77777777" w:rsidR="00072246" w:rsidRPr="009E36A4" w:rsidRDefault="00C40E8C" w:rsidP="00072246">
      <w:pPr>
        <w:spacing w:line="360" w:lineRule="exact"/>
        <w:ind w:firstLineChars="200" w:firstLine="420"/>
        <w:rPr>
          <w:rFonts w:cs="宋体"/>
          <w:kern w:val="0"/>
          <w:lang w:bidi="ar"/>
        </w:rPr>
      </w:pPr>
      <w:r w:rsidRPr="009E36A4">
        <w:rPr>
          <w:rFonts w:cs="宋体" w:hint="eastAsia"/>
          <w:kern w:val="0"/>
          <w:lang w:bidi="ar"/>
        </w:rPr>
        <w:t>均衡风缸控制部分</w:t>
      </w:r>
      <w:r w:rsidRPr="009E36A4">
        <w:rPr>
          <w:kern w:val="0"/>
          <w:lang w:bidi="ar"/>
        </w:rPr>
        <w:t>（</w:t>
      </w:r>
      <w:r w:rsidRPr="009E36A4">
        <w:rPr>
          <w:kern w:val="0"/>
          <w:lang w:bidi="ar"/>
        </w:rPr>
        <w:t>ERCP</w:t>
      </w:r>
      <w:r w:rsidRPr="009E36A4">
        <w:rPr>
          <w:rFonts w:cs="宋体" w:hint="eastAsia"/>
          <w:kern w:val="0"/>
          <w:lang w:bidi="ar"/>
        </w:rPr>
        <w:t>）</w:t>
      </w:r>
      <w:r w:rsidR="00E00047" w:rsidRPr="009E36A4">
        <w:rPr>
          <w:rFonts w:cs="宋体" w:hint="eastAsia"/>
          <w:kern w:val="0"/>
          <w:lang w:bidi="ar"/>
        </w:rPr>
        <w:t>是列车管压力的控制部分，它在本务机车的状态下，能够根据电子制动阀</w:t>
      </w:r>
      <w:r w:rsidR="00E00047" w:rsidRPr="009E36A4">
        <w:rPr>
          <w:kern w:val="0"/>
          <w:lang w:bidi="ar"/>
        </w:rPr>
        <w:t>EBV</w:t>
      </w:r>
      <w:r w:rsidR="00E00047" w:rsidRPr="009E36A4">
        <w:rPr>
          <w:rFonts w:cs="宋体" w:hint="eastAsia"/>
          <w:kern w:val="0"/>
          <w:lang w:bidi="ar"/>
        </w:rPr>
        <w:t>的自动控制手柄的不同操作所提供的不同工作状态来产生相应的均衡风缸压力，从而达到控制列车管压力的目的。</w:t>
      </w:r>
      <w:r w:rsidR="00B22112" w:rsidRPr="009E36A4">
        <w:rPr>
          <w:rFonts w:cs="宋体" w:hint="eastAsia"/>
          <w:kern w:val="0"/>
          <w:lang w:bidi="ar"/>
        </w:rPr>
        <w:t>ERCP</w:t>
      </w:r>
      <w:r w:rsidR="00B22112" w:rsidRPr="009E36A4">
        <w:rPr>
          <w:rFonts w:cs="宋体" w:hint="eastAsia"/>
          <w:kern w:val="0"/>
          <w:lang w:bidi="ar"/>
        </w:rPr>
        <w:t>含有一个</w:t>
      </w:r>
      <w:r w:rsidR="000218DB" w:rsidRPr="009E36A4">
        <w:rPr>
          <w:rFonts w:cs="宋体" w:hint="eastAsia"/>
          <w:kern w:val="0"/>
          <w:lang w:bidi="ar"/>
        </w:rPr>
        <w:t>作用电磁阀</w:t>
      </w:r>
      <w:r w:rsidR="000218DB" w:rsidRPr="009E36A4">
        <w:rPr>
          <w:rFonts w:cs="宋体" w:hint="eastAsia"/>
          <w:kern w:val="0"/>
          <w:lang w:bidi="ar"/>
        </w:rPr>
        <w:t>APP</w:t>
      </w:r>
      <w:r w:rsidR="000218DB" w:rsidRPr="009E36A4">
        <w:rPr>
          <w:rFonts w:cs="宋体" w:hint="eastAsia"/>
          <w:kern w:val="0"/>
          <w:lang w:bidi="ar"/>
        </w:rPr>
        <w:t>，可以用来对</w:t>
      </w:r>
      <w:r w:rsidR="000218DB" w:rsidRPr="009E36A4">
        <w:rPr>
          <w:rFonts w:cs="宋体" w:hint="eastAsia"/>
          <w:kern w:val="0"/>
          <w:lang w:bidi="ar"/>
        </w:rPr>
        <w:t>ERCP</w:t>
      </w:r>
      <w:r w:rsidR="000218DB" w:rsidRPr="009E36A4">
        <w:rPr>
          <w:rFonts w:cs="宋体" w:hint="eastAsia"/>
          <w:kern w:val="0"/>
          <w:lang w:bidi="ar"/>
        </w:rPr>
        <w:t>进行充风增压</w:t>
      </w:r>
      <w:r w:rsidR="0007417C" w:rsidRPr="009E36A4">
        <w:rPr>
          <w:rFonts w:cs="宋体" w:hint="eastAsia"/>
          <w:kern w:val="0"/>
          <w:lang w:bidi="ar"/>
        </w:rPr>
        <w:t>；同时具有一个</w:t>
      </w:r>
      <w:r w:rsidR="000218DB" w:rsidRPr="009E36A4">
        <w:rPr>
          <w:rFonts w:cs="宋体" w:hint="eastAsia"/>
          <w:kern w:val="0"/>
          <w:lang w:bidi="ar"/>
        </w:rPr>
        <w:t>释放电磁阀</w:t>
      </w:r>
      <w:r w:rsidR="000218DB" w:rsidRPr="009E36A4">
        <w:rPr>
          <w:rFonts w:cs="宋体" w:hint="eastAsia"/>
          <w:kern w:val="0"/>
          <w:lang w:bidi="ar"/>
        </w:rPr>
        <w:t>REL</w:t>
      </w:r>
      <w:r w:rsidR="000218DB" w:rsidRPr="009E36A4">
        <w:rPr>
          <w:rFonts w:cs="宋体" w:hint="eastAsia"/>
          <w:kern w:val="0"/>
          <w:lang w:bidi="ar"/>
        </w:rPr>
        <w:t>，可以用来把气体通往大气减压</w:t>
      </w:r>
      <w:r w:rsidR="0007417C" w:rsidRPr="009E36A4">
        <w:rPr>
          <w:rFonts w:cs="宋体" w:hint="eastAsia"/>
          <w:kern w:val="0"/>
          <w:lang w:bidi="ar"/>
        </w:rPr>
        <w:t>。</w:t>
      </w:r>
      <w:r w:rsidR="00233F10" w:rsidRPr="009E36A4">
        <w:rPr>
          <w:rFonts w:cs="宋体" w:hint="eastAsia"/>
          <w:kern w:val="0"/>
          <w:lang w:bidi="ar"/>
        </w:rPr>
        <w:t>此外，它还具有一个均衡模块控制电磁阀</w:t>
      </w:r>
      <w:r w:rsidR="00233F10" w:rsidRPr="009E36A4">
        <w:rPr>
          <w:rFonts w:cs="宋体" w:hint="eastAsia"/>
          <w:kern w:val="0"/>
          <w:lang w:bidi="ar"/>
        </w:rPr>
        <w:t>MVER</w:t>
      </w:r>
      <w:r w:rsidR="00233F10" w:rsidRPr="009E36A4">
        <w:rPr>
          <w:rFonts w:cs="宋体" w:hint="eastAsia"/>
          <w:kern w:val="0"/>
          <w:lang w:bidi="ar"/>
        </w:rPr>
        <w:t>，可以用来控制压力和机械阀接口的接通，是</w:t>
      </w:r>
      <w:r w:rsidR="00233F10" w:rsidRPr="009E36A4">
        <w:rPr>
          <w:rFonts w:cs="宋体" w:hint="eastAsia"/>
          <w:kern w:val="0"/>
          <w:lang w:bidi="ar"/>
        </w:rPr>
        <w:lastRenderedPageBreak/>
        <w:t>ERCP</w:t>
      </w:r>
      <w:r w:rsidR="00233F10" w:rsidRPr="009E36A4">
        <w:rPr>
          <w:rFonts w:cs="宋体" w:hint="eastAsia"/>
          <w:kern w:val="0"/>
          <w:lang w:bidi="ar"/>
        </w:rPr>
        <w:t>的缺省电磁阀。</w:t>
      </w:r>
      <w:r w:rsidR="009106AC" w:rsidRPr="009E36A4">
        <w:rPr>
          <w:rFonts w:cs="宋体" w:hint="eastAsia"/>
          <w:kern w:val="0"/>
          <w:lang w:bidi="ar"/>
        </w:rPr>
        <w:t>ERCP</w:t>
      </w:r>
      <w:r w:rsidR="009106AC" w:rsidRPr="009E36A4">
        <w:rPr>
          <w:rFonts w:cs="宋体" w:hint="eastAsia"/>
          <w:kern w:val="0"/>
          <w:lang w:bidi="ar"/>
        </w:rPr>
        <w:t>还具有总风管压力传感器和均衡风缸压力传感器，用以测试实时压力。</w:t>
      </w:r>
      <w:r w:rsidR="00D530FC" w:rsidRPr="009E36A4">
        <w:rPr>
          <w:rFonts w:cs="宋体" w:hint="eastAsia"/>
          <w:kern w:val="0"/>
          <w:lang w:bidi="ar"/>
        </w:rPr>
        <w:t>ERCP</w:t>
      </w:r>
      <w:r w:rsidR="00D530FC" w:rsidRPr="009E36A4">
        <w:rPr>
          <w:rFonts w:cs="宋体" w:hint="eastAsia"/>
          <w:kern w:val="0"/>
          <w:lang w:bidi="ar"/>
        </w:rPr>
        <w:t>可直接接受</w:t>
      </w:r>
      <w:r w:rsidR="00D530FC" w:rsidRPr="009E36A4">
        <w:rPr>
          <w:rFonts w:cs="宋体" w:hint="eastAsia"/>
          <w:kern w:val="0"/>
          <w:lang w:bidi="ar"/>
        </w:rPr>
        <w:t>IPM</w:t>
      </w:r>
      <w:r w:rsidR="00D530FC" w:rsidRPr="009E36A4">
        <w:rPr>
          <w:rFonts w:cs="宋体" w:hint="eastAsia"/>
          <w:kern w:val="0"/>
          <w:lang w:bidi="ar"/>
        </w:rPr>
        <w:t>和机车监控系统信号进行控制。</w:t>
      </w:r>
    </w:p>
    <w:p w14:paraId="23895E41" w14:textId="77777777" w:rsidR="00F616CE" w:rsidRPr="009E36A4" w:rsidRDefault="00E81AEA" w:rsidP="00DE1598">
      <w:pPr>
        <w:spacing w:line="360" w:lineRule="exact"/>
        <w:ind w:firstLineChars="200" w:firstLine="420"/>
        <w:rPr>
          <w:rFonts w:cs="宋体"/>
          <w:kern w:val="0"/>
          <w:lang w:bidi="ar"/>
        </w:rPr>
      </w:pPr>
      <w:r w:rsidRPr="009E36A4">
        <w:rPr>
          <w:rFonts w:cs="宋体" w:hint="eastAsia"/>
          <w:kern w:val="0"/>
          <w:lang w:bidi="ar"/>
        </w:rPr>
        <w:t>制动管控制部分（</w:t>
      </w:r>
      <w:r w:rsidRPr="009E36A4">
        <w:rPr>
          <w:kern w:val="0"/>
          <w:lang w:bidi="ar"/>
        </w:rPr>
        <w:t>BPCP</w:t>
      </w:r>
      <w:r w:rsidRPr="009E36A4">
        <w:rPr>
          <w:rFonts w:cs="宋体" w:hint="eastAsia"/>
          <w:kern w:val="0"/>
          <w:lang w:bidi="ar"/>
        </w:rPr>
        <w:t>）</w:t>
      </w:r>
      <w:r w:rsidR="005E3C76" w:rsidRPr="009E36A4">
        <w:rPr>
          <w:rFonts w:cs="宋体" w:hint="eastAsia"/>
          <w:kern w:val="0"/>
          <w:lang w:bidi="ar"/>
        </w:rPr>
        <w:t>的控制信号来自于</w:t>
      </w:r>
      <w:r w:rsidR="005E3C76" w:rsidRPr="009E36A4">
        <w:rPr>
          <w:kern w:val="0"/>
          <w:lang w:bidi="ar"/>
        </w:rPr>
        <w:t>ERCP</w:t>
      </w:r>
      <w:r w:rsidR="005E3C76" w:rsidRPr="009E36A4">
        <w:rPr>
          <w:rFonts w:cs="宋体" w:hint="eastAsia"/>
          <w:kern w:val="0"/>
          <w:lang w:bidi="ar"/>
        </w:rPr>
        <w:t>控制的均衡风缸压力</w:t>
      </w:r>
      <w:r w:rsidR="00A42925" w:rsidRPr="009E36A4">
        <w:rPr>
          <w:rFonts w:cs="宋体" w:hint="eastAsia"/>
          <w:kern w:val="0"/>
          <w:lang w:bidi="ar"/>
        </w:rPr>
        <w:t>。</w:t>
      </w:r>
      <w:r w:rsidR="00A95189" w:rsidRPr="009E36A4">
        <w:rPr>
          <w:kern w:val="0"/>
          <w:lang w:bidi="ar"/>
        </w:rPr>
        <w:t>ERCP</w:t>
      </w:r>
      <w:r w:rsidR="00A95189" w:rsidRPr="009E36A4">
        <w:rPr>
          <w:rFonts w:cs="宋体" w:hint="eastAsia"/>
          <w:kern w:val="0"/>
          <w:lang w:bidi="ar"/>
        </w:rPr>
        <w:t>控制的均衡风缸压力达到既定值后，</w:t>
      </w:r>
      <w:r w:rsidR="00A95189" w:rsidRPr="009E36A4">
        <w:rPr>
          <w:kern w:val="0"/>
          <w:lang w:bidi="ar"/>
        </w:rPr>
        <w:t>BPCP</w:t>
      </w:r>
      <w:r w:rsidR="00A95189" w:rsidRPr="009E36A4">
        <w:rPr>
          <w:rFonts w:cs="宋体" w:hint="eastAsia"/>
          <w:kern w:val="0"/>
          <w:lang w:bidi="ar"/>
        </w:rPr>
        <w:t>内部的</w:t>
      </w:r>
      <w:r w:rsidR="00A95189" w:rsidRPr="009E36A4">
        <w:rPr>
          <w:kern w:val="0"/>
          <w:lang w:bidi="ar"/>
        </w:rPr>
        <w:t>BP</w:t>
      </w:r>
      <w:r w:rsidR="00A95189" w:rsidRPr="009E36A4">
        <w:rPr>
          <w:rFonts w:cs="宋体" w:hint="eastAsia"/>
          <w:kern w:val="0"/>
          <w:lang w:bidi="ar"/>
        </w:rPr>
        <w:t>中继阀响应其变化并迅速产生于均衡风缸压力相同的制动管的压力，从而完成列车的制动、保压和缓解等一系列操作。</w:t>
      </w:r>
      <w:r w:rsidR="005866AF" w:rsidRPr="009E36A4">
        <w:rPr>
          <w:rFonts w:cs="宋体"/>
          <w:kern w:val="0"/>
          <w:lang w:bidi="ar"/>
        </w:rPr>
        <w:t>此外</w:t>
      </w:r>
      <w:r w:rsidR="005866AF" w:rsidRPr="009E36A4">
        <w:rPr>
          <w:kern w:val="0"/>
          <w:lang w:bidi="ar"/>
        </w:rPr>
        <w:t>BPCP</w:t>
      </w:r>
      <w:r w:rsidR="005866AF" w:rsidRPr="009E36A4">
        <w:rPr>
          <w:rFonts w:cs="宋体"/>
          <w:kern w:val="0"/>
          <w:lang w:bidi="ar"/>
        </w:rPr>
        <w:t>模块可以监测列车的压力或接收自动制动阀、</w:t>
      </w:r>
      <w:r w:rsidR="005866AF" w:rsidRPr="009E36A4">
        <w:rPr>
          <w:kern w:val="0"/>
          <w:lang w:bidi="ar"/>
        </w:rPr>
        <w:t>IPM</w:t>
      </w:r>
      <w:r w:rsidR="005866AF" w:rsidRPr="009E36A4">
        <w:rPr>
          <w:rFonts w:cs="宋体"/>
          <w:kern w:val="0"/>
          <w:lang w:bidi="ar"/>
        </w:rPr>
        <w:t>的指令，当发现制动管压力快速下降或接收到来自自动制动阀、</w:t>
      </w:r>
      <w:r w:rsidR="005866AF" w:rsidRPr="009E36A4">
        <w:rPr>
          <w:kern w:val="0"/>
          <w:lang w:bidi="ar"/>
        </w:rPr>
        <w:t>IPM</w:t>
      </w:r>
      <w:r w:rsidR="005866AF" w:rsidRPr="009E36A4">
        <w:rPr>
          <w:rFonts w:cs="宋体"/>
          <w:kern w:val="0"/>
          <w:lang w:bidi="ar"/>
        </w:rPr>
        <w:t>的紧急制动指令，</w:t>
      </w:r>
      <w:r w:rsidR="005866AF" w:rsidRPr="009E36A4">
        <w:rPr>
          <w:kern w:val="0"/>
          <w:lang w:bidi="ar"/>
        </w:rPr>
        <w:t>BPCP</w:t>
      </w:r>
      <w:r w:rsidR="003A0CD3" w:rsidRPr="009E36A4">
        <w:rPr>
          <w:rFonts w:cs="宋体"/>
          <w:kern w:val="0"/>
          <w:lang w:bidi="ar"/>
        </w:rPr>
        <w:t>模块会加快制动管减压产生紧急制动</w:t>
      </w:r>
      <w:r w:rsidR="003A0CD3" w:rsidRPr="009E36A4">
        <w:rPr>
          <w:rFonts w:cs="宋体" w:hint="eastAsia"/>
          <w:kern w:val="0"/>
          <w:lang w:bidi="ar"/>
        </w:rPr>
        <w:t>。</w:t>
      </w:r>
    </w:p>
    <w:p w14:paraId="67F1BA3A" w14:textId="77777777" w:rsidR="00DC5CC4" w:rsidRPr="009E36A4" w:rsidRDefault="001E4926" w:rsidP="008466B0">
      <w:pPr>
        <w:spacing w:line="360" w:lineRule="exact"/>
        <w:ind w:firstLineChars="200" w:firstLine="420"/>
        <w:rPr>
          <w:rFonts w:cs="宋体"/>
          <w:kern w:val="0"/>
          <w:lang w:bidi="ar"/>
        </w:rPr>
      </w:pPr>
      <w:r w:rsidRPr="009E36A4">
        <w:rPr>
          <w:kern w:val="0"/>
          <w:lang w:bidi="ar"/>
        </w:rPr>
        <w:t>20CP</w:t>
      </w:r>
      <w:r w:rsidRPr="009E36A4">
        <w:rPr>
          <w:rFonts w:cs="宋体"/>
          <w:kern w:val="0"/>
          <w:lang w:bidi="ar"/>
        </w:rPr>
        <w:t>控制</w:t>
      </w:r>
      <w:bookmarkStart w:id="21" w:name="_Hlk483229773"/>
      <w:r w:rsidR="00E23C8C" w:rsidRPr="009E36A4">
        <w:rPr>
          <w:rFonts w:cs="宋体" w:hint="eastAsia"/>
          <w:kern w:val="0"/>
          <w:lang w:bidi="ar"/>
        </w:rPr>
        <w:t>部分</w:t>
      </w:r>
      <w:r w:rsidR="00E23C8C" w:rsidRPr="009E36A4">
        <w:rPr>
          <w:rFonts w:cs="宋体"/>
          <w:kern w:val="0"/>
          <w:lang w:bidi="ar"/>
        </w:rPr>
        <w:t>根据制动管减压量、单独缓解命令、本务投入</w:t>
      </w:r>
      <w:r w:rsidR="00E23C8C" w:rsidRPr="009E36A4">
        <w:rPr>
          <w:rFonts w:cs="宋体"/>
          <w:kern w:val="0"/>
          <w:lang w:bidi="ar"/>
        </w:rPr>
        <w:t>/</w:t>
      </w:r>
      <w:r w:rsidR="00E23C8C" w:rsidRPr="009E36A4">
        <w:rPr>
          <w:rFonts w:cs="宋体"/>
          <w:kern w:val="0"/>
          <w:lang w:bidi="ar"/>
        </w:rPr>
        <w:t>切除模式下单独制动手柄位置等判断信号，产生本务机和补机的制动缸、平均管压力；平均管控制压力为列车管减压量的</w:t>
      </w:r>
      <w:r w:rsidR="00E23C8C" w:rsidRPr="009E36A4">
        <w:rPr>
          <w:rFonts w:cs="宋体"/>
          <w:kern w:val="0"/>
          <w:lang w:bidi="ar"/>
        </w:rPr>
        <w:t>2.5</w:t>
      </w:r>
      <w:r w:rsidR="00E23C8C" w:rsidRPr="009E36A4">
        <w:rPr>
          <w:rFonts w:cs="宋体"/>
          <w:kern w:val="0"/>
          <w:lang w:bidi="ar"/>
        </w:rPr>
        <w:t>倍；当制动管管压力增加</w:t>
      </w:r>
      <w:r w:rsidR="00E23C8C" w:rsidRPr="009E36A4">
        <w:rPr>
          <w:rFonts w:cs="宋体"/>
          <w:kern w:val="0"/>
          <w:lang w:bidi="ar"/>
        </w:rPr>
        <w:t>14 kPa</w:t>
      </w:r>
      <w:r w:rsidR="00E23C8C" w:rsidRPr="009E36A4">
        <w:rPr>
          <w:rFonts w:cs="宋体"/>
          <w:kern w:val="0"/>
          <w:lang w:bidi="ar"/>
        </w:rPr>
        <w:t>或者在单独缓解时，因制动管增加产生平均管压力缓解。</w:t>
      </w:r>
      <w:bookmarkEnd w:id="21"/>
      <w:r w:rsidR="001742E8" w:rsidRPr="009E36A4">
        <w:rPr>
          <w:rFonts w:cs="宋体"/>
          <w:kern w:val="0"/>
          <w:lang w:bidi="ar"/>
        </w:rPr>
        <w:t>平均管压力直接根据</w:t>
      </w:r>
      <w:r w:rsidR="001742E8" w:rsidRPr="009E36A4">
        <w:rPr>
          <w:rFonts w:cs="宋体"/>
          <w:kern w:val="0"/>
          <w:lang w:bidi="ar"/>
        </w:rPr>
        <w:t>EBV</w:t>
      </w:r>
      <w:r w:rsidR="001742E8" w:rsidRPr="009E36A4">
        <w:rPr>
          <w:rFonts w:cs="宋体"/>
          <w:kern w:val="0"/>
          <w:lang w:bidi="ar"/>
        </w:rPr>
        <w:t>单独制动手柄命令产生，从在运转位的</w:t>
      </w:r>
      <w:r w:rsidR="001742E8" w:rsidRPr="009E36A4">
        <w:rPr>
          <w:rFonts w:cs="宋体"/>
          <w:kern w:val="0"/>
          <w:lang w:bidi="ar"/>
        </w:rPr>
        <w:t>0kPa</w:t>
      </w:r>
      <w:r w:rsidR="001742E8" w:rsidRPr="009E36A4">
        <w:rPr>
          <w:rFonts w:cs="宋体"/>
          <w:kern w:val="0"/>
          <w:lang w:bidi="ar"/>
        </w:rPr>
        <w:t>，直到全制动时的</w:t>
      </w:r>
      <w:r w:rsidR="001742E8" w:rsidRPr="009E36A4">
        <w:rPr>
          <w:rFonts w:cs="宋体"/>
          <w:kern w:val="0"/>
          <w:lang w:bidi="ar"/>
        </w:rPr>
        <w:t>300 kPa</w:t>
      </w:r>
      <w:r w:rsidR="001742E8" w:rsidRPr="009E36A4">
        <w:rPr>
          <w:rFonts w:cs="宋体"/>
          <w:kern w:val="0"/>
          <w:lang w:bidi="ar"/>
        </w:rPr>
        <w:t>，平均管可无级变化</w:t>
      </w:r>
      <w:r w:rsidR="001742E8" w:rsidRPr="009E36A4">
        <w:rPr>
          <w:rFonts w:cs="宋体"/>
          <w:kern w:val="0"/>
          <w:lang w:bidi="ar"/>
        </w:rPr>
        <w:t xml:space="preserve"> </w:t>
      </w:r>
      <w:r w:rsidR="001742E8" w:rsidRPr="009E36A4">
        <w:rPr>
          <w:rFonts w:cs="宋体"/>
          <w:kern w:val="0"/>
          <w:lang w:bidi="ar"/>
        </w:rPr>
        <w:t>；平均管压力取常用制动或</w:t>
      </w:r>
      <w:r w:rsidR="001742E8" w:rsidRPr="009E36A4">
        <w:rPr>
          <w:rFonts w:cs="宋体"/>
          <w:kern w:val="0"/>
          <w:lang w:bidi="ar"/>
        </w:rPr>
        <w:t>EBV</w:t>
      </w:r>
      <w:r w:rsidR="001742E8" w:rsidRPr="009E36A4">
        <w:rPr>
          <w:rFonts w:cs="宋体"/>
          <w:kern w:val="0"/>
          <w:lang w:bidi="ar"/>
        </w:rPr>
        <w:t>单独制动命令中压力较高者；</w:t>
      </w:r>
      <w:r w:rsidR="001742E8" w:rsidRPr="009E36A4">
        <w:rPr>
          <w:rFonts w:cs="宋体"/>
          <w:kern w:val="0"/>
          <w:lang w:bidi="ar"/>
        </w:rPr>
        <w:t>20CP</w:t>
      </w:r>
      <w:r w:rsidR="001742E8" w:rsidRPr="009E36A4">
        <w:rPr>
          <w:rFonts w:cs="宋体"/>
          <w:kern w:val="0"/>
          <w:lang w:bidi="ar"/>
        </w:rPr>
        <w:t>在电源故障时进行压力保持，不会排风也不会向平均管供风；</w:t>
      </w:r>
      <w:r w:rsidR="001742E8" w:rsidRPr="009E36A4">
        <w:rPr>
          <w:rFonts w:cs="宋体"/>
          <w:kern w:val="0"/>
          <w:lang w:bidi="ar"/>
        </w:rPr>
        <w:t>20CP</w:t>
      </w:r>
      <w:r w:rsidR="001742E8" w:rsidRPr="009E36A4">
        <w:rPr>
          <w:rFonts w:cs="宋体"/>
          <w:kern w:val="0"/>
          <w:lang w:bidi="ar"/>
        </w:rPr>
        <w:t>只在本务机车上有效，故障后会在</w:t>
      </w:r>
      <w:r w:rsidR="001742E8" w:rsidRPr="009E36A4">
        <w:rPr>
          <w:rFonts w:cs="宋体"/>
          <w:kern w:val="0"/>
          <w:lang w:bidi="ar"/>
        </w:rPr>
        <w:t>LCDM</w:t>
      </w:r>
      <w:r w:rsidR="001742E8" w:rsidRPr="009E36A4">
        <w:rPr>
          <w:rFonts w:cs="宋体"/>
          <w:kern w:val="0"/>
          <w:lang w:bidi="ar"/>
        </w:rPr>
        <w:t>或仪表显示一个恒定的制动缸压力值。当</w:t>
      </w:r>
      <w:r w:rsidR="001742E8" w:rsidRPr="009E36A4">
        <w:rPr>
          <w:rFonts w:cs="宋体"/>
          <w:kern w:val="0"/>
          <w:lang w:bidi="ar"/>
        </w:rPr>
        <w:t>20CP</w:t>
      </w:r>
      <w:r w:rsidR="001742E8" w:rsidRPr="009E36A4">
        <w:rPr>
          <w:rFonts w:cs="宋体"/>
          <w:kern w:val="0"/>
          <w:lang w:bidi="ar"/>
        </w:rPr>
        <w:t>故障时，</w:t>
      </w:r>
      <w:r w:rsidR="001742E8" w:rsidRPr="009E36A4">
        <w:rPr>
          <w:rFonts w:cs="宋体"/>
          <w:kern w:val="0"/>
          <w:lang w:bidi="ar"/>
        </w:rPr>
        <w:t>16CP</w:t>
      </w:r>
      <w:r w:rsidR="001742E8" w:rsidRPr="009E36A4">
        <w:rPr>
          <w:rFonts w:cs="宋体"/>
          <w:kern w:val="0"/>
          <w:lang w:bidi="ar"/>
        </w:rPr>
        <w:t>会根据本务机单独制动命令产生制动缸压力，但是平均管没有压力；</w:t>
      </w:r>
      <w:r w:rsidR="001742E8" w:rsidRPr="009E36A4">
        <w:rPr>
          <w:rFonts w:cs="宋体"/>
          <w:kern w:val="0"/>
          <w:lang w:bidi="ar"/>
        </w:rPr>
        <w:t>20CP</w:t>
      </w:r>
      <w:r w:rsidR="001742E8" w:rsidRPr="009E36A4">
        <w:rPr>
          <w:rFonts w:cs="宋体"/>
          <w:kern w:val="0"/>
          <w:lang w:bidi="ar"/>
        </w:rPr>
        <w:t>在补机单元不起作用，将保持在</w:t>
      </w:r>
      <w:r w:rsidR="001742E8" w:rsidRPr="009E36A4">
        <w:rPr>
          <w:rFonts w:cs="宋体"/>
          <w:kern w:val="0"/>
          <w:lang w:bidi="ar"/>
        </w:rPr>
        <w:t>“</w:t>
      </w:r>
      <w:r w:rsidR="001742E8" w:rsidRPr="009E36A4">
        <w:rPr>
          <w:rFonts w:cs="宋体"/>
          <w:kern w:val="0"/>
          <w:lang w:bidi="ar"/>
        </w:rPr>
        <w:t>保持</w:t>
      </w:r>
      <w:r w:rsidR="001742E8" w:rsidRPr="009E36A4">
        <w:rPr>
          <w:rFonts w:cs="宋体"/>
          <w:kern w:val="0"/>
          <w:lang w:bidi="ar"/>
        </w:rPr>
        <w:t>”</w:t>
      </w:r>
      <w:r w:rsidR="001742E8" w:rsidRPr="009E36A4">
        <w:rPr>
          <w:rFonts w:cs="宋体"/>
          <w:kern w:val="0"/>
          <w:lang w:bidi="ar"/>
        </w:rPr>
        <w:t>模式</w:t>
      </w:r>
    </w:p>
    <w:p w14:paraId="3F824260" w14:textId="77777777" w:rsidR="003246EA" w:rsidRPr="009E36A4" w:rsidRDefault="00521349" w:rsidP="00DC5CC4">
      <w:pPr>
        <w:spacing w:line="360" w:lineRule="exact"/>
        <w:ind w:firstLineChars="200" w:firstLine="420"/>
        <w:rPr>
          <w:rFonts w:cs="宋体"/>
          <w:kern w:val="0"/>
          <w:lang w:bidi="ar"/>
        </w:rPr>
      </w:pPr>
      <w:r w:rsidRPr="009E36A4">
        <w:rPr>
          <w:rFonts w:cs="宋体" w:hint="eastAsia"/>
          <w:kern w:val="0"/>
          <w:lang w:bidi="ar"/>
        </w:rPr>
        <w:t>16</w:t>
      </w:r>
      <w:r w:rsidRPr="009E36A4">
        <w:rPr>
          <w:rFonts w:cs="宋体" w:hint="eastAsia"/>
          <w:kern w:val="0"/>
          <w:lang w:bidi="ar"/>
        </w:rPr>
        <w:t>控制部分</w:t>
      </w:r>
      <w:r w:rsidR="003246EA" w:rsidRPr="009E36A4">
        <w:rPr>
          <w:rFonts w:cs="宋体"/>
          <w:kern w:val="0"/>
          <w:lang w:bidi="ar"/>
        </w:rPr>
        <w:t>用来产生制动缸的控制压力，其基本功能类似于</w:t>
      </w:r>
      <w:r w:rsidR="003246EA" w:rsidRPr="009E36A4">
        <w:rPr>
          <w:rFonts w:cs="宋体"/>
          <w:kern w:val="0"/>
          <w:lang w:bidi="ar"/>
        </w:rPr>
        <w:t>JZ-7</w:t>
      </w:r>
      <w:r w:rsidR="003246EA" w:rsidRPr="009E36A4">
        <w:rPr>
          <w:rFonts w:cs="宋体"/>
          <w:kern w:val="0"/>
          <w:lang w:bidi="ar"/>
        </w:rPr>
        <w:t>及</w:t>
      </w:r>
      <w:r w:rsidR="003246EA" w:rsidRPr="009E36A4">
        <w:rPr>
          <w:rFonts w:cs="宋体"/>
          <w:kern w:val="0"/>
          <w:lang w:bidi="ar"/>
        </w:rPr>
        <w:t>DK-1</w:t>
      </w:r>
      <w:r w:rsidR="003246EA" w:rsidRPr="009E36A4">
        <w:rPr>
          <w:rFonts w:cs="宋体"/>
          <w:kern w:val="0"/>
          <w:lang w:bidi="ar"/>
        </w:rPr>
        <w:t>制动机中分配阀的作用。在本机状态时，通过对机车制动管的减压量，平均管的压力，机车单独缓解指令以及单独制动阀的控制指令的判断来产生制动缸的控制压力，即</w:t>
      </w:r>
      <w:r w:rsidR="003246EA" w:rsidRPr="009E36A4">
        <w:rPr>
          <w:rFonts w:cs="宋体"/>
          <w:kern w:val="0"/>
          <w:lang w:bidi="ar"/>
        </w:rPr>
        <w:t>16</w:t>
      </w:r>
      <w:r w:rsidR="003246EA" w:rsidRPr="009E36A4">
        <w:rPr>
          <w:rFonts w:cs="宋体"/>
          <w:kern w:val="0"/>
          <w:lang w:bidi="ar"/>
        </w:rPr>
        <w:t>号管压力；在补机状态时，除了制动管压力降到</w:t>
      </w:r>
      <w:r w:rsidR="003246EA" w:rsidRPr="009E36A4">
        <w:rPr>
          <w:rFonts w:cs="宋体"/>
          <w:kern w:val="0"/>
          <w:lang w:bidi="ar"/>
        </w:rPr>
        <w:t>140kPa</w:t>
      </w:r>
      <w:r w:rsidR="003246EA" w:rsidRPr="009E36A4">
        <w:rPr>
          <w:rFonts w:cs="宋体"/>
          <w:kern w:val="0"/>
          <w:lang w:bidi="ar"/>
        </w:rPr>
        <w:t>以下并且总风重联管压力开关动作以外不再根据制动管的减压而产生制动缸的控制压力，重联机车的制动缸压力由平均管的压力来控制。在本机模式下，</w:t>
      </w:r>
      <w:r w:rsidR="003246EA" w:rsidRPr="009E36A4">
        <w:rPr>
          <w:rFonts w:cs="宋体"/>
          <w:kern w:val="0"/>
          <w:lang w:bidi="ar"/>
        </w:rPr>
        <w:t>16</w:t>
      </w:r>
      <w:r w:rsidR="003246EA" w:rsidRPr="009E36A4">
        <w:rPr>
          <w:rFonts w:cs="宋体"/>
          <w:kern w:val="0"/>
          <w:lang w:bidi="ar"/>
        </w:rPr>
        <w:t>号管增加的压力同制动管减少的压力的比率为</w:t>
      </w:r>
      <w:r w:rsidR="003246EA" w:rsidRPr="009E36A4">
        <w:rPr>
          <w:rFonts w:cs="宋体"/>
          <w:kern w:val="0"/>
          <w:lang w:bidi="ar"/>
        </w:rPr>
        <w:t>2.5</w:t>
      </w:r>
      <w:r w:rsidR="003246EA" w:rsidRPr="009E36A4">
        <w:rPr>
          <w:rFonts w:cs="宋体"/>
          <w:kern w:val="0"/>
          <w:lang w:bidi="ar"/>
        </w:rPr>
        <w:t>：</w:t>
      </w:r>
      <w:r w:rsidR="003246EA" w:rsidRPr="009E36A4">
        <w:rPr>
          <w:rFonts w:cs="宋体"/>
          <w:kern w:val="0"/>
          <w:lang w:bidi="ar"/>
        </w:rPr>
        <w:t>1</w:t>
      </w:r>
      <w:r w:rsidR="003246EA" w:rsidRPr="009E36A4">
        <w:rPr>
          <w:rFonts w:cs="宋体"/>
          <w:kern w:val="0"/>
          <w:lang w:bidi="ar"/>
        </w:rPr>
        <w:t>，并且</w:t>
      </w:r>
      <w:r w:rsidR="003246EA" w:rsidRPr="009E36A4">
        <w:rPr>
          <w:rFonts w:cs="宋体"/>
          <w:kern w:val="0"/>
          <w:lang w:bidi="ar"/>
        </w:rPr>
        <w:t>16</w:t>
      </w:r>
      <w:r w:rsidR="003246EA" w:rsidRPr="009E36A4">
        <w:rPr>
          <w:rFonts w:cs="宋体"/>
          <w:kern w:val="0"/>
          <w:lang w:bidi="ar"/>
        </w:rPr>
        <w:t>号管增加的压力最大不超过</w:t>
      </w:r>
      <w:r w:rsidR="003246EA" w:rsidRPr="009E36A4">
        <w:rPr>
          <w:rFonts w:cs="宋体"/>
          <w:kern w:val="0"/>
          <w:lang w:bidi="ar"/>
        </w:rPr>
        <w:t>450±15kPa</w:t>
      </w:r>
      <w:r w:rsidR="003246EA" w:rsidRPr="009E36A4">
        <w:rPr>
          <w:rFonts w:cs="宋体"/>
          <w:kern w:val="0"/>
          <w:lang w:bidi="ar"/>
        </w:rPr>
        <w:t>。当接受到单独缓解命令，或列车管压力增加</w:t>
      </w:r>
      <w:r w:rsidR="003246EA" w:rsidRPr="009E36A4">
        <w:rPr>
          <w:rFonts w:cs="宋体"/>
          <w:kern w:val="0"/>
          <w:lang w:bidi="ar"/>
        </w:rPr>
        <w:t xml:space="preserve">14 </w:t>
      </w:r>
      <w:r w:rsidR="007F6465" w:rsidRPr="009E36A4">
        <w:rPr>
          <w:rFonts w:cs="宋体"/>
          <w:kern w:val="0"/>
          <w:lang w:bidi="ar"/>
        </w:rPr>
        <w:t>k</w:t>
      </w:r>
      <w:r w:rsidR="003246EA" w:rsidRPr="009E36A4">
        <w:rPr>
          <w:rFonts w:cs="宋体"/>
          <w:kern w:val="0"/>
          <w:lang w:bidi="ar"/>
        </w:rPr>
        <w:t>Pa</w:t>
      </w:r>
      <w:r w:rsidR="003246EA" w:rsidRPr="009E36A4">
        <w:rPr>
          <w:rFonts w:cs="宋体"/>
          <w:kern w:val="0"/>
          <w:lang w:bidi="ar"/>
        </w:rPr>
        <w:t>时，制动缸压力开始缓解；当出现电源故障时，</w:t>
      </w:r>
      <w:r w:rsidR="003246EA" w:rsidRPr="009E36A4">
        <w:rPr>
          <w:rFonts w:cs="宋体"/>
          <w:kern w:val="0"/>
          <w:lang w:bidi="ar"/>
        </w:rPr>
        <w:t>16CP</w:t>
      </w:r>
      <w:r w:rsidR="003246EA" w:rsidRPr="009E36A4">
        <w:rPr>
          <w:rFonts w:cs="宋体"/>
          <w:kern w:val="0"/>
          <w:lang w:bidi="ar"/>
        </w:rPr>
        <w:t>对制动缸的控制压力自动进行释放，然后通过</w:t>
      </w:r>
      <w:r w:rsidR="003246EA" w:rsidRPr="009E36A4">
        <w:rPr>
          <w:rFonts w:cs="宋体"/>
          <w:kern w:val="0"/>
          <w:lang w:bidi="ar"/>
        </w:rPr>
        <w:t>DBTV</w:t>
      </w:r>
      <w:r w:rsidR="003246EA" w:rsidRPr="009E36A4">
        <w:rPr>
          <w:rFonts w:cs="宋体"/>
          <w:kern w:val="0"/>
          <w:lang w:bidi="ar"/>
        </w:rPr>
        <w:t>（本务状态）或者从</w:t>
      </w:r>
      <w:r w:rsidR="003246EA" w:rsidRPr="009E36A4">
        <w:rPr>
          <w:rFonts w:cs="宋体"/>
          <w:kern w:val="0"/>
          <w:lang w:bidi="ar"/>
        </w:rPr>
        <w:t>20CP</w:t>
      </w:r>
      <w:r w:rsidR="003246EA" w:rsidRPr="009E36A4">
        <w:rPr>
          <w:rFonts w:cs="宋体"/>
          <w:kern w:val="0"/>
          <w:lang w:bidi="ar"/>
        </w:rPr>
        <w:t>到制动缸中继阀的先导压力对制动缸压力进行控制；一旦制动管压力小于</w:t>
      </w:r>
      <w:r w:rsidR="003246EA" w:rsidRPr="009E36A4">
        <w:rPr>
          <w:rFonts w:cs="宋体"/>
          <w:kern w:val="0"/>
          <w:lang w:bidi="ar"/>
        </w:rPr>
        <w:t>140 kPa</w:t>
      </w:r>
      <w:r w:rsidR="003246EA" w:rsidRPr="009E36A4">
        <w:rPr>
          <w:rFonts w:cs="宋体"/>
          <w:kern w:val="0"/>
          <w:lang w:bidi="ar"/>
        </w:rPr>
        <w:t>，</w:t>
      </w:r>
      <w:r w:rsidR="003246EA" w:rsidRPr="009E36A4">
        <w:rPr>
          <w:rFonts w:cs="宋体"/>
          <w:kern w:val="0"/>
          <w:lang w:bidi="ar"/>
        </w:rPr>
        <w:t>16CP</w:t>
      </w:r>
      <w:r w:rsidR="003246EA" w:rsidRPr="009E36A4">
        <w:rPr>
          <w:rFonts w:cs="宋体"/>
          <w:kern w:val="0"/>
          <w:lang w:bidi="ar"/>
        </w:rPr>
        <w:t>内部的紧急限制阀（</w:t>
      </w:r>
      <w:r w:rsidR="003246EA" w:rsidRPr="009E36A4">
        <w:rPr>
          <w:rFonts w:cs="宋体"/>
          <w:kern w:val="0"/>
          <w:lang w:bidi="ar"/>
        </w:rPr>
        <w:t>ELV</w:t>
      </w:r>
      <w:r w:rsidR="003246EA" w:rsidRPr="009E36A4">
        <w:rPr>
          <w:rFonts w:cs="宋体"/>
          <w:kern w:val="0"/>
          <w:lang w:bidi="ar"/>
        </w:rPr>
        <w:t>）将增加制动缸先导压力到一个常规值</w:t>
      </w:r>
      <w:r w:rsidR="003246EA" w:rsidRPr="009E36A4">
        <w:rPr>
          <w:rFonts w:cs="宋体"/>
          <w:kern w:val="0"/>
          <w:lang w:bidi="ar"/>
        </w:rPr>
        <w:t>440 kPa</w:t>
      </w:r>
      <w:r w:rsidR="003246EA" w:rsidRPr="009E36A4">
        <w:rPr>
          <w:rFonts w:cs="宋体"/>
          <w:kern w:val="0"/>
          <w:lang w:bidi="ar"/>
        </w:rPr>
        <w:t>，这样会产生一个最小</w:t>
      </w:r>
      <w:r w:rsidR="003246EA" w:rsidRPr="009E36A4">
        <w:rPr>
          <w:rFonts w:cs="宋体"/>
          <w:kern w:val="0"/>
          <w:lang w:bidi="ar"/>
        </w:rPr>
        <w:t xml:space="preserve">420 kPa </w:t>
      </w:r>
      <w:r w:rsidR="003246EA" w:rsidRPr="009E36A4">
        <w:rPr>
          <w:rFonts w:cs="宋体"/>
          <w:kern w:val="0"/>
          <w:lang w:bidi="ar"/>
        </w:rPr>
        <w:t>的制动缸压力。产生的制动缸压力在补机单元不能自动释放，只有当制动管的压力被充风到高于</w:t>
      </w:r>
      <w:r w:rsidR="003246EA" w:rsidRPr="009E36A4">
        <w:rPr>
          <w:rFonts w:cs="宋体"/>
          <w:kern w:val="0"/>
          <w:lang w:bidi="ar"/>
        </w:rPr>
        <w:t xml:space="preserve">140 kPa </w:t>
      </w:r>
      <w:r w:rsidR="003246EA" w:rsidRPr="009E36A4">
        <w:rPr>
          <w:rFonts w:cs="宋体"/>
          <w:kern w:val="0"/>
          <w:lang w:bidi="ar"/>
        </w:rPr>
        <w:t>，补机单元中的制动缸压力才可随制动管压力增高进行缓解</w:t>
      </w:r>
      <w:r w:rsidR="003246EA" w:rsidRPr="009E36A4">
        <w:rPr>
          <w:rFonts w:cs="宋体" w:hint="eastAsia"/>
          <w:kern w:val="0"/>
          <w:lang w:bidi="ar"/>
        </w:rPr>
        <w:t>；</w:t>
      </w:r>
      <w:r w:rsidR="003246EA" w:rsidRPr="009E36A4">
        <w:rPr>
          <w:rFonts w:cs="宋体"/>
          <w:kern w:val="0"/>
          <w:lang w:bidi="ar"/>
        </w:rPr>
        <w:t>在</w:t>
      </w:r>
      <w:r w:rsidR="003246EA" w:rsidRPr="009E36A4">
        <w:rPr>
          <w:rFonts w:cs="宋体"/>
          <w:kern w:val="0"/>
          <w:lang w:bidi="ar"/>
        </w:rPr>
        <w:t>ER</w:t>
      </w:r>
      <w:r w:rsidR="003246EA" w:rsidRPr="009E36A4">
        <w:rPr>
          <w:rFonts w:cs="宋体"/>
          <w:kern w:val="0"/>
          <w:lang w:bidi="ar"/>
        </w:rPr>
        <w:t>控制单元故障情况下，</w:t>
      </w:r>
      <w:r w:rsidR="003246EA" w:rsidRPr="009E36A4">
        <w:rPr>
          <w:rFonts w:cs="宋体"/>
          <w:kern w:val="0"/>
          <w:lang w:bidi="ar"/>
        </w:rPr>
        <w:t>16CP</w:t>
      </w:r>
      <w:r w:rsidR="003246EA" w:rsidRPr="009E36A4">
        <w:rPr>
          <w:rFonts w:cs="宋体"/>
          <w:kern w:val="0"/>
          <w:lang w:bidi="ar"/>
        </w:rPr>
        <w:t>与制动缸隔离，通过</w:t>
      </w:r>
      <w:r w:rsidR="003246EA" w:rsidRPr="009E36A4">
        <w:rPr>
          <w:rFonts w:cs="宋体"/>
          <w:kern w:val="0"/>
          <w:lang w:bidi="ar"/>
        </w:rPr>
        <w:t>3</w:t>
      </w:r>
      <w:r w:rsidR="003246EA" w:rsidRPr="009E36A4">
        <w:rPr>
          <w:rFonts w:cs="宋体"/>
          <w:kern w:val="0"/>
          <w:lang w:bidi="ar"/>
        </w:rPr>
        <w:t>个电磁阀的动作连接到均衡风缸（上电</w:t>
      </w:r>
      <w:r w:rsidR="003246EA" w:rsidRPr="009E36A4">
        <w:rPr>
          <w:rFonts w:cs="宋体"/>
          <w:kern w:val="0"/>
          <w:lang w:bidi="ar"/>
        </w:rPr>
        <w:t>ERBU</w:t>
      </w:r>
      <w:r w:rsidR="003246EA" w:rsidRPr="009E36A4">
        <w:rPr>
          <w:rFonts w:cs="宋体"/>
          <w:kern w:val="0"/>
          <w:lang w:bidi="ar"/>
        </w:rPr>
        <w:t>，断电</w:t>
      </w:r>
      <w:r w:rsidR="003246EA" w:rsidRPr="009E36A4">
        <w:rPr>
          <w:rFonts w:cs="宋体"/>
          <w:kern w:val="0"/>
          <w:lang w:bidi="ar"/>
        </w:rPr>
        <w:t>MV16</w:t>
      </w:r>
      <w:r w:rsidR="003246EA" w:rsidRPr="009E36A4">
        <w:rPr>
          <w:rFonts w:cs="宋体"/>
          <w:kern w:val="0"/>
          <w:lang w:bidi="ar"/>
        </w:rPr>
        <w:t>和</w:t>
      </w:r>
      <w:r w:rsidR="003246EA" w:rsidRPr="009E36A4">
        <w:rPr>
          <w:rFonts w:cs="宋体"/>
          <w:kern w:val="0"/>
          <w:lang w:bidi="ar"/>
        </w:rPr>
        <w:t>MVER</w:t>
      </w:r>
      <w:r w:rsidR="003246EA" w:rsidRPr="009E36A4">
        <w:rPr>
          <w:rFonts w:cs="宋体"/>
          <w:kern w:val="0"/>
          <w:lang w:bidi="ar"/>
        </w:rPr>
        <w:t>）</w:t>
      </w:r>
      <w:r w:rsidR="003246EA" w:rsidRPr="009E36A4">
        <w:rPr>
          <w:rFonts w:cs="宋体" w:hint="eastAsia"/>
          <w:kern w:val="0"/>
          <w:lang w:bidi="ar"/>
        </w:rPr>
        <w:t>，</w:t>
      </w:r>
      <w:r w:rsidR="003246EA" w:rsidRPr="009E36A4">
        <w:rPr>
          <w:rFonts w:cs="宋体"/>
          <w:kern w:val="0"/>
          <w:lang w:bidi="ar"/>
        </w:rPr>
        <w:t>这样</w:t>
      </w:r>
      <w:r w:rsidR="003246EA" w:rsidRPr="009E36A4">
        <w:rPr>
          <w:rFonts w:cs="宋体"/>
          <w:kern w:val="0"/>
          <w:lang w:bidi="ar"/>
        </w:rPr>
        <w:t>16CP</w:t>
      </w:r>
      <w:r w:rsidR="003246EA" w:rsidRPr="009E36A4">
        <w:rPr>
          <w:rFonts w:cs="宋体"/>
          <w:kern w:val="0"/>
          <w:lang w:bidi="ar"/>
        </w:rPr>
        <w:t>可以控制均衡风缸的压力。制动缸的控制压力则由</w:t>
      </w:r>
      <w:r w:rsidR="003246EA" w:rsidRPr="009E36A4">
        <w:rPr>
          <w:rFonts w:cs="宋体"/>
          <w:kern w:val="0"/>
          <w:lang w:bidi="ar"/>
        </w:rPr>
        <w:t>DBTV</w:t>
      </w:r>
      <w:r w:rsidR="003246EA" w:rsidRPr="009E36A4">
        <w:rPr>
          <w:rFonts w:cs="宋体"/>
          <w:kern w:val="0"/>
          <w:lang w:bidi="ar"/>
        </w:rPr>
        <w:t>控制</w:t>
      </w:r>
      <w:r w:rsidR="003246EA" w:rsidRPr="009E36A4">
        <w:rPr>
          <w:rFonts w:cs="宋体" w:hint="eastAsia"/>
          <w:kern w:val="0"/>
          <w:lang w:bidi="ar"/>
        </w:rPr>
        <w:t>；</w:t>
      </w:r>
      <w:r w:rsidR="003246EA" w:rsidRPr="009E36A4">
        <w:rPr>
          <w:rFonts w:cs="宋体"/>
          <w:kern w:val="0"/>
          <w:lang w:bidi="ar"/>
        </w:rPr>
        <w:t>在</w:t>
      </w:r>
      <w:r w:rsidR="003246EA" w:rsidRPr="009E36A4">
        <w:rPr>
          <w:rFonts w:cs="宋体"/>
          <w:kern w:val="0"/>
          <w:lang w:bidi="ar"/>
        </w:rPr>
        <w:t>20CP</w:t>
      </w:r>
      <w:r w:rsidR="003246EA" w:rsidRPr="009E36A4">
        <w:rPr>
          <w:rFonts w:cs="宋体"/>
          <w:kern w:val="0"/>
          <w:lang w:bidi="ar"/>
        </w:rPr>
        <w:t>故障情况下，</w:t>
      </w:r>
      <w:r w:rsidR="003246EA" w:rsidRPr="009E36A4">
        <w:rPr>
          <w:rFonts w:cs="宋体"/>
          <w:kern w:val="0"/>
          <w:lang w:bidi="ar"/>
        </w:rPr>
        <w:t>16CP</w:t>
      </w:r>
      <w:r w:rsidR="003246EA" w:rsidRPr="009E36A4">
        <w:rPr>
          <w:rFonts w:cs="宋体"/>
          <w:kern w:val="0"/>
          <w:lang w:bidi="ar"/>
        </w:rPr>
        <w:t>可以根据</w:t>
      </w:r>
      <w:r w:rsidR="003246EA" w:rsidRPr="009E36A4">
        <w:rPr>
          <w:rFonts w:cs="宋体"/>
          <w:kern w:val="0"/>
          <w:lang w:bidi="ar"/>
        </w:rPr>
        <w:t>EBV</w:t>
      </w:r>
      <w:r w:rsidR="003246EA" w:rsidRPr="009E36A4">
        <w:rPr>
          <w:rFonts w:cs="宋体"/>
          <w:kern w:val="0"/>
          <w:lang w:bidi="ar"/>
        </w:rPr>
        <w:t>单独制动手柄的位置产生制动缸控制压力</w:t>
      </w:r>
      <w:r w:rsidR="003246EA" w:rsidRPr="009E36A4">
        <w:rPr>
          <w:rFonts w:cs="宋体" w:hint="eastAsia"/>
          <w:kern w:val="0"/>
          <w:lang w:bidi="ar"/>
        </w:rPr>
        <w:t>，</w:t>
      </w:r>
      <w:r w:rsidR="003246EA" w:rsidRPr="009E36A4">
        <w:rPr>
          <w:rFonts w:cs="宋体"/>
          <w:kern w:val="0"/>
          <w:lang w:bidi="ar"/>
        </w:rPr>
        <w:t>这种方式可以在本务机车上产生相应的制动缸压力，但是不能在本务机车上产生相应的平均管的压力。</w:t>
      </w:r>
    </w:p>
    <w:p w14:paraId="033927A8" w14:textId="77777777" w:rsidR="004D26FA" w:rsidRPr="009E36A4" w:rsidRDefault="00DE2220" w:rsidP="004D26FA">
      <w:pPr>
        <w:spacing w:line="360" w:lineRule="exact"/>
        <w:ind w:firstLineChars="200" w:firstLine="420"/>
        <w:rPr>
          <w:rFonts w:cs="宋体"/>
          <w:kern w:val="0"/>
          <w:lang w:bidi="ar"/>
        </w:rPr>
      </w:pPr>
      <w:r w:rsidRPr="009E36A4">
        <w:rPr>
          <w:rFonts w:cs="宋体"/>
          <w:kern w:val="0"/>
          <w:lang w:bidi="ar"/>
        </w:rPr>
        <w:t>当单独制动手柄推至一边时，</w:t>
      </w:r>
      <w:r w:rsidRPr="009E36A4">
        <w:rPr>
          <w:rFonts w:cs="宋体"/>
          <w:kern w:val="0"/>
          <w:lang w:bidi="ar"/>
        </w:rPr>
        <w:t>13</w:t>
      </w:r>
      <w:r w:rsidRPr="009E36A4">
        <w:rPr>
          <w:rFonts w:cs="宋体" w:hint="eastAsia"/>
          <w:kern w:val="0"/>
          <w:lang w:bidi="ar"/>
        </w:rPr>
        <w:t>控制部分（</w:t>
      </w:r>
      <w:r w:rsidRPr="009E36A4">
        <w:rPr>
          <w:rFonts w:cs="宋体" w:hint="eastAsia"/>
          <w:kern w:val="0"/>
          <w:lang w:bidi="ar"/>
        </w:rPr>
        <w:t>13CP</w:t>
      </w:r>
      <w:r w:rsidRPr="009E36A4">
        <w:rPr>
          <w:rFonts w:cs="宋体" w:hint="eastAsia"/>
          <w:kern w:val="0"/>
          <w:lang w:bidi="ar"/>
        </w:rPr>
        <w:t>）</w:t>
      </w:r>
      <w:r w:rsidRPr="009E36A4">
        <w:rPr>
          <w:rFonts w:cs="宋体"/>
          <w:kern w:val="0"/>
          <w:lang w:bidi="ar"/>
        </w:rPr>
        <w:t>控制</w:t>
      </w:r>
      <w:r w:rsidRPr="009E36A4">
        <w:rPr>
          <w:rFonts w:cs="宋体"/>
          <w:kern w:val="0"/>
          <w:lang w:bidi="ar"/>
        </w:rPr>
        <w:t>13#</w:t>
      </w:r>
      <w:r w:rsidRPr="009E36A4">
        <w:rPr>
          <w:rFonts w:cs="宋体"/>
          <w:kern w:val="0"/>
          <w:lang w:bidi="ar"/>
        </w:rPr>
        <w:t>管充风，对</w:t>
      </w:r>
      <w:r w:rsidRPr="009E36A4">
        <w:rPr>
          <w:rFonts w:cs="宋体"/>
          <w:kern w:val="0"/>
          <w:lang w:bidi="ar"/>
        </w:rPr>
        <w:t>DBTV</w:t>
      </w:r>
      <w:r w:rsidRPr="009E36A4">
        <w:rPr>
          <w:rFonts w:cs="宋体"/>
          <w:kern w:val="0"/>
          <w:lang w:bidi="ar"/>
        </w:rPr>
        <w:t>里的</w:t>
      </w:r>
      <w:r w:rsidRPr="009E36A4">
        <w:rPr>
          <w:rFonts w:cs="宋体"/>
          <w:kern w:val="0"/>
          <w:lang w:bidi="ar"/>
        </w:rPr>
        <w:t>BO</w:t>
      </w:r>
      <w:r w:rsidRPr="009E36A4">
        <w:rPr>
          <w:rFonts w:cs="宋体"/>
          <w:kern w:val="0"/>
          <w:lang w:bidi="ar"/>
        </w:rPr>
        <w:t>阀进行控制，排空</w:t>
      </w:r>
      <w:r w:rsidRPr="009E36A4">
        <w:rPr>
          <w:rFonts w:cs="宋体"/>
          <w:kern w:val="0"/>
          <w:lang w:bidi="ar"/>
        </w:rPr>
        <w:t>16TV</w:t>
      </w:r>
      <w:r w:rsidRPr="009E36A4">
        <w:rPr>
          <w:rFonts w:cs="宋体"/>
          <w:kern w:val="0"/>
          <w:lang w:bidi="ar"/>
        </w:rPr>
        <w:t>作用管的风压；同时制动系统控制</w:t>
      </w:r>
      <w:r w:rsidRPr="009E36A4">
        <w:rPr>
          <w:rFonts w:cs="宋体"/>
          <w:kern w:val="0"/>
          <w:lang w:bidi="ar"/>
        </w:rPr>
        <w:t>16CP</w:t>
      </w:r>
      <w:r w:rsidRPr="009E36A4">
        <w:rPr>
          <w:rFonts w:cs="宋体"/>
          <w:kern w:val="0"/>
          <w:lang w:bidi="ar"/>
        </w:rPr>
        <w:t>模块中的缓解电磁阀，排空作用风缸和</w:t>
      </w:r>
      <w:r w:rsidRPr="009E36A4">
        <w:rPr>
          <w:rFonts w:cs="宋体"/>
          <w:kern w:val="0"/>
          <w:lang w:bidi="ar"/>
        </w:rPr>
        <w:t>16#</w:t>
      </w:r>
      <w:r w:rsidRPr="009E36A4">
        <w:rPr>
          <w:rFonts w:cs="宋体"/>
          <w:kern w:val="0"/>
          <w:lang w:bidi="ar"/>
        </w:rPr>
        <w:t>作用管的压力，实现单缓机车制动缸压力（该压力由自动制动产生）。同</w:t>
      </w:r>
      <w:r w:rsidRPr="009E36A4">
        <w:rPr>
          <w:rFonts w:cs="宋体"/>
          <w:kern w:val="0"/>
          <w:lang w:bidi="ar"/>
        </w:rPr>
        <w:lastRenderedPageBreak/>
        <w:t>时在</w:t>
      </w:r>
      <w:r w:rsidRPr="009E36A4">
        <w:rPr>
          <w:rFonts w:cs="宋体"/>
          <w:kern w:val="0"/>
          <w:lang w:bidi="ar"/>
        </w:rPr>
        <w:t>ER</w:t>
      </w:r>
      <w:r w:rsidRPr="009E36A4">
        <w:rPr>
          <w:rFonts w:cs="宋体"/>
          <w:kern w:val="0"/>
          <w:lang w:bidi="ar"/>
        </w:rPr>
        <w:t>备用情况下与</w:t>
      </w:r>
      <w:r w:rsidRPr="009E36A4">
        <w:rPr>
          <w:rFonts w:cs="宋体"/>
          <w:kern w:val="0"/>
          <w:lang w:bidi="ar"/>
        </w:rPr>
        <w:t>16CP</w:t>
      </w:r>
      <w:r w:rsidRPr="009E36A4">
        <w:rPr>
          <w:rFonts w:cs="宋体"/>
          <w:kern w:val="0"/>
          <w:lang w:bidi="ar"/>
        </w:rPr>
        <w:t>共同动作来实现均衡风缸的压力控制</w:t>
      </w:r>
      <w:r w:rsidR="007833D0" w:rsidRPr="009E36A4">
        <w:rPr>
          <w:rFonts w:cs="宋体" w:hint="eastAsia"/>
          <w:kern w:val="0"/>
          <w:vertAlign w:val="superscript"/>
          <w:lang w:bidi="ar"/>
        </w:rPr>
        <w:t>[7</w:t>
      </w:r>
      <w:r w:rsidR="00C96304" w:rsidRPr="009E36A4">
        <w:rPr>
          <w:rFonts w:cs="宋体" w:hint="eastAsia"/>
          <w:kern w:val="0"/>
          <w:vertAlign w:val="superscript"/>
          <w:lang w:bidi="ar"/>
        </w:rPr>
        <w:t>-8</w:t>
      </w:r>
      <w:r w:rsidR="007833D0" w:rsidRPr="009E36A4">
        <w:rPr>
          <w:rFonts w:cs="宋体" w:hint="eastAsia"/>
          <w:kern w:val="0"/>
          <w:vertAlign w:val="superscript"/>
          <w:lang w:bidi="ar"/>
        </w:rPr>
        <w:t>]</w:t>
      </w:r>
      <w:r w:rsidRPr="009E36A4">
        <w:rPr>
          <w:rFonts w:cs="宋体"/>
          <w:kern w:val="0"/>
          <w:lang w:bidi="ar"/>
        </w:rPr>
        <w:t>。</w:t>
      </w:r>
    </w:p>
    <w:p w14:paraId="42B31626" w14:textId="121CE360" w:rsidR="00D06896" w:rsidRDefault="00D06896" w:rsidP="00D06896">
      <w:pPr>
        <w:pStyle w:val="2"/>
        <w:spacing w:beforeLines="50" w:before="156" w:afterLines="50" w:after="156" w:line="360" w:lineRule="exact"/>
        <w:rPr>
          <w:rFonts w:eastAsia="黑体"/>
          <w:b w:val="0"/>
          <w:i w:val="0"/>
          <w:lang w:eastAsia="zh-CN"/>
        </w:rPr>
      </w:pPr>
      <w:bookmarkStart w:id="22" w:name="_Toc484634787"/>
      <w:r w:rsidRPr="009E36A4">
        <w:rPr>
          <w:rFonts w:eastAsia="黑体"/>
          <w:b w:val="0"/>
          <w:i w:val="0"/>
        </w:rPr>
        <w:t>2.2</w:t>
      </w:r>
      <w:r w:rsidRPr="009E36A4">
        <w:rPr>
          <w:rFonts w:eastAsia="黑体" w:cs="Arial"/>
          <w:b w:val="0"/>
          <w:i w:val="0"/>
        </w:rPr>
        <w:t xml:space="preserve"> </w:t>
      </w:r>
      <w:r w:rsidR="00086F3F" w:rsidRPr="009E36A4">
        <w:rPr>
          <w:rFonts w:eastAsia="黑体"/>
          <w:b w:val="0"/>
          <w:i w:val="0"/>
          <w:lang w:eastAsia="zh-CN"/>
        </w:rPr>
        <w:t>CCBII</w:t>
      </w:r>
      <w:r w:rsidR="00CE352F" w:rsidRPr="009E36A4">
        <w:rPr>
          <w:rFonts w:eastAsia="黑体" w:hint="eastAsia"/>
          <w:b w:val="0"/>
          <w:i w:val="0"/>
          <w:lang w:eastAsia="zh-CN"/>
        </w:rPr>
        <w:t>制动机的工作原理</w:t>
      </w:r>
      <w:bookmarkEnd w:id="22"/>
    </w:p>
    <w:p w14:paraId="084EE293" w14:textId="77777777" w:rsidR="009A32DB" w:rsidRDefault="009A32DB" w:rsidP="009A32DB">
      <w:pPr>
        <w:pStyle w:val="a0"/>
        <w:rPr>
          <w:lang w:val="x-none"/>
        </w:rPr>
      </w:pPr>
      <w:r>
        <w:rPr>
          <w:rFonts w:hint="eastAsia"/>
          <w:lang w:val="x-none"/>
        </w:rPr>
        <w:t>CCBII</w:t>
      </w:r>
      <w:r>
        <w:rPr>
          <w:rFonts w:hint="eastAsia"/>
          <w:lang w:val="x-none"/>
        </w:rPr>
        <w:t>制动机具有几种工作状态：本机模式、补机模式、以及客货车等，本论文中只讨论本机模式下的工作原理，其他工作状态和本机模式的区别主要是气缸压力的控制大小。</w:t>
      </w:r>
      <w:r>
        <w:rPr>
          <w:rFonts w:hint="eastAsia"/>
          <w:lang w:val="x-none"/>
        </w:rPr>
        <w:t>CCBII</w:t>
      </w:r>
      <w:r>
        <w:rPr>
          <w:rFonts w:hint="eastAsia"/>
          <w:lang w:val="x-none"/>
        </w:rPr>
        <w:t>制动机的制动和运行都时根据电子制动阀的操作来实现，电子制动阀含有自动制动手柄和单独制动手柄两个手柄，两个手柄分别控制着不同的运转状态，此外，当</w:t>
      </w:r>
      <w:r>
        <w:rPr>
          <w:rFonts w:hint="eastAsia"/>
          <w:lang w:val="x-none"/>
        </w:rPr>
        <w:t>ERCP</w:t>
      </w:r>
      <w:r>
        <w:rPr>
          <w:rFonts w:hint="eastAsia"/>
          <w:lang w:val="x-none"/>
        </w:rPr>
        <w:t>故障时，</w:t>
      </w:r>
      <w:r>
        <w:rPr>
          <w:rFonts w:hint="eastAsia"/>
          <w:lang w:val="x-none"/>
        </w:rPr>
        <w:t>16CP</w:t>
      </w:r>
      <w:r>
        <w:rPr>
          <w:rFonts w:hint="eastAsia"/>
          <w:lang w:val="x-none"/>
        </w:rPr>
        <w:t>将替代</w:t>
      </w:r>
      <w:r>
        <w:rPr>
          <w:rFonts w:hint="eastAsia"/>
          <w:lang w:val="x-none"/>
        </w:rPr>
        <w:t>ERCP</w:t>
      </w:r>
      <w:r>
        <w:rPr>
          <w:rFonts w:hint="eastAsia"/>
          <w:lang w:val="x-none"/>
        </w:rPr>
        <w:t>控制气缸和气管的压力，这时为后备模式。下面分别就自动制动手柄、单独制动手柄操作时和后备模式下的气路工作情况做介绍。</w:t>
      </w:r>
    </w:p>
    <w:p w14:paraId="5556CFA2" w14:textId="77777777" w:rsidR="009A32DB" w:rsidRPr="00A21E0B" w:rsidRDefault="009A32DB" w:rsidP="009A32DB">
      <w:pPr>
        <w:pStyle w:val="a0"/>
        <w:rPr>
          <w:lang w:val="x-none"/>
        </w:rPr>
      </w:pPr>
      <w:r>
        <w:rPr>
          <w:rFonts w:hint="eastAsia"/>
          <w:lang w:val="x-none"/>
        </w:rPr>
        <w:t>自动制动手柄主要控制均衡风缸的压力，而列车管的压力跟随均衡风缸，因此也达到了控制列车管的压力。在本机模式下，自动制动手柄置运转位，则均衡风缸的压力设定值为</w:t>
      </w:r>
      <w:r>
        <w:rPr>
          <w:rFonts w:hint="eastAsia"/>
          <w:lang w:val="x-none"/>
        </w:rPr>
        <w:t>500kPa</w:t>
      </w:r>
      <w:r>
        <w:rPr>
          <w:rFonts w:hint="eastAsia"/>
          <w:lang w:val="x-none"/>
        </w:rPr>
        <w:t>，</w:t>
      </w:r>
      <w:r>
        <w:rPr>
          <w:rFonts w:hint="eastAsia"/>
          <w:lang w:val="x-none"/>
        </w:rPr>
        <w:t>ERCP</w:t>
      </w:r>
      <w:r>
        <w:rPr>
          <w:rFonts w:hint="eastAsia"/>
          <w:lang w:val="x-none"/>
        </w:rPr>
        <w:t>模块通过</w:t>
      </w:r>
      <w:r>
        <w:rPr>
          <w:rFonts w:hint="eastAsia"/>
          <w:lang w:val="x-none"/>
        </w:rPr>
        <w:t>PWM</w:t>
      </w:r>
      <w:r>
        <w:rPr>
          <w:rFonts w:hint="eastAsia"/>
          <w:lang w:val="x-none"/>
        </w:rPr>
        <w:t>波控制</w:t>
      </w:r>
      <w:r>
        <w:rPr>
          <w:rFonts w:hint="eastAsia"/>
          <w:lang w:val="x-none"/>
        </w:rPr>
        <w:t>APP</w:t>
      </w:r>
      <w:r>
        <w:rPr>
          <w:rFonts w:hint="eastAsia"/>
          <w:lang w:val="x-none"/>
        </w:rPr>
        <w:t>和</w:t>
      </w:r>
      <w:r>
        <w:rPr>
          <w:rFonts w:hint="eastAsia"/>
          <w:lang w:val="x-none"/>
        </w:rPr>
        <w:t>REL</w:t>
      </w:r>
      <w:r>
        <w:rPr>
          <w:rFonts w:hint="eastAsia"/>
          <w:lang w:val="x-none"/>
        </w:rPr>
        <w:t>电磁阀来使均衡风缸达到设定值；当自动制动手柄置初制位时，均衡风缸压力设定值减</w:t>
      </w:r>
      <w:r>
        <w:rPr>
          <w:rFonts w:hint="eastAsia"/>
          <w:lang w:val="x-none"/>
        </w:rPr>
        <w:t>50kPa</w:t>
      </w:r>
      <w:r>
        <w:rPr>
          <w:rFonts w:hint="eastAsia"/>
          <w:lang w:val="x-none"/>
        </w:rPr>
        <w:t>，在初制位和全制动位之间是线性递减，全制动位时减</w:t>
      </w:r>
      <w:r>
        <w:rPr>
          <w:rFonts w:hint="eastAsia"/>
          <w:lang w:val="x-none"/>
        </w:rPr>
        <w:t>170kPa</w:t>
      </w:r>
      <w:r>
        <w:rPr>
          <w:rFonts w:hint="eastAsia"/>
          <w:lang w:val="x-none"/>
        </w:rPr>
        <w:t>；自动制动手柄置抑制位时，保持现有压力，而置于重联位和紧急位时，则将均衡风缸的压力排空，这里需要注意的是，当处于紧急位时，需定时一分钟后再置运转位才能对均衡风缸进行充风，其他位转运转位则可直接充风至</w:t>
      </w:r>
      <w:r>
        <w:rPr>
          <w:rFonts w:hint="eastAsia"/>
          <w:lang w:val="x-none"/>
        </w:rPr>
        <w:t>500k</w:t>
      </w:r>
      <w:r>
        <w:rPr>
          <w:lang w:val="x-none"/>
        </w:rPr>
        <w:t>Pa</w:t>
      </w:r>
      <w:r>
        <w:rPr>
          <w:rFonts w:hint="eastAsia"/>
          <w:lang w:val="x-none"/>
        </w:rPr>
        <w:t>。单独制动手柄则是控制</w:t>
      </w:r>
      <w:r>
        <w:rPr>
          <w:rFonts w:hint="eastAsia"/>
          <w:lang w:val="x-none"/>
        </w:rPr>
        <w:t>20</w:t>
      </w:r>
      <w:r>
        <w:rPr>
          <w:rFonts w:hint="eastAsia"/>
          <w:lang w:val="x-none"/>
        </w:rPr>
        <w:t>风缸和</w:t>
      </w:r>
      <w:r>
        <w:rPr>
          <w:rFonts w:hint="eastAsia"/>
          <w:lang w:val="x-none"/>
        </w:rPr>
        <w:t>16</w:t>
      </w:r>
      <w:r>
        <w:rPr>
          <w:rFonts w:hint="eastAsia"/>
          <w:lang w:val="x-none"/>
        </w:rPr>
        <w:t>风缸的压力，当单独制动手柄处于运转位时，</w:t>
      </w:r>
      <w:r>
        <w:rPr>
          <w:rFonts w:hint="eastAsia"/>
          <w:lang w:val="x-none"/>
        </w:rPr>
        <w:t>20CP</w:t>
      </w:r>
      <w:r>
        <w:rPr>
          <w:rFonts w:hint="eastAsia"/>
          <w:lang w:val="x-none"/>
        </w:rPr>
        <w:t>模块将排大气直至排完；制动位时则是一个线性充风的关系，最大充风达到</w:t>
      </w:r>
      <w:r>
        <w:rPr>
          <w:rFonts w:hint="eastAsia"/>
          <w:lang w:val="x-none"/>
        </w:rPr>
        <w:t>300kPa</w:t>
      </w:r>
      <w:r>
        <w:rPr>
          <w:rFonts w:hint="eastAsia"/>
          <w:lang w:val="x-none"/>
        </w:rPr>
        <w:t>；当处于侧压时，则只进行排</w:t>
      </w:r>
      <w:r>
        <w:rPr>
          <w:rFonts w:hint="eastAsia"/>
          <w:lang w:val="x-none"/>
        </w:rPr>
        <w:t>16CP</w:t>
      </w:r>
      <w:r>
        <w:rPr>
          <w:rFonts w:hint="eastAsia"/>
          <w:lang w:val="x-none"/>
        </w:rPr>
        <w:t>的风缸的压力，下面为单独制动、自动制动和后备制动时气路的充风排风气路流通介绍。</w:t>
      </w:r>
    </w:p>
    <w:p w14:paraId="6B657989" w14:textId="77777777" w:rsidR="0073651A" w:rsidRPr="009E36A4" w:rsidRDefault="00002F9B" w:rsidP="009873AB">
      <w:pPr>
        <w:pStyle w:val="3"/>
        <w:spacing w:beforeLines="50" w:before="156" w:afterLines="50" w:after="156" w:line="360" w:lineRule="exact"/>
        <w:ind w:firstLine="420"/>
        <w:rPr>
          <w:rFonts w:ascii="Times New Roman" w:hAnsi="Times New Roman" w:cs="Arial"/>
          <w:b w:val="0"/>
          <w:sz w:val="21"/>
          <w:szCs w:val="21"/>
          <w:lang w:eastAsia="zh-CN"/>
        </w:rPr>
      </w:pPr>
      <w:hyperlink w:anchor="直接计算生成函数法测定稳定常数的原理" w:history="1">
        <w:bookmarkStart w:id="23" w:name="_Toc261510878"/>
        <w:bookmarkStart w:id="24" w:name="_Toc484634788"/>
        <w:r w:rsidR="00D06896" w:rsidRPr="009E36A4">
          <w:rPr>
            <w:rFonts w:ascii="Times New Roman" w:hAnsi="Times New Roman"/>
            <w:b w:val="0"/>
            <w:sz w:val="21"/>
            <w:szCs w:val="21"/>
          </w:rPr>
          <w:t>2.2.1</w:t>
        </w:r>
        <w:r w:rsidR="00D06896" w:rsidRPr="009E36A4">
          <w:rPr>
            <w:rFonts w:ascii="Times New Roman" w:hAnsi="Times New Roman" w:cs="Arial"/>
            <w:b w:val="0"/>
            <w:sz w:val="21"/>
            <w:szCs w:val="21"/>
          </w:rPr>
          <w:t xml:space="preserve"> </w:t>
        </w:r>
        <w:bookmarkEnd w:id="23"/>
      </w:hyperlink>
      <w:r w:rsidR="009873AB" w:rsidRPr="009E36A4">
        <w:rPr>
          <w:rFonts w:ascii="Times New Roman" w:hAnsi="Times New Roman" w:cs="Arial" w:hint="eastAsia"/>
          <w:b w:val="0"/>
          <w:sz w:val="21"/>
          <w:szCs w:val="21"/>
          <w:lang w:eastAsia="zh-CN"/>
        </w:rPr>
        <w:t>自动制动</w:t>
      </w:r>
      <w:bookmarkEnd w:id="24"/>
    </w:p>
    <w:p w14:paraId="2EF4636C" w14:textId="77777777" w:rsidR="000A39DB" w:rsidRPr="009E36A4" w:rsidRDefault="000A39DB" w:rsidP="000A39DB">
      <w:pPr>
        <w:spacing w:line="360" w:lineRule="exact"/>
        <w:ind w:leftChars="-1" w:left="-2" w:firstLineChars="200" w:firstLine="420"/>
        <w:rPr>
          <w:rFonts w:eastAsia="黑体" w:cs="Arial"/>
          <w:kern w:val="0"/>
        </w:rPr>
      </w:pPr>
      <w:r w:rsidRPr="009E36A4">
        <w:rPr>
          <w:rFonts w:eastAsia="黑体" w:hint="eastAsia"/>
          <w:kern w:val="0"/>
        </w:rPr>
        <w:t xml:space="preserve">A. </w:t>
      </w:r>
      <w:r w:rsidRPr="009E36A4">
        <w:rPr>
          <w:rFonts w:eastAsia="黑体" w:hint="eastAsia"/>
          <w:kern w:val="0"/>
        </w:rPr>
        <w:t>充风缓解</w:t>
      </w:r>
    </w:p>
    <w:p w14:paraId="7096FA60" w14:textId="77777777" w:rsidR="00D06896" w:rsidRPr="009E36A4" w:rsidRDefault="003C624F" w:rsidP="003C624F">
      <w:pPr>
        <w:spacing w:line="360" w:lineRule="exact"/>
        <w:ind w:firstLineChars="200" w:firstLine="420"/>
        <w:rPr>
          <w:rFonts w:cs="宋体"/>
          <w:kern w:val="0"/>
          <w:lang w:bidi="ar"/>
        </w:rPr>
      </w:pPr>
      <w:r w:rsidRPr="009E36A4">
        <w:rPr>
          <w:rFonts w:cs="宋体" w:hint="eastAsia"/>
          <w:kern w:val="0"/>
          <w:lang w:bidi="ar"/>
        </w:rPr>
        <w:t>充风缓解即是将大、小闸手柄均置运转位。充风缓解分为初充风和再充风，初充风是指均衡、列车、制动缸压力均为</w:t>
      </w:r>
      <w:r w:rsidRPr="009E36A4">
        <w:rPr>
          <w:rFonts w:cs="宋体" w:hint="eastAsia"/>
          <w:kern w:val="0"/>
          <w:lang w:bidi="ar"/>
        </w:rPr>
        <w:t>0</w:t>
      </w:r>
      <w:r w:rsidRPr="009E36A4">
        <w:rPr>
          <w:rFonts w:cs="宋体" w:hint="eastAsia"/>
          <w:kern w:val="0"/>
          <w:lang w:bidi="ar"/>
        </w:rPr>
        <w:t>的初始状态充风，再充风是指减压制动后的缓解充风；初充风和再充风相比，再充风要进行作用管（</w:t>
      </w:r>
      <w:r w:rsidRPr="009E36A4">
        <w:rPr>
          <w:rFonts w:cs="宋体" w:hint="eastAsia"/>
          <w:kern w:val="0"/>
          <w:lang w:bidi="ar"/>
        </w:rPr>
        <w:t>16#</w:t>
      </w:r>
      <w:r w:rsidRPr="009E36A4">
        <w:rPr>
          <w:rFonts w:cs="宋体" w:hint="eastAsia"/>
          <w:kern w:val="0"/>
          <w:lang w:bidi="ar"/>
        </w:rPr>
        <w:t>管）压力和制动缸压力的缓解。当大、小闸手柄均置运转位时，手柄位置信号转为电信号传输到</w:t>
      </w:r>
      <w:r w:rsidRPr="009E36A4">
        <w:rPr>
          <w:rFonts w:cs="宋体" w:hint="eastAsia"/>
          <w:kern w:val="0"/>
          <w:lang w:bidi="ar"/>
        </w:rPr>
        <w:t>M-IPM</w:t>
      </w:r>
      <w:r w:rsidRPr="009E36A4">
        <w:rPr>
          <w:rFonts w:cs="宋体" w:hint="eastAsia"/>
          <w:kern w:val="0"/>
          <w:lang w:bidi="ar"/>
        </w:rPr>
        <w:t>，</w:t>
      </w:r>
      <w:r w:rsidRPr="009E36A4">
        <w:rPr>
          <w:rFonts w:cs="宋体" w:hint="eastAsia"/>
          <w:kern w:val="0"/>
          <w:lang w:bidi="ar"/>
        </w:rPr>
        <w:t>M-IPM</w:t>
      </w:r>
      <w:r w:rsidRPr="009E36A4">
        <w:rPr>
          <w:rFonts w:cs="宋体" w:hint="eastAsia"/>
          <w:kern w:val="0"/>
          <w:lang w:bidi="ar"/>
        </w:rPr>
        <w:t>通过</w:t>
      </w:r>
      <w:r w:rsidRPr="009E36A4">
        <w:rPr>
          <w:rFonts w:cs="宋体" w:hint="eastAsia"/>
          <w:kern w:val="0"/>
          <w:lang w:bidi="ar"/>
        </w:rPr>
        <w:t>CAN</w:t>
      </w:r>
      <w:r w:rsidRPr="009E36A4">
        <w:rPr>
          <w:rFonts w:cs="宋体" w:hint="eastAsia"/>
          <w:kern w:val="0"/>
          <w:lang w:bidi="ar"/>
        </w:rPr>
        <w:t>总线将命令传输至各模块，模块按预定的程序动作。</w:t>
      </w:r>
    </w:p>
    <w:p w14:paraId="6B103467" w14:textId="77777777" w:rsidR="00345F9E" w:rsidRPr="009E36A4" w:rsidRDefault="00345F9E" w:rsidP="00345F9E">
      <w:pPr>
        <w:pStyle w:val="af5"/>
        <w:numPr>
          <w:ilvl w:val="0"/>
          <w:numId w:val="18"/>
        </w:numPr>
        <w:spacing w:line="360" w:lineRule="exact"/>
        <w:ind w:firstLineChars="0"/>
        <w:rPr>
          <w:rFonts w:ascii="Times New Roman" w:hAnsi="Times New Roman"/>
          <w:kern w:val="0"/>
        </w:rPr>
      </w:pPr>
      <w:r w:rsidRPr="009E36A4">
        <w:rPr>
          <w:rFonts w:ascii="Times New Roman" w:hAnsi="Times New Roman" w:hint="eastAsia"/>
          <w:kern w:val="0"/>
        </w:rPr>
        <w:t>均衡回路</w:t>
      </w:r>
    </w:p>
    <w:p w14:paraId="67B73340" w14:textId="77777777" w:rsidR="00345F9E" w:rsidRPr="009E36A4" w:rsidRDefault="00345F9E" w:rsidP="00D0629A">
      <w:pPr>
        <w:spacing w:line="360" w:lineRule="exact"/>
        <w:ind w:firstLine="412"/>
        <w:rPr>
          <w:rFonts w:cs="宋体"/>
          <w:kern w:val="0"/>
          <w:lang w:bidi="ar"/>
        </w:rPr>
      </w:pPr>
      <w:r w:rsidRPr="009E36A4">
        <w:rPr>
          <w:rFonts w:cs="宋体" w:hint="eastAsia"/>
          <w:kern w:val="0"/>
          <w:lang w:bidi="ar"/>
        </w:rPr>
        <w:t>均衡风缸控制部分在收到来自</w:t>
      </w:r>
      <w:r w:rsidRPr="009E36A4">
        <w:rPr>
          <w:rFonts w:cs="宋体" w:hint="eastAsia"/>
          <w:kern w:val="0"/>
          <w:lang w:bidi="ar"/>
        </w:rPr>
        <w:t>IPM</w:t>
      </w:r>
      <w:r w:rsidRPr="009E36A4">
        <w:rPr>
          <w:rFonts w:cs="宋体" w:hint="eastAsia"/>
          <w:kern w:val="0"/>
          <w:lang w:bidi="ar"/>
        </w:rPr>
        <w:t>的工作状态报文后，经校验如无错误，随</w:t>
      </w:r>
      <w:r w:rsidR="006E68B4" w:rsidRPr="009E36A4">
        <w:rPr>
          <w:rFonts w:cs="宋体" w:hint="eastAsia"/>
          <w:kern w:val="0"/>
          <w:lang w:bidi="ar"/>
        </w:rPr>
        <w:t>即得电</w:t>
      </w:r>
      <w:r w:rsidRPr="009E36A4">
        <w:rPr>
          <w:rFonts w:cs="宋体" w:hint="eastAsia"/>
          <w:kern w:val="0"/>
          <w:lang w:bidi="ar"/>
        </w:rPr>
        <w:t>开启作用电磁阀</w:t>
      </w:r>
      <w:r w:rsidRPr="009E36A4">
        <w:rPr>
          <w:rFonts w:cs="宋体" w:hint="eastAsia"/>
          <w:kern w:val="0"/>
          <w:lang w:bidi="ar"/>
        </w:rPr>
        <w:t>APP</w:t>
      </w:r>
      <w:r w:rsidRPr="009E36A4">
        <w:rPr>
          <w:rFonts w:cs="宋体" w:hint="eastAsia"/>
          <w:kern w:val="0"/>
          <w:lang w:bidi="ar"/>
        </w:rPr>
        <w:t>，总风管的气体经滤器过滤后经作用电磁阀</w:t>
      </w:r>
      <w:r w:rsidRPr="009E36A4">
        <w:rPr>
          <w:rFonts w:cs="宋体" w:hint="eastAsia"/>
          <w:kern w:val="0"/>
          <w:lang w:bidi="ar"/>
        </w:rPr>
        <w:t>APP</w:t>
      </w:r>
      <w:r w:rsidRPr="009E36A4">
        <w:rPr>
          <w:rFonts w:cs="宋体" w:hint="eastAsia"/>
          <w:kern w:val="0"/>
          <w:lang w:bidi="ar"/>
        </w:rPr>
        <w:t>进入均衡风缸。</w:t>
      </w:r>
      <w:r w:rsidR="006D5D5A" w:rsidRPr="009E36A4">
        <w:rPr>
          <w:rFonts w:cs="宋体" w:hint="eastAsia"/>
          <w:kern w:val="0"/>
          <w:lang w:bidi="ar"/>
        </w:rPr>
        <w:t>此时均衡风缸电磁阀</w:t>
      </w:r>
      <w:r w:rsidR="006D5D5A" w:rsidRPr="009E36A4">
        <w:rPr>
          <w:rFonts w:cs="宋体" w:hint="eastAsia"/>
          <w:kern w:val="0"/>
          <w:lang w:bidi="ar"/>
        </w:rPr>
        <w:t>MVER</w:t>
      </w:r>
      <w:r w:rsidR="006D5D5A" w:rsidRPr="009E36A4">
        <w:rPr>
          <w:rFonts w:cs="宋体" w:hint="eastAsia"/>
          <w:kern w:val="0"/>
          <w:lang w:bidi="ar"/>
        </w:rPr>
        <w:t>（二位三通阀）处于得电状态，</w:t>
      </w:r>
      <w:r w:rsidR="006D5D5A" w:rsidRPr="009E36A4">
        <w:rPr>
          <w:rFonts w:cs="宋体" w:hint="eastAsia"/>
          <w:kern w:val="0"/>
          <w:lang w:bidi="ar"/>
        </w:rPr>
        <w:t>A</w:t>
      </w:r>
      <w:r w:rsidR="006D5D5A" w:rsidRPr="009E36A4">
        <w:rPr>
          <w:rFonts w:cs="宋体"/>
          <w:kern w:val="0"/>
          <w:lang w:bidi="ar"/>
        </w:rPr>
        <w:t>2</w:t>
      </w:r>
      <w:r w:rsidR="006D5D5A" w:rsidRPr="009E36A4">
        <w:rPr>
          <w:rFonts w:cs="宋体" w:hint="eastAsia"/>
          <w:kern w:val="0"/>
          <w:lang w:bidi="ar"/>
        </w:rPr>
        <w:t>至</w:t>
      </w:r>
      <w:r w:rsidR="006D5D5A" w:rsidRPr="009E36A4">
        <w:rPr>
          <w:rFonts w:cs="宋体" w:hint="eastAsia"/>
          <w:kern w:val="0"/>
          <w:lang w:bidi="ar"/>
        </w:rPr>
        <w:t>A3</w:t>
      </w:r>
      <w:r w:rsidR="006D5D5A" w:rsidRPr="009E36A4">
        <w:rPr>
          <w:rFonts w:cs="宋体" w:hint="eastAsia"/>
          <w:kern w:val="0"/>
          <w:lang w:bidi="ar"/>
        </w:rPr>
        <w:t>打开，同时均衡风缸压力传感器工作，即时监测均衡风缸压力。</w:t>
      </w:r>
      <w:r w:rsidR="001F1F4D" w:rsidRPr="009E36A4">
        <w:rPr>
          <w:rFonts w:cs="宋体" w:hint="eastAsia"/>
          <w:kern w:val="0"/>
          <w:lang w:bidi="ar"/>
        </w:rPr>
        <w:t>同时，均衡风缸的压力</w:t>
      </w:r>
      <w:r w:rsidR="00640639" w:rsidRPr="009E36A4">
        <w:rPr>
          <w:rFonts w:cs="宋体" w:hint="eastAsia"/>
          <w:kern w:val="0"/>
          <w:lang w:bidi="ar"/>
        </w:rPr>
        <w:t>被均衡测试堵</w:t>
      </w:r>
      <w:r w:rsidR="00640639" w:rsidRPr="009E36A4">
        <w:rPr>
          <w:rFonts w:cs="宋体" w:hint="eastAsia"/>
          <w:kern w:val="0"/>
          <w:lang w:bidi="ar"/>
        </w:rPr>
        <w:t>TPER</w:t>
      </w:r>
      <w:r w:rsidR="00640639" w:rsidRPr="009E36A4">
        <w:rPr>
          <w:rFonts w:cs="宋体" w:hint="eastAsia"/>
          <w:kern w:val="0"/>
          <w:lang w:bidi="ar"/>
        </w:rPr>
        <w:t>实时检测</w:t>
      </w:r>
      <w:r w:rsidR="002E0B96" w:rsidRPr="009E36A4">
        <w:rPr>
          <w:rFonts w:cs="宋体" w:hint="eastAsia"/>
          <w:kern w:val="0"/>
          <w:lang w:bidi="ar"/>
        </w:rPr>
        <w:t>出来</w:t>
      </w:r>
      <w:r w:rsidR="00640639" w:rsidRPr="009E36A4">
        <w:rPr>
          <w:rFonts w:cs="宋体" w:hint="eastAsia"/>
          <w:kern w:val="0"/>
          <w:lang w:bidi="ar"/>
        </w:rPr>
        <w:t>，当达到一定压力值后随即关闭，</w:t>
      </w:r>
      <w:r w:rsidR="00640639" w:rsidRPr="009E36A4">
        <w:rPr>
          <w:rFonts w:cs="宋体" w:hint="eastAsia"/>
          <w:kern w:val="0"/>
          <w:lang w:bidi="ar"/>
        </w:rPr>
        <w:t>BPCP</w:t>
      </w:r>
      <w:r w:rsidR="00640639" w:rsidRPr="009E36A4">
        <w:rPr>
          <w:rFonts w:cs="宋体" w:hint="eastAsia"/>
          <w:kern w:val="0"/>
          <w:lang w:bidi="ar"/>
        </w:rPr>
        <w:t>模块的</w:t>
      </w:r>
      <w:r w:rsidR="00640639" w:rsidRPr="009E36A4">
        <w:rPr>
          <w:rFonts w:cs="宋体" w:hint="eastAsia"/>
          <w:kern w:val="0"/>
          <w:lang w:bidi="ar"/>
        </w:rPr>
        <w:t>BP</w:t>
      </w:r>
      <w:r w:rsidR="00640639" w:rsidRPr="009E36A4">
        <w:rPr>
          <w:rFonts w:cs="宋体" w:hint="eastAsia"/>
          <w:kern w:val="0"/>
          <w:lang w:bidi="ar"/>
        </w:rPr>
        <w:t>中继阀也实时对均衡风缸的压力做出反应，最终达到定压的目的。</w:t>
      </w:r>
      <w:r w:rsidR="00E13E2F" w:rsidRPr="009E36A4">
        <w:rPr>
          <w:rFonts w:cs="宋体" w:hint="eastAsia"/>
          <w:kern w:val="0"/>
          <w:lang w:bidi="ar"/>
        </w:rPr>
        <w:t>其</w:t>
      </w:r>
      <w:r w:rsidR="00BB0462" w:rsidRPr="009E36A4">
        <w:rPr>
          <w:rFonts w:cs="宋体" w:hint="eastAsia"/>
          <w:kern w:val="0"/>
          <w:lang w:bidi="ar"/>
        </w:rPr>
        <w:t>气路流通</w:t>
      </w:r>
      <w:r w:rsidR="00E13E2F" w:rsidRPr="009E36A4">
        <w:rPr>
          <w:rFonts w:cs="宋体" w:hint="eastAsia"/>
          <w:kern w:val="0"/>
          <w:lang w:bidi="ar"/>
        </w:rPr>
        <w:t>如图所示：</w:t>
      </w:r>
    </w:p>
    <w:p w14:paraId="7A360460" w14:textId="77777777" w:rsidR="000E422C" w:rsidRPr="009E36A4" w:rsidRDefault="00897A45" w:rsidP="00F4295A">
      <w:pPr>
        <w:ind w:firstLine="414"/>
        <w:rPr>
          <w:rFonts w:cs="宋体"/>
          <w:kern w:val="0"/>
          <w:lang w:bidi="ar"/>
        </w:rPr>
      </w:pPr>
      <w:r w:rsidRPr="009E36A4">
        <w:rPr>
          <w:rFonts w:cs="宋体"/>
          <w:kern w:val="0"/>
          <w:lang w:bidi="ar"/>
        </w:rPr>
        <w:object w:dxaOrig="9391" w:dyaOrig="2311" w14:anchorId="363B10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75pt;height:119.25pt" o:ole="">
            <v:imagedata r:id="rId15" o:title=""/>
          </v:shape>
          <o:OLEObject Type="Embed" ProgID="Visio.Drawing.15" ShapeID="_x0000_i1025" DrawAspect="Content" ObjectID="_1558556099" r:id="rId16"/>
        </w:object>
      </w:r>
    </w:p>
    <w:p w14:paraId="0552C6D2" w14:textId="31236747" w:rsidR="00EA2A51" w:rsidRDefault="00EA2A51"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r w:rsidR="003F7590">
        <w:rPr>
          <w:rFonts w:eastAsia="黑体"/>
          <w:sz w:val="18"/>
          <w:szCs w:val="18"/>
        </w:rPr>
        <w:t>3</w:t>
      </w:r>
      <w:r w:rsidR="003F7590" w:rsidRPr="00A30000">
        <w:rPr>
          <w:rFonts w:eastAsia="黑体"/>
          <w:sz w:val="18"/>
          <w:szCs w:val="18"/>
        </w:rPr>
        <w:t xml:space="preserve"> </w:t>
      </w:r>
      <w:r w:rsidRPr="00A30000">
        <w:rPr>
          <w:rFonts w:eastAsia="黑体" w:hint="eastAsia"/>
          <w:sz w:val="18"/>
          <w:szCs w:val="18"/>
        </w:rPr>
        <w:t>充风缓解均衡回路气路流通</w:t>
      </w:r>
    </w:p>
    <w:p w14:paraId="32197F2B" w14:textId="77777777" w:rsidR="00BD20DC" w:rsidRPr="00A30000" w:rsidRDefault="00BD20DC" w:rsidP="00A30000">
      <w:pPr>
        <w:jc w:val="center"/>
        <w:rPr>
          <w:rFonts w:eastAsia="黑体"/>
          <w:sz w:val="18"/>
          <w:szCs w:val="18"/>
        </w:rPr>
      </w:pPr>
    </w:p>
    <w:p w14:paraId="53A22826" w14:textId="77777777" w:rsidR="00345F9E" w:rsidRPr="009E36A4" w:rsidRDefault="005428BE" w:rsidP="00EE2ABC">
      <w:pPr>
        <w:pStyle w:val="af5"/>
        <w:numPr>
          <w:ilvl w:val="0"/>
          <w:numId w:val="18"/>
        </w:numPr>
        <w:spacing w:line="360" w:lineRule="exact"/>
        <w:ind w:firstLineChars="0"/>
        <w:rPr>
          <w:rFonts w:ascii="Times New Roman" w:hAnsi="Times New Roman"/>
          <w:kern w:val="0"/>
        </w:rPr>
      </w:pPr>
      <w:r w:rsidRPr="009E36A4">
        <w:rPr>
          <w:rFonts w:ascii="Times New Roman" w:hAnsi="Times New Roman" w:hint="eastAsia"/>
          <w:kern w:val="0"/>
        </w:rPr>
        <w:t>列车</w:t>
      </w:r>
      <w:r w:rsidR="00EE2ABC" w:rsidRPr="009E36A4">
        <w:rPr>
          <w:rFonts w:ascii="Times New Roman" w:hAnsi="Times New Roman" w:hint="eastAsia"/>
          <w:kern w:val="0"/>
        </w:rPr>
        <w:t>管回路</w:t>
      </w:r>
    </w:p>
    <w:p w14:paraId="0EEB2D0C" w14:textId="77777777" w:rsidR="00EE2ABC" w:rsidRPr="009E36A4" w:rsidRDefault="005428BE" w:rsidP="009720A1">
      <w:pPr>
        <w:ind w:firstLine="414"/>
        <w:rPr>
          <w:kern w:val="0"/>
        </w:rPr>
      </w:pPr>
      <w:r w:rsidRPr="009E36A4">
        <w:rPr>
          <w:rFonts w:hint="eastAsia"/>
          <w:kern w:val="0"/>
        </w:rPr>
        <w:t>制动管控制部分在收到</w:t>
      </w:r>
      <w:r w:rsidRPr="009E36A4">
        <w:rPr>
          <w:rFonts w:hint="eastAsia"/>
          <w:kern w:val="0"/>
        </w:rPr>
        <w:t>IPM</w:t>
      </w:r>
      <w:r w:rsidRPr="009E36A4">
        <w:rPr>
          <w:rFonts w:hint="eastAsia"/>
          <w:kern w:val="0"/>
        </w:rPr>
        <w:t>的工作状态报文后，同样对报文进行校验，如没有错误就进行相应操作。此时，列车管中继阀也开始接受来自均衡风缸的压力，响应其变化并快速产生与均衡风缸压力对应的制动管压力。</w:t>
      </w:r>
      <w:r w:rsidR="009F41F3" w:rsidRPr="009E36A4">
        <w:rPr>
          <w:rFonts w:hint="eastAsia"/>
          <w:kern w:val="0"/>
        </w:rPr>
        <w:t>同时，总风管</w:t>
      </w:r>
      <w:r w:rsidR="009F41F3" w:rsidRPr="009E36A4">
        <w:rPr>
          <w:rFonts w:hint="eastAsia"/>
          <w:kern w:val="0"/>
        </w:rPr>
        <w:t>MR</w:t>
      </w:r>
      <w:r w:rsidR="009F41F3" w:rsidRPr="009E36A4">
        <w:rPr>
          <w:rFonts w:hint="eastAsia"/>
          <w:kern w:val="0"/>
        </w:rPr>
        <w:t>也释放出气体，由流量测试点</w:t>
      </w:r>
      <w:r w:rsidR="009F41F3" w:rsidRPr="009E36A4">
        <w:rPr>
          <w:rFonts w:hint="eastAsia"/>
          <w:kern w:val="0"/>
        </w:rPr>
        <w:t>TP-FL</w:t>
      </w:r>
      <w:r w:rsidR="009F41F3" w:rsidRPr="009E36A4">
        <w:rPr>
          <w:rFonts w:hint="eastAsia"/>
          <w:kern w:val="0"/>
        </w:rPr>
        <w:t>实时检测</w:t>
      </w:r>
      <w:r w:rsidR="0012144C" w:rsidRPr="009E36A4">
        <w:rPr>
          <w:rFonts w:hint="eastAsia"/>
          <w:kern w:val="0"/>
        </w:rPr>
        <w:t>并由缩孔的流量测试点</w:t>
      </w:r>
      <w:r w:rsidR="0012144C" w:rsidRPr="009E36A4">
        <w:rPr>
          <w:rFonts w:hint="eastAsia"/>
          <w:kern w:val="0"/>
        </w:rPr>
        <w:t>C3</w:t>
      </w:r>
      <w:r w:rsidR="0012144C" w:rsidRPr="009E36A4">
        <w:rPr>
          <w:rFonts w:hint="eastAsia"/>
          <w:kern w:val="0"/>
        </w:rPr>
        <w:t>实时测试总风管流入列车管的流量</w:t>
      </w:r>
      <w:r w:rsidR="004B4FB9" w:rsidRPr="009E36A4">
        <w:rPr>
          <w:rFonts w:hint="eastAsia"/>
          <w:kern w:val="0"/>
        </w:rPr>
        <w:t>，流经流量测试点的气体同时会流经已由均衡风缸压力打开的</w:t>
      </w:r>
      <w:r w:rsidR="004B4FB9" w:rsidRPr="009E36A4">
        <w:rPr>
          <w:rFonts w:hint="eastAsia"/>
          <w:kern w:val="0"/>
        </w:rPr>
        <w:t>BP</w:t>
      </w:r>
      <w:r w:rsidR="004B4FB9" w:rsidRPr="009E36A4">
        <w:rPr>
          <w:rFonts w:hint="eastAsia"/>
          <w:kern w:val="0"/>
        </w:rPr>
        <w:t>中继阀</w:t>
      </w:r>
      <w:r w:rsidR="00104D31" w:rsidRPr="009E36A4">
        <w:rPr>
          <w:rFonts w:hint="eastAsia"/>
          <w:kern w:val="0"/>
        </w:rPr>
        <w:t>，并经缩孔到中继阀下部平衡均衡压力，同时打开</w:t>
      </w:r>
      <w:r w:rsidR="00104D31" w:rsidRPr="009E36A4">
        <w:rPr>
          <w:rFonts w:hint="eastAsia"/>
          <w:kern w:val="0"/>
        </w:rPr>
        <w:t>MV53</w:t>
      </w:r>
      <w:r w:rsidR="00104D31" w:rsidRPr="009E36A4">
        <w:rPr>
          <w:rFonts w:hint="eastAsia"/>
          <w:kern w:val="0"/>
        </w:rPr>
        <w:t>并由</w:t>
      </w:r>
      <w:r w:rsidR="00104D31" w:rsidRPr="009E36A4">
        <w:rPr>
          <w:rFonts w:hint="eastAsia"/>
          <w:kern w:val="0"/>
        </w:rPr>
        <w:t>MV53</w:t>
      </w:r>
      <w:r w:rsidR="00104D31" w:rsidRPr="009E36A4">
        <w:rPr>
          <w:rFonts w:hint="eastAsia"/>
          <w:kern w:val="0"/>
        </w:rPr>
        <w:t>打开</w:t>
      </w:r>
      <w:r w:rsidR="00104D31" w:rsidRPr="009E36A4">
        <w:rPr>
          <w:rFonts w:hint="eastAsia"/>
          <w:kern w:val="0"/>
        </w:rPr>
        <w:t>BPCO</w:t>
      </w:r>
      <w:r w:rsidR="00104D31" w:rsidRPr="009E36A4">
        <w:rPr>
          <w:rFonts w:hint="eastAsia"/>
          <w:kern w:val="0"/>
        </w:rPr>
        <w:t>，达到控制的效果。</w:t>
      </w:r>
      <w:r w:rsidR="00910D8B" w:rsidRPr="009E36A4">
        <w:rPr>
          <w:rFonts w:hint="eastAsia"/>
          <w:kern w:val="0"/>
        </w:rPr>
        <w:t>具体工作流程如下图所示：</w:t>
      </w:r>
    </w:p>
    <w:p w14:paraId="6F2BE6C5" w14:textId="77777777" w:rsidR="009720A1" w:rsidRPr="009E36A4" w:rsidRDefault="00897A45" w:rsidP="00897A45">
      <w:pPr>
        <w:ind w:firstLine="414"/>
        <w:jc w:val="center"/>
        <w:rPr>
          <w:kern w:val="0"/>
        </w:rPr>
      </w:pPr>
      <w:r w:rsidRPr="009E36A4">
        <w:rPr>
          <w:kern w:val="0"/>
        </w:rPr>
        <w:object w:dxaOrig="12511" w:dyaOrig="3091" w14:anchorId="12E3C5C6">
          <v:shape id="_x0000_i1026" type="#_x0000_t75" style="width:393.75pt;height:139.5pt" o:ole="">
            <v:imagedata r:id="rId17" o:title=""/>
          </v:shape>
          <o:OLEObject Type="Embed" ProgID="Visio.Drawing.15" ShapeID="_x0000_i1026" DrawAspect="Content" ObjectID="_1558556100" r:id="rId18"/>
        </w:object>
      </w:r>
    </w:p>
    <w:p w14:paraId="0241035D" w14:textId="7AFF4D6C" w:rsidR="00FC6104" w:rsidRDefault="00FC6104"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r w:rsidR="003F7590">
        <w:rPr>
          <w:rFonts w:eastAsia="黑体"/>
          <w:sz w:val="18"/>
          <w:szCs w:val="18"/>
        </w:rPr>
        <w:t>4</w:t>
      </w:r>
      <w:r w:rsidR="003F7590" w:rsidRPr="00A30000">
        <w:rPr>
          <w:rFonts w:eastAsia="黑体"/>
          <w:sz w:val="18"/>
          <w:szCs w:val="18"/>
        </w:rPr>
        <w:t xml:space="preserve"> </w:t>
      </w:r>
      <w:r w:rsidRPr="00A30000">
        <w:rPr>
          <w:rFonts w:eastAsia="黑体" w:hint="eastAsia"/>
          <w:sz w:val="18"/>
          <w:szCs w:val="18"/>
        </w:rPr>
        <w:t>充风缓解列车管气路流通</w:t>
      </w:r>
    </w:p>
    <w:p w14:paraId="3B32C894" w14:textId="77777777" w:rsidR="00B84702" w:rsidRPr="00A30000" w:rsidRDefault="00B84702" w:rsidP="00A30000">
      <w:pPr>
        <w:jc w:val="center"/>
        <w:rPr>
          <w:rFonts w:eastAsia="黑体"/>
          <w:sz w:val="18"/>
          <w:szCs w:val="18"/>
        </w:rPr>
      </w:pPr>
    </w:p>
    <w:p w14:paraId="132ABA90" w14:textId="77777777" w:rsidR="00EE2ABC" w:rsidRPr="009E36A4" w:rsidRDefault="00864129" w:rsidP="00EE2ABC">
      <w:pPr>
        <w:pStyle w:val="af5"/>
        <w:numPr>
          <w:ilvl w:val="0"/>
          <w:numId w:val="18"/>
        </w:numPr>
        <w:spacing w:line="360" w:lineRule="exact"/>
        <w:ind w:firstLineChars="0"/>
        <w:rPr>
          <w:rFonts w:ascii="Times New Roman" w:hAnsi="Times New Roman"/>
          <w:kern w:val="0"/>
        </w:rPr>
      </w:pPr>
      <w:r w:rsidRPr="009E36A4">
        <w:rPr>
          <w:rFonts w:ascii="Times New Roman" w:hAnsi="Times New Roman" w:hint="eastAsia"/>
          <w:kern w:val="0"/>
        </w:rPr>
        <w:t>16</w:t>
      </w:r>
      <w:r w:rsidRPr="009E36A4">
        <w:rPr>
          <w:rFonts w:ascii="Times New Roman" w:hAnsi="Times New Roman" w:hint="eastAsia"/>
          <w:kern w:val="0"/>
          <w:vertAlign w:val="superscript"/>
        </w:rPr>
        <w:t>#</w:t>
      </w:r>
      <w:r w:rsidRPr="009E36A4">
        <w:rPr>
          <w:rFonts w:ascii="Times New Roman" w:hAnsi="Times New Roman" w:hint="eastAsia"/>
          <w:kern w:val="0"/>
        </w:rPr>
        <w:t xml:space="preserve"> </w:t>
      </w:r>
      <w:r w:rsidRPr="009E36A4">
        <w:rPr>
          <w:rFonts w:ascii="Times New Roman" w:hAnsi="Times New Roman" w:hint="eastAsia"/>
          <w:kern w:val="0"/>
        </w:rPr>
        <w:t>管（作用回路）</w:t>
      </w:r>
    </w:p>
    <w:p w14:paraId="6943ED7F" w14:textId="69312958" w:rsidR="00864129" w:rsidRPr="009E36A4" w:rsidRDefault="006E3C01" w:rsidP="008A2C4A">
      <w:pPr>
        <w:spacing w:line="360" w:lineRule="exact"/>
        <w:ind w:firstLine="412"/>
        <w:rPr>
          <w:kern w:val="0"/>
        </w:rPr>
      </w:pPr>
      <w:r w:rsidRPr="009E36A4">
        <w:rPr>
          <w:rFonts w:hint="eastAsia"/>
          <w:kern w:val="0"/>
        </w:rPr>
        <w:t>在制动管控制部分工作后，在列车管</w:t>
      </w:r>
      <w:r w:rsidRPr="009E36A4">
        <w:rPr>
          <w:rFonts w:hint="eastAsia"/>
          <w:kern w:val="0"/>
        </w:rPr>
        <w:t>BPCP</w:t>
      </w:r>
      <w:r w:rsidRPr="009E36A4">
        <w:rPr>
          <w:rFonts w:hint="eastAsia"/>
          <w:kern w:val="0"/>
        </w:rPr>
        <w:t>控制压力的作用下会打开</w:t>
      </w:r>
      <w:r w:rsidRPr="009E36A4">
        <w:rPr>
          <w:rFonts w:hint="eastAsia"/>
          <w:kern w:val="0"/>
        </w:rPr>
        <w:t>16#</w:t>
      </w:r>
      <w:r w:rsidRPr="009E36A4">
        <w:rPr>
          <w:rFonts w:hint="eastAsia"/>
          <w:kern w:val="0"/>
        </w:rPr>
        <w:t>管的双向阀</w:t>
      </w:r>
      <w:r w:rsidRPr="009E36A4">
        <w:rPr>
          <w:rFonts w:hint="eastAsia"/>
          <w:kern w:val="0"/>
        </w:rPr>
        <w:t>DCV1</w:t>
      </w:r>
      <w:r w:rsidRPr="009E36A4">
        <w:rPr>
          <w:rFonts w:hint="eastAsia"/>
          <w:kern w:val="0"/>
        </w:rPr>
        <w:t>，</w:t>
      </w:r>
      <w:r w:rsidR="00FA70E6" w:rsidRPr="009E36A4">
        <w:rPr>
          <w:rFonts w:hint="eastAsia"/>
          <w:kern w:val="0"/>
        </w:rPr>
        <w:t>来自</w:t>
      </w:r>
      <w:r w:rsidR="00FA70E6" w:rsidRPr="009E36A4">
        <w:rPr>
          <w:rFonts w:hint="eastAsia"/>
          <w:kern w:val="0"/>
        </w:rPr>
        <w:t>BPCP</w:t>
      </w:r>
      <w:r w:rsidR="00FA70E6" w:rsidRPr="009E36A4">
        <w:rPr>
          <w:rFonts w:hint="eastAsia"/>
          <w:kern w:val="0"/>
        </w:rPr>
        <w:t>的气体经过</w:t>
      </w:r>
      <w:r w:rsidR="00FE4922" w:rsidRPr="009E36A4">
        <w:rPr>
          <w:rFonts w:hint="eastAsia"/>
          <w:kern w:val="0"/>
        </w:rPr>
        <w:t>DCV1</w:t>
      </w:r>
      <w:r w:rsidR="00FE4922" w:rsidRPr="009E36A4">
        <w:rPr>
          <w:rFonts w:hint="eastAsia"/>
          <w:kern w:val="0"/>
        </w:rPr>
        <w:t>对</w:t>
      </w:r>
      <w:r w:rsidR="00FE4922" w:rsidRPr="009E36A4">
        <w:rPr>
          <w:rFonts w:hint="eastAsia"/>
          <w:kern w:val="0"/>
        </w:rPr>
        <w:t>16</w:t>
      </w:r>
      <w:r w:rsidR="00FE4922" w:rsidRPr="009E36A4">
        <w:rPr>
          <w:rFonts w:hint="eastAsia"/>
          <w:kern w:val="0"/>
        </w:rPr>
        <w:t>管的</w:t>
      </w:r>
      <w:r w:rsidR="00FE4922" w:rsidRPr="009E36A4">
        <w:rPr>
          <w:rFonts w:hint="eastAsia"/>
          <w:kern w:val="0"/>
        </w:rPr>
        <w:t>90</w:t>
      </w:r>
      <w:r w:rsidR="00FE4922" w:rsidRPr="009E36A4">
        <w:rPr>
          <w:rFonts w:hint="eastAsia"/>
          <w:kern w:val="0"/>
        </w:rPr>
        <w:t>升风缸进行充风，同时</w:t>
      </w:r>
      <w:r w:rsidR="00FE4922" w:rsidRPr="009E36A4">
        <w:rPr>
          <w:rFonts w:hint="eastAsia"/>
          <w:kern w:val="0"/>
        </w:rPr>
        <w:t>16</w:t>
      </w:r>
      <w:r w:rsidR="00FE4922" w:rsidRPr="009E36A4">
        <w:rPr>
          <w:rFonts w:hint="eastAsia"/>
          <w:kern w:val="0"/>
        </w:rPr>
        <w:t>管测试点</w:t>
      </w:r>
      <w:r w:rsidR="00FE4922" w:rsidRPr="009E36A4">
        <w:rPr>
          <w:rFonts w:hint="eastAsia"/>
          <w:kern w:val="0"/>
        </w:rPr>
        <w:t>TP-16</w:t>
      </w:r>
      <w:r w:rsidR="00FE4922" w:rsidRPr="009E36A4">
        <w:rPr>
          <w:rFonts w:hint="eastAsia"/>
          <w:kern w:val="0"/>
        </w:rPr>
        <w:t>实时采集压力信息</w:t>
      </w:r>
      <w:r w:rsidR="00CF11BD" w:rsidRPr="009E36A4">
        <w:rPr>
          <w:rFonts w:hint="eastAsia"/>
          <w:kern w:val="0"/>
        </w:rPr>
        <w:t>，进而打开双向阀</w:t>
      </w:r>
      <w:r w:rsidR="00CF11BD" w:rsidRPr="009E36A4">
        <w:rPr>
          <w:rFonts w:hint="eastAsia"/>
          <w:kern w:val="0"/>
        </w:rPr>
        <w:t>DCV2</w:t>
      </w:r>
      <w:r w:rsidR="00CF11BD" w:rsidRPr="009E36A4">
        <w:rPr>
          <w:rFonts w:hint="eastAsia"/>
          <w:kern w:val="0"/>
        </w:rPr>
        <w:t>并由双向阀打开</w:t>
      </w:r>
      <w:r w:rsidR="00CF11BD" w:rsidRPr="009E36A4">
        <w:rPr>
          <w:rFonts w:hint="eastAsia"/>
          <w:kern w:val="0"/>
        </w:rPr>
        <w:t>PVTV</w:t>
      </w:r>
      <w:r w:rsidR="00CF11BD" w:rsidRPr="009E36A4">
        <w:rPr>
          <w:rFonts w:hint="eastAsia"/>
          <w:kern w:val="0"/>
        </w:rPr>
        <w:t>三通阀的</w:t>
      </w:r>
      <w:r w:rsidR="00CF11BD" w:rsidRPr="009E36A4">
        <w:rPr>
          <w:rFonts w:hint="eastAsia"/>
          <w:kern w:val="0"/>
        </w:rPr>
        <w:t>A3-A2</w:t>
      </w:r>
      <w:r w:rsidR="00CF11BD" w:rsidRPr="009E36A4">
        <w:rPr>
          <w:rFonts w:hint="eastAsia"/>
          <w:kern w:val="0"/>
        </w:rPr>
        <w:t>，同时，由于</w:t>
      </w:r>
      <w:r w:rsidR="00CF11BD" w:rsidRPr="009E36A4">
        <w:rPr>
          <w:rFonts w:hint="eastAsia"/>
          <w:kern w:val="0"/>
        </w:rPr>
        <w:t>16</w:t>
      </w:r>
      <w:r w:rsidR="00CF11BD" w:rsidRPr="009E36A4">
        <w:rPr>
          <w:rFonts w:hint="eastAsia"/>
          <w:kern w:val="0"/>
        </w:rPr>
        <w:t>管控制部分已经收到来自</w:t>
      </w:r>
      <w:r w:rsidR="00CF11BD" w:rsidRPr="009E36A4">
        <w:rPr>
          <w:rFonts w:hint="eastAsia"/>
          <w:kern w:val="0"/>
        </w:rPr>
        <w:t>IPM</w:t>
      </w:r>
      <w:r w:rsidR="00CF11BD" w:rsidRPr="009E36A4">
        <w:rPr>
          <w:rFonts w:hint="eastAsia"/>
          <w:kern w:val="0"/>
        </w:rPr>
        <w:t>和</w:t>
      </w:r>
      <w:r w:rsidR="0089295D">
        <w:rPr>
          <w:kern w:val="0"/>
        </w:rPr>
        <w:t>EBV</w:t>
      </w:r>
      <w:r w:rsidR="00CF11BD" w:rsidRPr="009E36A4">
        <w:rPr>
          <w:rFonts w:hint="eastAsia"/>
          <w:kern w:val="0"/>
        </w:rPr>
        <w:t>的携带运行状态的</w:t>
      </w:r>
      <w:r w:rsidR="00CF11BD" w:rsidRPr="009E36A4">
        <w:rPr>
          <w:rFonts w:hint="eastAsia"/>
          <w:kern w:val="0"/>
        </w:rPr>
        <w:t>CAN</w:t>
      </w:r>
      <w:r w:rsidR="00CF11BD" w:rsidRPr="009E36A4">
        <w:rPr>
          <w:rFonts w:hint="eastAsia"/>
          <w:kern w:val="0"/>
        </w:rPr>
        <w:t>报文，并按运行状态打开了电磁阀</w:t>
      </w:r>
      <w:r w:rsidR="00CF11BD" w:rsidRPr="009E36A4">
        <w:rPr>
          <w:rFonts w:hint="eastAsia"/>
          <w:kern w:val="0"/>
        </w:rPr>
        <w:t>PV1</w:t>
      </w:r>
      <w:r w:rsidR="00CF11BD" w:rsidRPr="009E36A4">
        <w:rPr>
          <w:rFonts w:hint="eastAsia"/>
          <w:kern w:val="0"/>
        </w:rPr>
        <w:t>的</w:t>
      </w:r>
      <w:r w:rsidR="00CF11BD" w:rsidRPr="009E36A4">
        <w:rPr>
          <w:rFonts w:hint="eastAsia"/>
          <w:kern w:val="0"/>
        </w:rPr>
        <w:t>A3-A2</w:t>
      </w:r>
      <w:r w:rsidR="00CF11BD" w:rsidRPr="009E36A4">
        <w:rPr>
          <w:rFonts w:hint="eastAsia"/>
          <w:kern w:val="0"/>
        </w:rPr>
        <w:t>和缓解电磁阀</w:t>
      </w:r>
      <w:r w:rsidR="00CF11BD" w:rsidRPr="009E36A4">
        <w:rPr>
          <w:rFonts w:hint="eastAsia"/>
          <w:kern w:val="0"/>
        </w:rPr>
        <w:t>REL</w:t>
      </w:r>
      <w:r w:rsidR="00CF11BD" w:rsidRPr="009E36A4">
        <w:rPr>
          <w:rFonts w:hint="eastAsia"/>
          <w:kern w:val="0"/>
        </w:rPr>
        <w:t>，气体得以流向大气。</w:t>
      </w:r>
      <w:r w:rsidR="008A2C4A" w:rsidRPr="009E36A4">
        <w:rPr>
          <w:rFonts w:hint="eastAsia"/>
          <w:kern w:val="0"/>
        </w:rPr>
        <w:t>与此同时，来自</w:t>
      </w:r>
      <w:r w:rsidR="008A2C4A" w:rsidRPr="009E36A4">
        <w:rPr>
          <w:rFonts w:hint="eastAsia"/>
          <w:kern w:val="0"/>
        </w:rPr>
        <w:t>BPCP</w:t>
      </w:r>
      <w:r w:rsidR="008A2C4A" w:rsidRPr="009E36A4">
        <w:rPr>
          <w:rFonts w:hint="eastAsia"/>
          <w:kern w:val="0"/>
        </w:rPr>
        <w:t>的控制压力会打开</w:t>
      </w:r>
      <w:r w:rsidR="008A2C4A" w:rsidRPr="009E36A4">
        <w:rPr>
          <w:rFonts w:hint="eastAsia"/>
          <w:kern w:val="0"/>
        </w:rPr>
        <w:t>DBTV</w:t>
      </w:r>
      <w:r w:rsidR="008A2C4A" w:rsidRPr="009E36A4">
        <w:rPr>
          <w:rFonts w:hint="eastAsia"/>
          <w:kern w:val="0"/>
        </w:rPr>
        <w:t>三通阀（分配阀）的</w:t>
      </w:r>
      <w:r w:rsidR="008A2C4A" w:rsidRPr="009E36A4">
        <w:rPr>
          <w:rFonts w:hint="eastAsia"/>
          <w:kern w:val="0"/>
        </w:rPr>
        <w:t>69</w:t>
      </w:r>
      <w:r w:rsidR="008A2C4A" w:rsidRPr="009E36A4">
        <w:rPr>
          <w:rFonts w:hint="eastAsia"/>
          <w:kern w:val="0"/>
          <w:vertAlign w:val="superscript"/>
        </w:rPr>
        <w:t>#</w:t>
      </w:r>
      <w:r w:rsidR="008A2C4A" w:rsidRPr="009E36A4">
        <w:rPr>
          <w:rFonts w:hint="eastAsia"/>
          <w:kern w:val="0"/>
        </w:rPr>
        <w:t>缩孔和</w:t>
      </w:r>
      <w:r w:rsidR="00E7505B" w:rsidRPr="009E36A4">
        <w:rPr>
          <w:rFonts w:hint="eastAsia"/>
          <w:kern w:val="0"/>
        </w:rPr>
        <w:t>57</w:t>
      </w:r>
      <w:r w:rsidR="00E7505B" w:rsidRPr="009E36A4">
        <w:rPr>
          <w:rFonts w:hint="eastAsia"/>
          <w:kern w:val="0"/>
          <w:vertAlign w:val="superscript"/>
        </w:rPr>
        <w:t>#</w:t>
      </w:r>
      <w:r w:rsidR="00E7505B" w:rsidRPr="009E36A4">
        <w:rPr>
          <w:rFonts w:hint="eastAsia"/>
          <w:kern w:val="0"/>
        </w:rPr>
        <w:t>缩孔，从而对</w:t>
      </w:r>
      <w:r w:rsidR="00E7505B" w:rsidRPr="009E36A4">
        <w:rPr>
          <w:rFonts w:hint="eastAsia"/>
          <w:kern w:val="0"/>
        </w:rPr>
        <w:t>AUX</w:t>
      </w:r>
      <w:r w:rsidR="00E7505B" w:rsidRPr="009E36A4">
        <w:rPr>
          <w:rFonts w:hint="eastAsia"/>
          <w:kern w:val="0"/>
        </w:rPr>
        <w:t>副风缸（工作风缸）进行定压。</w:t>
      </w:r>
      <w:r w:rsidR="007D1B52" w:rsidRPr="009E36A4">
        <w:rPr>
          <w:rFonts w:hint="eastAsia"/>
          <w:kern w:val="0"/>
        </w:rPr>
        <w:t>其具体工作流程图也如下所示：</w:t>
      </w:r>
    </w:p>
    <w:p w14:paraId="6DFB010B" w14:textId="012AB0E9" w:rsidR="0063214F" w:rsidRPr="009E36A4" w:rsidRDefault="00272076" w:rsidP="0063214F">
      <w:pPr>
        <w:ind w:firstLine="414"/>
        <w:rPr>
          <w:kern w:val="0"/>
        </w:rPr>
      </w:pPr>
      <w:r w:rsidRPr="009E36A4">
        <w:rPr>
          <w:kern w:val="0"/>
        </w:rPr>
        <w:object w:dxaOrig="7950" w:dyaOrig="6180" w14:anchorId="47270ADB">
          <v:shape id="_x0000_i1051" type="#_x0000_t75" style="width:396.75pt;height:295.5pt" o:ole="">
            <v:imagedata r:id="rId19" o:title=""/>
          </v:shape>
          <o:OLEObject Type="Embed" ProgID="Visio.Drawing.15" ShapeID="_x0000_i1051" DrawAspect="Content" ObjectID="_1558556101" r:id="rId20"/>
        </w:object>
      </w:r>
    </w:p>
    <w:p w14:paraId="5163F004" w14:textId="2D70F80A" w:rsidR="0063214F" w:rsidRDefault="0063214F"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r w:rsidR="003F7590">
        <w:rPr>
          <w:rFonts w:eastAsia="黑体"/>
          <w:sz w:val="18"/>
          <w:szCs w:val="18"/>
        </w:rPr>
        <w:t>5</w:t>
      </w:r>
      <w:r w:rsidR="003F7590" w:rsidRPr="00A30000">
        <w:rPr>
          <w:rFonts w:eastAsia="黑体"/>
          <w:sz w:val="18"/>
          <w:szCs w:val="18"/>
        </w:rPr>
        <w:t xml:space="preserve"> </w:t>
      </w:r>
      <w:r w:rsidRPr="00A30000">
        <w:rPr>
          <w:rFonts w:eastAsia="黑体" w:hint="eastAsia"/>
          <w:sz w:val="18"/>
          <w:szCs w:val="18"/>
        </w:rPr>
        <w:t>充风缓解</w:t>
      </w:r>
      <w:r w:rsidRPr="00A30000">
        <w:rPr>
          <w:rFonts w:eastAsia="黑体" w:hint="eastAsia"/>
          <w:sz w:val="18"/>
          <w:szCs w:val="18"/>
        </w:rPr>
        <w:t>16</w:t>
      </w:r>
      <w:r w:rsidRPr="00A30000">
        <w:rPr>
          <w:rFonts w:eastAsia="黑体" w:hint="eastAsia"/>
          <w:sz w:val="18"/>
          <w:szCs w:val="18"/>
        </w:rPr>
        <w:t>管气路流通</w:t>
      </w:r>
    </w:p>
    <w:p w14:paraId="6E68C8C3" w14:textId="77777777" w:rsidR="000D3FC4" w:rsidRPr="00A30000" w:rsidRDefault="000D3FC4" w:rsidP="00A30000">
      <w:pPr>
        <w:jc w:val="center"/>
        <w:rPr>
          <w:rFonts w:eastAsia="黑体"/>
          <w:sz w:val="18"/>
          <w:szCs w:val="18"/>
        </w:rPr>
      </w:pPr>
    </w:p>
    <w:p w14:paraId="01FBAE63" w14:textId="77777777" w:rsidR="001A1A88" w:rsidRPr="009E36A4" w:rsidRDefault="000D2136" w:rsidP="001A1A88">
      <w:pPr>
        <w:pStyle w:val="af5"/>
        <w:numPr>
          <w:ilvl w:val="0"/>
          <w:numId w:val="18"/>
        </w:numPr>
        <w:spacing w:line="360" w:lineRule="exact"/>
        <w:ind w:firstLineChars="0"/>
        <w:rPr>
          <w:rFonts w:ascii="Times New Roman" w:hAnsi="Times New Roman"/>
          <w:kern w:val="0"/>
        </w:rPr>
      </w:pPr>
      <w:r w:rsidRPr="009E36A4">
        <w:rPr>
          <w:rFonts w:ascii="Times New Roman" w:hAnsi="Times New Roman" w:hint="eastAsia"/>
          <w:kern w:val="0"/>
        </w:rPr>
        <w:t>20</w:t>
      </w:r>
      <w:r w:rsidRPr="009E36A4">
        <w:rPr>
          <w:rFonts w:ascii="Times New Roman" w:hAnsi="Times New Roman" w:hint="eastAsia"/>
          <w:kern w:val="0"/>
          <w:vertAlign w:val="superscript"/>
        </w:rPr>
        <w:t>#</w:t>
      </w:r>
      <w:r w:rsidR="00F62237" w:rsidRPr="009E36A4">
        <w:rPr>
          <w:rFonts w:ascii="Times New Roman" w:hAnsi="Times New Roman" w:hint="eastAsia"/>
          <w:kern w:val="0"/>
        </w:rPr>
        <w:t>模块</w:t>
      </w:r>
    </w:p>
    <w:p w14:paraId="2F5DB2C7" w14:textId="77777777" w:rsidR="00F62237" w:rsidRPr="009E36A4" w:rsidRDefault="00F62237" w:rsidP="00AE645A">
      <w:pPr>
        <w:spacing w:line="360" w:lineRule="exact"/>
        <w:ind w:firstLine="418"/>
        <w:rPr>
          <w:kern w:val="0"/>
        </w:rPr>
      </w:pPr>
      <w:r w:rsidRPr="009E36A4">
        <w:rPr>
          <w:rFonts w:hint="eastAsia"/>
          <w:kern w:val="0"/>
        </w:rPr>
        <w:t>在控制部分，气体经</w:t>
      </w:r>
      <w:r w:rsidRPr="009E36A4">
        <w:rPr>
          <w:rFonts w:hint="eastAsia"/>
          <w:kern w:val="0"/>
        </w:rPr>
        <w:t>20</w:t>
      </w:r>
      <w:r w:rsidRPr="009E36A4">
        <w:rPr>
          <w:rFonts w:hint="eastAsia"/>
          <w:kern w:val="0"/>
        </w:rPr>
        <w:t>管中继阀</w:t>
      </w:r>
      <w:r w:rsidRPr="009E36A4">
        <w:rPr>
          <w:rFonts w:hint="eastAsia"/>
          <w:kern w:val="0"/>
        </w:rPr>
        <w:t>20R</w:t>
      </w:r>
      <w:r w:rsidRPr="009E36A4">
        <w:rPr>
          <w:rFonts w:hint="eastAsia"/>
          <w:kern w:val="0"/>
        </w:rPr>
        <w:t>上侧缩孔后被</w:t>
      </w:r>
      <w:r w:rsidR="00AE645A" w:rsidRPr="009E36A4">
        <w:rPr>
          <w:rFonts w:hint="eastAsia"/>
          <w:kern w:val="0"/>
        </w:rPr>
        <w:t>流经缓解电磁阀进而排出大气；缓解部分则是从</w:t>
      </w:r>
      <w:r w:rsidR="00AE645A" w:rsidRPr="009E36A4">
        <w:rPr>
          <w:rFonts w:hint="eastAsia"/>
          <w:kern w:val="0"/>
        </w:rPr>
        <w:t>20</w:t>
      </w:r>
      <w:r w:rsidR="00AE645A" w:rsidRPr="009E36A4">
        <w:rPr>
          <w:rFonts w:hint="eastAsia"/>
          <w:kern w:val="0"/>
        </w:rPr>
        <w:t>管通过</w:t>
      </w:r>
      <w:r w:rsidR="00AE645A" w:rsidRPr="009E36A4">
        <w:rPr>
          <w:rFonts w:hint="eastAsia"/>
          <w:kern w:val="0"/>
        </w:rPr>
        <w:t>PVLT</w:t>
      </w:r>
      <w:r w:rsidR="00AE645A" w:rsidRPr="009E36A4">
        <w:rPr>
          <w:rFonts w:hint="eastAsia"/>
          <w:kern w:val="0"/>
        </w:rPr>
        <w:t>和</w:t>
      </w:r>
      <w:r w:rsidR="00AE645A" w:rsidRPr="009E36A4">
        <w:rPr>
          <w:rFonts w:hint="eastAsia"/>
          <w:kern w:val="0"/>
        </w:rPr>
        <w:t>20R</w:t>
      </w:r>
      <w:r w:rsidR="00AE645A" w:rsidRPr="009E36A4">
        <w:rPr>
          <w:rFonts w:hint="eastAsia"/>
          <w:kern w:val="0"/>
        </w:rPr>
        <w:t>排出大气</w:t>
      </w:r>
      <w:r w:rsidR="007657EE" w:rsidRPr="009E36A4">
        <w:rPr>
          <w:rFonts w:hint="eastAsia"/>
          <w:kern w:val="0"/>
        </w:rPr>
        <w:t>。气路流通如下所示：</w:t>
      </w:r>
    </w:p>
    <w:p w14:paraId="611F0FBC" w14:textId="2E7AAA0D" w:rsidR="00B853A9" w:rsidRPr="00A30000" w:rsidRDefault="00272076" w:rsidP="00A30000">
      <w:pPr>
        <w:jc w:val="center"/>
        <w:rPr>
          <w:rFonts w:eastAsia="黑体" w:hint="eastAsia"/>
          <w:sz w:val="18"/>
          <w:szCs w:val="18"/>
        </w:rPr>
      </w:pPr>
      <w:r w:rsidRPr="009E36A4">
        <w:rPr>
          <w:kern w:val="0"/>
        </w:rPr>
        <w:object w:dxaOrig="9435" w:dyaOrig="5670" w14:anchorId="3FD849CD">
          <v:shape id="_x0000_i1050" type="#_x0000_t75" style="width:411pt;height:222pt" o:ole="">
            <v:imagedata r:id="rId21" o:title=""/>
          </v:shape>
          <o:OLEObject Type="Embed" ProgID="Visio.Drawing.15" ShapeID="_x0000_i1050" DrawAspect="Content" ObjectID="_1558556102" r:id="rId22"/>
        </w:object>
      </w:r>
      <w:r w:rsidRPr="00A30000">
        <w:rPr>
          <w:rFonts w:eastAsia="黑体" w:hint="eastAsia"/>
          <w:sz w:val="18"/>
          <w:szCs w:val="18"/>
        </w:rPr>
        <w:t>图</w:t>
      </w:r>
      <w:r w:rsidRPr="00A30000">
        <w:rPr>
          <w:rFonts w:eastAsia="黑体" w:hint="eastAsia"/>
          <w:sz w:val="18"/>
          <w:szCs w:val="18"/>
        </w:rPr>
        <w:t>2.</w:t>
      </w:r>
      <w:r>
        <w:rPr>
          <w:rFonts w:eastAsia="黑体"/>
          <w:sz w:val="18"/>
          <w:szCs w:val="18"/>
        </w:rPr>
        <w:t>6</w:t>
      </w:r>
      <w:r w:rsidRPr="00A30000">
        <w:rPr>
          <w:rFonts w:eastAsia="黑体"/>
          <w:sz w:val="18"/>
          <w:szCs w:val="18"/>
        </w:rPr>
        <w:t xml:space="preserve"> </w:t>
      </w:r>
      <w:r w:rsidRPr="00A30000">
        <w:rPr>
          <w:rFonts w:eastAsia="黑体" w:hint="eastAsia"/>
          <w:sz w:val="18"/>
          <w:szCs w:val="18"/>
        </w:rPr>
        <w:t>充风缓解</w:t>
      </w:r>
      <w:r w:rsidRPr="00A30000">
        <w:rPr>
          <w:rFonts w:eastAsia="黑体" w:hint="eastAsia"/>
          <w:sz w:val="18"/>
          <w:szCs w:val="18"/>
        </w:rPr>
        <w:t>20</w:t>
      </w:r>
      <w:r w:rsidRPr="00A30000">
        <w:rPr>
          <w:rFonts w:eastAsia="黑体" w:hint="eastAsia"/>
          <w:sz w:val="18"/>
          <w:szCs w:val="18"/>
        </w:rPr>
        <w:t>管气路流通</w:t>
      </w:r>
    </w:p>
    <w:p w14:paraId="6CC6C6D6" w14:textId="77777777" w:rsidR="00766251" w:rsidRPr="009E36A4" w:rsidRDefault="00766251" w:rsidP="00766251">
      <w:pPr>
        <w:spacing w:line="360" w:lineRule="exact"/>
        <w:ind w:leftChars="-1" w:left="-2" w:firstLineChars="200" w:firstLine="420"/>
        <w:rPr>
          <w:rFonts w:eastAsia="黑体"/>
          <w:kern w:val="0"/>
        </w:rPr>
      </w:pPr>
      <w:r w:rsidRPr="009E36A4">
        <w:rPr>
          <w:rFonts w:eastAsia="黑体" w:hint="eastAsia"/>
          <w:kern w:val="0"/>
        </w:rPr>
        <w:lastRenderedPageBreak/>
        <w:t>B</w:t>
      </w:r>
      <w:r w:rsidRPr="009E36A4">
        <w:rPr>
          <w:rFonts w:eastAsia="黑体"/>
          <w:kern w:val="0"/>
        </w:rPr>
        <w:t xml:space="preserve">.  </w:t>
      </w:r>
      <w:r w:rsidRPr="009E36A4">
        <w:rPr>
          <w:rFonts w:eastAsia="黑体" w:hint="eastAsia"/>
          <w:kern w:val="0"/>
        </w:rPr>
        <w:t>减压制动</w:t>
      </w:r>
    </w:p>
    <w:p w14:paraId="20C6E02D" w14:textId="77777777" w:rsidR="00BF27C8" w:rsidRPr="009E36A4" w:rsidRDefault="00BF27C8" w:rsidP="007F2B3F">
      <w:pPr>
        <w:pStyle w:val="aff2"/>
      </w:pPr>
      <w:r w:rsidRPr="009E36A4">
        <w:rPr>
          <w:rFonts w:eastAsia="黑体"/>
        </w:rPr>
        <w:tab/>
      </w:r>
      <w:r w:rsidRPr="009E36A4">
        <w:rPr>
          <w:rFonts w:hint="eastAsia"/>
        </w:rPr>
        <w:t>减压制动是将自动制动手柄从运转位移至初制动位（最小减压位）、制动区、常用全制动位、抑制位、重联位均发生减压制动，首先是均衡减压，通过</w:t>
      </w:r>
      <w:r w:rsidRPr="009E36A4">
        <w:rPr>
          <w:rFonts w:hint="eastAsia"/>
        </w:rPr>
        <w:t>BP</w:t>
      </w:r>
      <w:r w:rsidRPr="009E36A4">
        <w:rPr>
          <w:rFonts w:hint="eastAsia"/>
        </w:rPr>
        <w:t>模块的中继阀控制列车管的减压，减压速度为常用减压速度，确保常用制动的稳定性。根据自动制动手柄的位置给出减压量的电信号至</w:t>
      </w:r>
      <w:r w:rsidRPr="009E36A4">
        <w:rPr>
          <w:rFonts w:hint="eastAsia"/>
        </w:rPr>
        <w:t>M-IPM</w:t>
      </w:r>
      <w:r w:rsidRPr="009E36A4">
        <w:rPr>
          <w:rFonts w:hint="eastAsia"/>
        </w:rPr>
        <w:t>，</w:t>
      </w:r>
      <w:r w:rsidRPr="009E36A4">
        <w:rPr>
          <w:rFonts w:hint="eastAsia"/>
        </w:rPr>
        <w:t>M-IPM</w:t>
      </w:r>
      <w:r w:rsidRPr="009E36A4">
        <w:rPr>
          <w:rFonts w:hint="eastAsia"/>
        </w:rPr>
        <w:t>通过</w:t>
      </w:r>
      <w:r w:rsidRPr="009E36A4">
        <w:rPr>
          <w:rFonts w:hint="eastAsia"/>
        </w:rPr>
        <w:t>CAN</w:t>
      </w:r>
      <w:r w:rsidRPr="009E36A4">
        <w:rPr>
          <w:rFonts w:hint="eastAsia"/>
        </w:rPr>
        <w:t>总线传至</w:t>
      </w:r>
      <w:r w:rsidRPr="009E36A4">
        <w:rPr>
          <w:rFonts w:hint="eastAsia"/>
        </w:rPr>
        <w:t>ER</w:t>
      </w:r>
      <w:r w:rsidRPr="009E36A4">
        <w:rPr>
          <w:rFonts w:hint="eastAsia"/>
        </w:rPr>
        <w:t>模块确定减压量，通过均衡压力传感器</w:t>
      </w:r>
      <w:r w:rsidRPr="009E36A4">
        <w:rPr>
          <w:rFonts w:hint="eastAsia"/>
        </w:rPr>
        <w:t>ERT</w:t>
      </w:r>
      <w:r w:rsidRPr="009E36A4">
        <w:rPr>
          <w:rFonts w:hint="eastAsia"/>
        </w:rPr>
        <w:t>比较控制缓解电磁阀</w:t>
      </w:r>
      <w:r w:rsidRPr="009E36A4">
        <w:rPr>
          <w:rFonts w:hint="eastAsia"/>
        </w:rPr>
        <w:t>REL</w:t>
      </w:r>
      <w:r w:rsidRPr="009E36A4">
        <w:rPr>
          <w:rFonts w:hint="eastAsia"/>
        </w:rPr>
        <w:t>的得电时间来控制均衡风缸的减压量，然后控制列车管的减压量；手柄位置信号通过</w:t>
      </w:r>
      <w:r w:rsidRPr="009E36A4">
        <w:rPr>
          <w:rFonts w:hint="eastAsia"/>
        </w:rPr>
        <w:t>M-IPM</w:t>
      </w:r>
      <w:r w:rsidRPr="009E36A4">
        <w:rPr>
          <w:rFonts w:hint="eastAsia"/>
        </w:rPr>
        <w:t>传至</w:t>
      </w:r>
      <w:r w:rsidRPr="009E36A4">
        <w:rPr>
          <w:rFonts w:hint="eastAsia"/>
        </w:rPr>
        <w:t>16#</w:t>
      </w:r>
      <w:r w:rsidRPr="009E36A4">
        <w:rPr>
          <w:rFonts w:hint="eastAsia"/>
        </w:rPr>
        <w:t>模块控制</w:t>
      </w:r>
      <w:r w:rsidRPr="009E36A4">
        <w:rPr>
          <w:rFonts w:hint="eastAsia"/>
        </w:rPr>
        <w:t>16</w:t>
      </w:r>
      <w:r w:rsidRPr="009E36A4">
        <w:rPr>
          <w:rFonts w:hint="eastAsia"/>
          <w:vertAlign w:val="superscript"/>
        </w:rPr>
        <w:t>#</w:t>
      </w:r>
      <w:r w:rsidRPr="009E36A4">
        <w:rPr>
          <w:rFonts w:hint="eastAsia"/>
        </w:rPr>
        <w:t>的压力（作用管），</w:t>
      </w:r>
      <w:r w:rsidRPr="009E36A4">
        <w:rPr>
          <w:rFonts w:hint="eastAsia"/>
        </w:rPr>
        <w:t>16</w:t>
      </w:r>
      <w:r w:rsidRPr="009E36A4">
        <w:rPr>
          <w:rFonts w:hint="eastAsia"/>
          <w:vertAlign w:val="superscript"/>
        </w:rPr>
        <w:t>#</w:t>
      </w:r>
      <w:r w:rsidRPr="009E36A4">
        <w:rPr>
          <w:rFonts w:hint="eastAsia"/>
        </w:rPr>
        <w:t>的压力通过</w:t>
      </w:r>
      <w:r w:rsidRPr="009E36A4">
        <w:rPr>
          <w:rFonts w:hint="eastAsia"/>
        </w:rPr>
        <w:t>BCCP</w:t>
      </w:r>
      <w:r w:rsidRPr="009E36A4">
        <w:rPr>
          <w:rFonts w:hint="eastAsia"/>
        </w:rPr>
        <w:t>模块控制控制制动缸上闸，上闸比略低于</w:t>
      </w:r>
      <w:r w:rsidRPr="009E36A4">
        <w:rPr>
          <w:rFonts w:hint="eastAsia"/>
        </w:rPr>
        <w:t>1:2.5</w:t>
      </w:r>
      <w:r w:rsidRPr="009E36A4">
        <w:rPr>
          <w:rFonts w:hint="eastAsia"/>
        </w:rPr>
        <w:t>。关于常用制动限压，</w:t>
      </w:r>
      <w:r w:rsidRPr="009E36A4">
        <w:rPr>
          <w:rFonts w:hint="eastAsia"/>
        </w:rPr>
        <w:t>JZ-7</w:t>
      </w:r>
      <w:r w:rsidRPr="009E36A4">
        <w:rPr>
          <w:rFonts w:hint="eastAsia"/>
        </w:rPr>
        <w:t>制动机设置了常用限压阀，</w:t>
      </w:r>
      <w:r w:rsidRPr="009E36A4">
        <w:rPr>
          <w:rFonts w:hint="eastAsia"/>
        </w:rPr>
        <w:t>DK-1</w:t>
      </w:r>
      <w:r w:rsidRPr="009E36A4">
        <w:rPr>
          <w:rFonts w:hint="eastAsia"/>
        </w:rPr>
        <w:t>制动机设置了</w:t>
      </w:r>
      <w:r w:rsidRPr="009E36A4">
        <w:rPr>
          <w:rFonts w:hint="eastAsia"/>
        </w:rPr>
        <w:t>208</w:t>
      </w:r>
      <w:r w:rsidRPr="009E36A4">
        <w:rPr>
          <w:rFonts w:hint="eastAsia"/>
        </w:rPr>
        <w:t>压力继电器控制最大减压量，本制动机则通过软件控制，当制动缸压力达到全制动减压量所规定的制动缸压力以后的减压为无效减压。抑制位就是人机对话的意思，即是说当由安全装置触发的惩罚制动（监控、警惕、失电、网络等）发生后需将自动制动手柄放抑制位</w:t>
      </w:r>
      <w:r w:rsidRPr="009E36A4">
        <w:rPr>
          <w:rFonts w:hint="eastAsia"/>
        </w:rPr>
        <w:t>1</w:t>
      </w:r>
      <w:r w:rsidRPr="009E36A4">
        <w:rPr>
          <w:rFonts w:hint="eastAsia"/>
        </w:rPr>
        <w:t>秒后才能缓解，也就是说司机已知道发生了惩罚制动，并对机器作了答复。重联位均衡风缸压力减为</w:t>
      </w:r>
      <w:r w:rsidRPr="009E36A4">
        <w:rPr>
          <w:rFonts w:hint="eastAsia"/>
        </w:rPr>
        <w:t>0</w:t>
      </w:r>
      <w:r w:rsidRPr="009E36A4">
        <w:rPr>
          <w:rFonts w:hint="eastAsia"/>
        </w:rPr>
        <w:t>，列车管由于</w:t>
      </w:r>
      <w:r w:rsidRPr="009E36A4">
        <w:rPr>
          <w:rFonts w:hint="eastAsia"/>
        </w:rPr>
        <w:t>BP</w:t>
      </w:r>
      <w:r w:rsidRPr="009E36A4">
        <w:rPr>
          <w:rFonts w:hint="eastAsia"/>
        </w:rPr>
        <w:t>模块内的</w:t>
      </w:r>
      <w:r w:rsidRPr="009E36A4">
        <w:rPr>
          <w:rFonts w:hint="eastAsia"/>
        </w:rPr>
        <w:t>BPCO</w:t>
      </w:r>
      <w:r w:rsidRPr="009E36A4">
        <w:rPr>
          <w:rFonts w:hint="eastAsia"/>
        </w:rPr>
        <w:t>阀的弹簧关断，设定值为</w:t>
      </w:r>
      <w:r w:rsidRPr="009E36A4">
        <w:rPr>
          <w:rFonts w:hint="eastAsia"/>
        </w:rPr>
        <w:t>77Kpa</w:t>
      </w:r>
      <w:r w:rsidRPr="009E36A4">
        <w:rPr>
          <w:rFonts w:hint="eastAsia"/>
        </w:rPr>
        <w:t>；制动缸压力在当列车管压力下降到</w:t>
      </w:r>
      <w:r w:rsidRPr="009E36A4">
        <w:rPr>
          <w:rFonts w:hint="eastAsia"/>
        </w:rPr>
        <w:t>140 Kpa</w:t>
      </w:r>
      <w:r w:rsidRPr="009E36A4">
        <w:rPr>
          <w:rFonts w:hint="eastAsia"/>
        </w:rPr>
        <w:t>时，</w:t>
      </w:r>
      <w:r w:rsidRPr="009E36A4">
        <w:rPr>
          <w:rFonts w:hint="eastAsia"/>
        </w:rPr>
        <w:t>16#</w:t>
      </w:r>
      <w:r w:rsidRPr="009E36A4">
        <w:rPr>
          <w:rFonts w:hint="eastAsia"/>
        </w:rPr>
        <w:t>模块接通了紧急回路，使制动缸的压力由常用制动的压力上升为紧急制动的压力，其管路通路见紧急制动；当常用全制动后小闸侧缓（快缓）并回运转位，此时大闸的无效减压就成了有效减压。</w:t>
      </w:r>
    </w:p>
    <w:p w14:paraId="0892EF80" w14:textId="77777777" w:rsidR="0077170D" w:rsidRPr="009E36A4" w:rsidRDefault="004660DF" w:rsidP="0077170D">
      <w:pPr>
        <w:pStyle w:val="af5"/>
        <w:numPr>
          <w:ilvl w:val="0"/>
          <w:numId w:val="21"/>
        </w:numPr>
        <w:ind w:firstLineChars="0"/>
        <w:rPr>
          <w:rFonts w:ascii="Times New Roman" w:hAnsi="Times New Roman"/>
          <w:kern w:val="0"/>
        </w:rPr>
      </w:pPr>
      <w:r w:rsidRPr="009E36A4">
        <w:rPr>
          <w:rFonts w:ascii="Times New Roman" w:hAnsi="Times New Roman" w:hint="eastAsia"/>
          <w:kern w:val="0"/>
        </w:rPr>
        <w:t>均衡回路</w:t>
      </w:r>
    </w:p>
    <w:p w14:paraId="07FAAA1D" w14:textId="77777777" w:rsidR="00BF27C8" w:rsidRPr="009E36A4" w:rsidRDefault="008C4BE6" w:rsidP="004735EA">
      <w:pPr>
        <w:spacing w:line="360" w:lineRule="exact"/>
        <w:ind w:firstLine="412"/>
      </w:pPr>
      <w:r w:rsidRPr="009E36A4">
        <w:rPr>
          <w:rFonts w:hint="eastAsia"/>
        </w:rPr>
        <w:t>减压制动时制动回路的操作与缓解充风的不一样，充风时均衡风缸压力不足，而减压制动时是要把均衡风缸的压力降低，而</w:t>
      </w:r>
      <w:r w:rsidRPr="009E36A4">
        <w:rPr>
          <w:rFonts w:hint="eastAsia"/>
        </w:rPr>
        <w:t>BPCP</w:t>
      </w:r>
      <w:r w:rsidRPr="009E36A4">
        <w:rPr>
          <w:rFonts w:hint="eastAsia"/>
        </w:rPr>
        <w:t>的</w:t>
      </w:r>
      <w:r w:rsidRPr="009E36A4">
        <w:rPr>
          <w:rFonts w:hint="eastAsia"/>
        </w:rPr>
        <w:t>BP</w:t>
      </w:r>
      <w:r w:rsidRPr="009E36A4">
        <w:rPr>
          <w:rFonts w:hint="eastAsia"/>
        </w:rPr>
        <w:t>中继阀能控制</w:t>
      </w:r>
      <w:r w:rsidRPr="009E36A4">
        <w:rPr>
          <w:rFonts w:hint="eastAsia"/>
        </w:rPr>
        <w:t>BP</w:t>
      </w:r>
      <w:r w:rsidRPr="009E36A4">
        <w:rPr>
          <w:rFonts w:hint="eastAsia"/>
        </w:rPr>
        <w:t>管压力快速跟随均衡风缸的压力，因此列车管的压力也会随之变化。</w:t>
      </w:r>
      <w:r w:rsidR="00055E4C" w:rsidRPr="009E36A4">
        <w:rPr>
          <w:rFonts w:hint="eastAsia"/>
        </w:rPr>
        <w:t>在自动制动模式下均衡风缸的继电器</w:t>
      </w:r>
      <w:r w:rsidR="00055E4C" w:rsidRPr="009E36A4">
        <w:rPr>
          <w:rFonts w:hint="eastAsia"/>
        </w:rPr>
        <w:t>MVER</w:t>
      </w:r>
      <w:r w:rsidR="00055E4C" w:rsidRPr="009E36A4">
        <w:rPr>
          <w:rFonts w:hint="eastAsia"/>
        </w:rPr>
        <w:t>是一直保持常得电状态，此时气体会通过</w:t>
      </w:r>
      <w:r w:rsidR="00055E4C" w:rsidRPr="009E36A4">
        <w:rPr>
          <w:rFonts w:hint="eastAsia"/>
        </w:rPr>
        <w:t>A3-A2</w:t>
      </w:r>
      <w:r w:rsidR="00055E4C" w:rsidRPr="009E36A4">
        <w:rPr>
          <w:rFonts w:hint="eastAsia"/>
        </w:rPr>
        <w:t>流向缓解电磁阀而排出大气。</w:t>
      </w:r>
      <w:r w:rsidR="00DB2C9E" w:rsidRPr="009E36A4">
        <w:rPr>
          <w:rFonts w:hint="eastAsia"/>
        </w:rPr>
        <w:t>其作用流程如下所示：</w:t>
      </w:r>
    </w:p>
    <w:p w14:paraId="365CDF3F" w14:textId="77777777" w:rsidR="004C6FB7" w:rsidRPr="009E36A4" w:rsidRDefault="0094175D" w:rsidP="00E365AD">
      <w:pPr>
        <w:ind w:firstLine="414"/>
      </w:pPr>
      <w:r w:rsidRPr="009E36A4">
        <w:object w:dxaOrig="7876" w:dyaOrig="2311" w14:anchorId="679419EF">
          <v:shape id="_x0000_i1029" type="#_x0000_t75" style="width:393.75pt;height:108.75pt" o:ole="">
            <v:imagedata r:id="rId23" o:title=""/>
          </v:shape>
          <o:OLEObject Type="Embed" ProgID="Visio.Drawing.15" ShapeID="_x0000_i1029" DrawAspect="Content" ObjectID="_1558556103" r:id="rId24"/>
        </w:object>
      </w:r>
    </w:p>
    <w:p w14:paraId="23ED3D05" w14:textId="1AD8E8B9" w:rsidR="00E365AD" w:rsidRDefault="00E365AD"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r w:rsidR="009B65F6">
        <w:rPr>
          <w:rFonts w:eastAsia="黑体"/>
          <w:sz w:val="18"/>
          <w:szCs w:val="18"/>
        </w:rPr>
        <w:t>7</w:t>
      </w:r>
      <w:r w:rsidR="009B65F6" w:rsidRPr="00A30000">
        <w:rPr>
          <w:rFonts w:eastAsia="黑体"/>
          <w:sz w:val="18"/>
          <w:szCs w:val="18"/>
        </w:rPr>
        <w:t xml:space="preserve"> </w:t>
      </w:r>
      <w:r w:rsidRPr="00A30000">
        <w:rPr>
          <w:rFonts w:eastAsia="黑体" w:hint="eastAsia"/>
          <w:sz w:val="18"/>
          <w:szCs w:val="18"/>
        </w:rPr>
        <w:t>减压制动均衡回路</w:t>
      </w:r>
      <w:r w:rsidR="00622ED6" w:rsidRPr="00A30000">
        <w:rPr>
          <w:rFonts w:eastAsia="黑体" w:hint="eastAsia"/>
          <w:sz w:val="18"/>
          <w:szCs w:val="18"/>
        </w:rPr>
        <w:t>气路流通</w:t>
      </w:r>
    </w:p>
    <w:p w14:paraId="2B33AA7F" w14:textId="77777777" w:rsidR="00960E45" w:rsidRPr="00A30000" w:rsidRDefault="00960E45" w:rsidP="00A30000">
      <w:pPr>
        <w:jc w:val="center"/>
        <w:rPr>
          <w:rFonts w:eastAsia="黑体"/>
          <w:sz w:val="18"/>
          <w:szCs w:val="18"/>
        </w:rPr>
      </w:pPr>
    </w:p>
    <w:p w14:paraId="5F4AA715" w14:textId="77777777" w:rsidR="004735EA" w:rsidRPr="009E36A4" w:rsidRDefault="004735EA" w:rsidP="004735EA">
      <w:pPr>
        <w:pStyle w:val="af5"/>
        <w:numPr>
          <w:ilvl w:val="0"/>
          <w:numId w:val="21"/>
        </w:numPr>
        <w:spacing w:line="360" w:lineRule="exact"/>
        <w:ind w:firstLineChars="0"/>
        <w:rPr>
          <w:rFonts w:ascii="Times New Roman" w:hAnsi="Times New Roman"/>
        </w:rPr>
      </w:pPr>
      <w:r w:rsidRPr="009E36A4">
        <w:rPr>
          <w:rFonts w:ascii="Times New Roman" w:hAnsi="Times New Roman" w:hint="eastAsia"/>
        </w:rPr>
        <w:t>列车管回路</w:t>
      </w:r>
    </w:p>
    <w:p w14:paraId="4DF8A84B" w14:textId="77777777" w:rsidR="0043563A" w:rsidRPr="009E36A4" w:rsidRDefault="00CC1E4E" w:rsidP="00ED346E">
      <w:pPr>
        <w:spacing w:line="360" w:lineRule="exact"/>
        <w:ind w:firstLine="412"/>
      </w:pPr>
      <w:r w:rsidRPr="009E36A4">
        <w:rPr>
          <w:rFonts w:hint="eastAsia"/>
        </w:rPr>
        <w:t>减压制动时列车管回路由</w:t>
      </w:r>
      <w:r w:rsidRPr="009E36A4">
        <w:rPr>
          <w:rFonts w:hint="eastAsia"/>
        </w:rPr>
        <w:t>16</w:t>
      </w:r>
      <w:r w:rsidRPr="009E36A4">
        <w:rPr>
          <w:rFonts w:hint="eastAsia"/>
        </w:rPr>
        <w:t>控制部分的</w:t>
      </w:r>
      <w:r w:rsidRPr="009E36A4">
        <w:rPr>
          <w:rFonts w:hint="eastAsia"/>
        </w:rPr>
        <w:t>PV</w:t>
      </w:r>
      <w:r w:rsidRPr="009E36A4">
        <w:t>E</w:t>
      </w:r>
      <w:r w:rsidRPr="009E36A4">
        <w:rPr>
          <w:rFonts w:hint="eastAsia"/>
        </w:rPr>
        <w:t>气阀控制压力，导致双向阀</w:t>
      </w:r>
      <w:r w:rsidRPr="009E36A4">
        <w:rPr>
          <w:rFonts w:hint="eastAsia"/>
        </w:rPr>
        <w:t>DCV1</w:t>
      </w:r>
      <w:r w:rsidRPr="009E36A4">
        <w:rPr>
          <w:rFonts w:hint="eastAsia"/>
        </w:rPr>
        <w:t>工作并由列车管传感器</w:t>
      </w:r>
      <w:r w:rsidRPr="009E36A4">
        <w:rPr>
          <w:rFonts w:hint="eastAsia"/>
        </w:rPr>
        <w:t>BPT</w:t>
      </w:r>
      <w:r w:rsidRPr="009E36A4">
        <w:rPr>
          <w:rFonts w:hint="eastAsia"/>
        </w:rPr>
        <w:t>实时检测列车管压力，</w:t>
      </w:r>
      <w:r w:rsidR="00412110" w:rsidRPr="009E36A4">
        <w:rPr>
          <w:rFonts w:hint="eastAsia"/>
        </w:rPr>
        <w:t>此时列车管气体通过列车管</w:t>
      </w:r>
      <w:r w:rsidR="00412110" w:rsidRPr="009E36A4">
        <w:rPr>
          <w:rFonts w:hint="eastAsia"/>
        </w:rPr>
        <w:t>BP</w:t>
      </w:r>
      <w:r w:rsidR="00412110" w:rsidRPr="009E36A4">
        <w:rPr>
          <w:rFonts w:hint="eastAsia"/>
        </w:rPr>
        <w:t>经过滤器后流通</w:t>
      </w:r>
      <w:r w:rsidR="00412110" w:rsidRPr="009E36A4">
        <w:rPr>
          <w:rFonts w:hint="eastAsia"/>
        </w:rPr>
        <w:t>BPCO</w:t>
      </w:r>
      <w:r w:rsidR="00412110" w:rsidRPr="009E36A4">
        <w:rPr>
          <w:rFonts w:hint="eastAsia"/>
        </w:rPr>
        <w:t>并经</w:t>
      </w:r>
      <w:r w:rsidR="00412110" w:rsidRPr="009E36A4">
        <w:rPr>
          <w:rFonts w:hint="eastAsia"/>
        </w:rPr>
        <w:t>BP</w:t>
      </w:r>
      <w:r w:rsidR="00412110" w:rsidRPr="009E36A4">
        <w:rPr>
          <w:rFonts w:hint="eastAsia"/>
        </w:rPr>
        <w:t>中继阀排向大气</w:t>
      </w:r>
      <w:r w:rsidR="009D6E5B" w:rsidRPr="009E36A4">
        <w:rPr>
          <w:rFonts w:hint="eastAsia"/>
        </w:rPr>
        <w:t>，具体如下所示：</w:t>
      </w:r>
    </w:p>
    <w:p w14:paraId="575D3304" w14:textId="77777777" w:rsidR="00BC3477" w:rsidRPr="009E36A4" w:rsidRDefault="0094175D" w:rsidP="00853754">
      <w:pPr>
        <w:ind w:firstLine="414"/>
      </w:pPr>
      <w:r w:rsidRPr="009E36A4">
        <w:object w:dxaOrig="8790" w:dyaOrig="3616" w14:anchorId="37B3C535">
          <v:shape id="_x0000_i1030" type="#_x0000_t75" style="width:393pt;height:159pt" o:ole="">
            <v:imagedata r:id="rId25" o:title=""/>
          </v:shape>
          <o:OLEObject Type="Embed" ProgID="Visio.Drawing.15" ShapeID="_x0000_i1030" DrawAspect="Content" ObjectID="_1558556104" r:id="rId26"/>
        </w:object>
      </w:r>
    </w:p>
    <w:p w14:paraId="2D7AFE44" w14:textId="0A31504A" w:rsidR="00853754" w:rsidRDefault="00853754"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r w:rsidR="009B65F6">
        <w:rPr>
          <w:rFonts w:eastAsia="黑体"/>
          <w:sz w:val="18"/>
          <w:szCs w:val="18"/>
        </w:rPr>
        <w:t>8</w:t>
      </w:r>
      <w:r w:rsidR="009B65F6" w:rsidRPr="00A30000">
        <w:rPr>
          <w:rFonts w:eastAsia="黑体"/>
          <w:sz w:val="18"/>
          <w:szCs w:val="18"/>
        </w:rPr>
        <w:t xml:space="preserve"> </w:t>
      </w:r>
      <w:r w:rsidRPr="00A30000">
        <w:rPr>
          <w:rFonts w:eastAsia="黑体" w:hint="eastAsia"/>
          <w:sz w:val="18"/>
          <w:szCs w:val="18"/>
        </w:rPr>
        <w:t>减压制动列车管气路流通</w:t>
      </w:r>
    </w:p>
    <w:p w14:paraId="1F71963B" w14:textId="77777777" w:rsidR="00257D29" w:rsidRPr="00A30000" w:rsidRDefault="00257D29" w:rsidP="00A30000">
      <w:pPr>
        <w:jc w:val="center"/>
        <w:rPr>
          <w:rFonts w:eastAsia="黑体"/>
          <w:sz w:val="18"/>
          <w:szCs w:val="18"/>
        </w:rPr>
      </w:pPr>
    </w:p>
    <w:p w14:paraId="62793A10" w14:textId="77777777" w:rsidR="009A538D" w:rsidRPr="009E36A4" w:rsidRDefault="009A538D" w:rsidP="009A538D">
      <w:pPr>
        <w:pStyle w:val="af5"/>
        <w:numPr>
          <w:ilvl w:val="0"/>
          <w:numId w:val="21"/>
        </w:numPr>
        <w:spacing w:line="360" w:lineRule="exact"/>
        <w:ind w:firstLineChars="0"/>
        <w:rPr>
          <w:rFonts w:ascii="Times New Roman" w:hAnsi="Times New Roman"/>
        </w:rPr>
      </w:pPr>
      <w:r w:rsidRPr="009E36A4">
        <w:rPr>
          <w:rFonts w:ascii="Times New Roman" w:hAnsi="Times New Roman" w:hint="eastAsia"/>
        </w:rPr>
        <w:t>16</w:t>
      </w:r>
      <w:r w:rsidRPr="009E36A4">
        <w:rPr>
          <w:rFonts w:ascii="Times New Roman" w:hAnsi="Times New Roman" w:hint="eastAsia"/>
          <w:vertAlign w:val="superscript"/>
        </w:rPr>
        <w:t>#</w:t>
      </w:r>
      <w:r w:rsidRPr="009E36A4">
        <w:rPr>
          <w:rFonts w:ascii="Times New Roman" w:hAnsi="Times New Roman" w:hint="eastAsia"/>
        </w:rPr>
        <w:t>管回路</w:t>
      </w:r>
    </w:p>
    <w:p w14:paraId="5FB55CF7" w14:textId="77777777" w:rsidR="009A538D" w:rsidRPr="009E36A4" w:rsidRDefault="009A538D" w:rsidP="0094175D">
      <w:pPr>
        <w:spacing w:line="360" w:lineRule="exact"/>
        <w:ind w:firstLine="420"/>
      </w:pPr>
      <w:r w:rsidRPr="009E36A4">
        <w:rPr>
          <w:rFonts w:hint="eastAsia"/>
        </w:rPr>
        <w:t>16</w:t>
      </w:r>
      <w:r w:rsidRPr="009E36A4">
        <w:rPr>
          <w:rFonts w:hint="eastAsia"/>
          <w:vertAlign w:val="superscript"/>
        </w:rPr>
        <w:t>#</w:t>
      </w:r>
      <w:r w:rsidRPr="009E36A4">
        <w:rPr>
          <w:rFonts w:hint="eastAsia"/>
        </w:rPr>
        <w:t>管在减压制动时也和充风时相反，充风时是排大气，而减压制动则是对风缸和</w:t>
      </w:r>
      <w:r w:rsidRPr="009E36A4">
        <w:rPr>
          <w:rFonts w:hint="eastAsia"/>
        </w:rPr>
        <w:t>16</w:t>
      </w:r>
      <w:r w:rsidRPr="009E36A4">
        <w:rPr>
          <w:rFonts w:hint="eastAsia"/>
          <w:vertAlign w:val="superscript"/>
        </w:rPr>
        <w:t>#</w:t>
      </w:r>
      <w:r w:rsidRPr="009E36A4">
        <w:rPr>
          <w:rFonts w:hint="eastAsia"/>
        </w:rPr>
        <w:t>管充气。</w:t>
      </w:r>
      <w:r w:rsidR="00621ABF" w:rsidRPr="009E36A4">
        <w:rPr>
          <w:rFonts w:hint="eastAsia"/>
        </w:rPr>
        <w:t>16</w:t>
      </w:r>
      <w:r w:rsidR="00621ABF" w:rsidRPr="009E36A4">
        <w:rPr>
          <w:rFonts w:hint="eastAsia"/>
        </w:rPr>
        <w:t>控制部分在收到</w:t>
      </w:r>
      <w:r w:rsidR="00621ABF" w:rsidRPr="009E36A4">
        <w:rPr>
          <w:rFonts w:hint="eastAsia"/>
        </w:rPr>
        <w:t>IPM</w:t>
      </w:r>
      <w:r w:rsidR="00621ABF" w:rsidRPr="009E36A4">
        <w:rPr>
          <w:rFonts w:hint="eastAsia"/>
        </w:rPr>
        <w:t>和</w:t>
      </w:r>
      <w:r w:rsidR="00621ABF" w:rsidRPr="009E36A4">
        <w:rPr>
          <w:rFonts w:hint="eastAsia"/>
        </w:rPr>
        <w:t>BPCP</w:t>
      </w:r>
      <w:r w:rsidR="00621ABF" w:rsidRPr="009E36A4">
        <w:rPr>
          <w:rFonts w:hint="eastAsia"/>
        </w:rPr>
        <w:t>的控制报文后随机按要求打开作用电磁阀</w:t>
      </w:r>
      <w:r w:rsidR="00621ABF" w:rsidRPr="009E36A4">
        <w:rPr>
          <w:rFonts w:hint="eastAsia"/>
        </w:rPr>
        <w:t>APP</w:t>
      </w:r>
      <w:r w:rsidR="00621ABF" w:rsidRPr="009E36A4">
        <w:rPr>
          <w:rFonts w:hint="eastAsia"/>
        </w:rPr>
        <w:t>，气体由</w:t>
      </w:r>
      <w:r w:rsidR="00621ABF" w:rsidRPr="009E36A4">
        <w:rPr>
          <w:rFonts w:hint="eastAsia"/>
        </w:rPr>
        <w:t>MR</w:t>
      </w:r>
      <w:r w:rsidR="00621ABF" w:rsidRPr="009E36A4">
        <w:rPr>
          <w:rFonts w:hint="eastAsia"/>
        </w:rPr>
        <w:t>管经滤器和作用电磁阀</w:t>
      </w:r>
      <w:r w:rsidR="00621ABF" w:rsidRPr="009E36A4">
        <w:rPr>
          <w:rFonts w:hint="eastAsia"/>
        </w:rPr>
        <w:t>APP</w:t>
      </w:r>
      <w:r w:rsidR="00621ABF" w:rsidRPr="009E36A4">
        <w:rPr>
          <w:rFonts w:hint="eastAsia"/>
        </w:rPr>
        <w:t>，一部分向</w:t>
      </w:r>
      <w:r w:rsidR="00621ABF" w:rsidRPr="009E36A4">
        <w:rPr>
          <w:rFonts w:hint="eastAsia"/>
        </w:rPr>
        <w:t>13</w:t>
      </w:r>
      <w:r w:rsidR="00621ABF" w:rsidRPr="009E36A4">
        <w:rPr>
          <w:rFonts w:hint="eastAsia"/>
        </w:rPr>
        <w:t>管充气，一部分经</w:t>
      </w:r>
      <w:r w:rsidR="00621ABF" w:rsidRPr="009E36A4">
        <w:rPr>
          <w:rFonts w:hint="eastAsia"/>
        </w:rPr>
        <w:t>MV16</w:t>
      </w:r>
      <w:r w:rsidR="00621ABF" w:rsidRPr="009E36A4">
        <w:rPr>
          <w:rFonts w:hint="eastAsia"/>
        </w:rPr>
        <w:t>控制的</w:t>
      </w:r>
      <w:r w:rsidR="00621ABF" w:rsidRPr="009E36A4">
        <w:rPr>
          <w:rFonts w:hint="eastAsia"/>
        </w:rPr>
        <w:t>PV16</w:t>
      </w:r>
      <w:r w:rsidR="00621ABF" w:rsidRPr="009E36A4">
        <w:rPr>
          <w:rFonts w:hint="eastAsia"/>
        </w:rPr>
        <w:t>，最终向</w:t>
      </w:r>
      <w:r w:rsidR="00621ABF" w:rsidRPr="009E36A4">
        <w:rPr>
          <w:rFonts w:hint="eastAsia"/>
        </w:rPr>
        <w:t>16</w:t>
      </w:r>
      <w:r w:rsidR="00621ABF" w:rsidRPr="009E36A4">
        <w:rPr>
          <w:rFonts w:hint="eastAsia"/>
          <w:vertAlign w:val="superscript"/>
        </w:rPr>
        <w:t>#</w:t>
      </w:r>
      <w:r w:rsidR="00621ABF" w:rsidRPr="009E36A4">
        <w:rPr>
          <w:rFonts w:hint="eastAsia"/>
        </w:rPr>
        <w:t>管和</w:t>
      </w:r>
      <w:r w:rsidR="00621ABF" w:rsidRPr="009E36A4">
        <w:rPr>
          <w:rFonts w:hint="eastAsia"/>
        </w:rPr>
        <w:t>16</w:t>
      </w:r>
      <w:r w:rsidR="00621ABF" w:rsidRPr="009E36A4">
        <w:rPr>
          <w:vertAlign w:val="superscript"/>
        </w:rPr>
        <w:t>#</w:t>
      </w:r>
      <w:r w:rsidR="00621ABF" w:rsidRPr="009E36A4">
        <w:rPr>
          <w:rFonts w:hint="eastAsia"/>
        </w:rPr>
        <w:t>风缸充气</w:t>
      </w:r>
      <w:r w:rsidR="009D6E5B" w:rsidRPr="009E36A4">
        <w:rPr>
          <w:rFonts w:hint="eastAsia"/>
        </w:rPr>
        <w:t>，</w:t>
      </w:r>
      <w:r w:rsidR="00266ED8" w:rsidRPr="009E36A4">
        <w:rPr>
          <w:rFonts w:hint="eastAsia"/>
        </w:rPr>
        <w:t>具体如下所示：</w:t>
      </w:r>
    </w:p>
    <w:p w14:paraId="4BBC51D0" w14:textId="77777777" w:rsidR="0094175D" w:rsidRPr="009E36A4" w:rsidRDefault="0094175D" w:rsidP="0094175D">
      <w:r w:rsidRPr="009E36A4">
        <w:object w:dxaOrig="9421" w:dyaOrig="3271" w14:anchorId="06A164DD">
          <v:shape id="_x0000_i1031" type="#_x0000_t75" style="width:429pt;height:149.25pt" o:ole="">
            <v:imagedata r:id="rId27" o:title=""/>
          </v:shape>
          <o:OLEObject Type="Embed" ProgID="Visio.Drawing.15" ShapeID="_x0000_i1031" DrawAspect="Content" ObjectID="_1558556105" r:id="rId28"/>
        </w:object>
      </w:r>
    </w:p>
    <w:p w14:paraId="129B697D" w14:textId="360824D5" w:rsidR="0094175D" w:rsidRPr="00A30000" w:rsidRDefault="0094175D" w:rsidP="0094175D">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r w:rsidR="000D4C5D">
        <w:rPr>
          <w:rFonts w:eastAsia="黑体"/>
          <w:sz w:val="18"/>
          <w:szCs w:val="18"/>
        </w:rPr>
        <w:t>9</w:t>
      </w:r>
      <w:r w:rsidR="000D4C5D" w:rsidRPr="00A30000">
        <w:rPr>
          <w:rFonts w:eastAsia="黑体"/>
          <w:sz w:val="18"/>
          <w:szCs w:val="18"/>
        </w:rPr>
        <w:t xml:space="preserve"> </w:t>
      </w:r>
      <w:r w:rsidRPr="00A30000">
        <w:rPr>
          <w:rFonts w:eastAsia="黑体" w:hint="eastAsia"/>
          <w:sz w:val="18"/>
          <w:szCs w:val="18"/>
        </w:rPr>
        <w:t>减压制动</w:t>
      </w:r>
      <w:r w:rsidRPr="00A30000">
        <w:rPr>
          <w:rFonts w:eastAsia="黑体" w:hint="eastAsia"/>
          <w:sz w:val="18"/>
          <w:szCs w:val="18"/>
        </w:rPr>
        <w:t>16</w:t>
      </w:r>
      <w:r w:rsidRPr="00A30000">
        <w:rPr>
          <w:rFonts w:eastAsia="黑体" w:hint="eastAsia"/>
          <w:sz w:val="18"/>
          <w:szCs w:val="18"/>
        </w:rPr>
        <w:t>管气路流通</w:t>
      </w:r>
    </w:p>
    <w:p w14:paraId="6F2A9A7A" w14:textId="77777777" w:rsidR="0094175D" w:rsidRPr="009E36A4" w:rsidRDefault="0094175D" w:rsidP="0094175D"/>
    <w:p w14:paraId="507531C1" w14:textId="77777777" w:rsidR="00356788" w:rsidRPr="009E36A4" w:rsidRDefault="007259CF" w:rsidP="00356788">
      <w:pPr>
        <w:pStyle w:val="af5"/>
        <w:numPr>
          <w:ilvl w:val="0"/>
          <w:numId w:val="21"/>
        </w:numPr>
        <w:spacing w:line="360" w:lineRule="exact"/>
        <w:ind w:firstLineChars="0"/>
        <w:rPr>
          <w:rFonts w:ascii="Times New Roman" w:hAnsi="Times New Roman"/>
        </w:rPr>
      </w:pPr>
      <w:r w:rsidRPr="009E36A4">
        <w:rPr>
          <w:rFonts w:ascii="Times New Roman" w:hAnsi="Times New Roman" w:hint="eastAsia"/>
        </w:rPr>
        <w:t>20</w:t>
      </w:r>
      <w:r w:rsidRPr="009E36A4">
        <w:rPr>
          <w:rFonts w:ascii="Times New Roman" w:hAnsi="Times New Roman" w:hint="eastAsia"/>
          <w:vertAlign w:val="superscript"/>
        </w:rPr>
        <w:t>#</w:t>
      </w:r>
      <w:r w:rsidRPr="009E36A4">
        <w:rPr>
          <w:rFonts w:ascii="Times New Roman" w:hAnsi="Times New Roman" w:hint="eastAsia"/>
        </w:rPr>
        <w:t>模块</w:t>
      </w:r>
    </w:p>
    <w:p w14:paraId="3B02A7A2" w14:textId="77777777" w:rsidR="00356788" w:rsidRPr="009E36A4" w:rsidRDefault="00127739" w:rsidP="009A538D">
      <w:pPr>
        <w:spacing w:line="360" w:lineRule="exact"/>
      </w:pPr>
      <w:r w:rsidRPr="009E36A4">
        <w:rPr>
          <w:rFonts w:hint="eastAsia"/>
        </w:rPr>
        <w:t>20</w:t>
      </w:r>
      <w:r w:rsidR="00AD4D3B" w:rsidRPr="009E36A4">
        <w:rPr>
          <w:rFonts w:hint="eastAsia"/>
          <w:vertAlign w:val="superscript"/>
        </w:rPr>
        <w:t>#</w:t>
      </w:r>
      <w:r w:rsidR="00AD4D3B" w:rsidRPr="009E36A4">
        <w:rPr>
          <w:rFonts w:hint="eastAsia"/>
        </w:rPr>
        <w:t>管部分在减压制动时，总风管</w:t>
      </w:r>
      <w:r w:rsidR="00AD4D3B" w:rsidRPr="009E36A4">
        <w:rPr>
          <w:rFonts w:hint="eastAsia"/>
        </w:rPr>
        <w:t>MR</w:t>
      </w:r>
      <w:r w:rsidR="00AD4D3B" w:rsidRPr="009E36A4">
        <w:rPr>
          <w:rFonts w:hint="eastAsia"/>
        </w:rPr>
        <w:t>气体经滤器后到达作用电磁阀</w:t>
      </w:r>
      <w:r w:rsidR="00AD4D3B" w:rsidRPr="009E36A4">
        <w:rPr>
          <w:rFonts w:hint="eastAsia"/>
        </w:rPr>
        <w:t>APP</w:t>
      </w:r>
      <w:r w:rsidR="00AD4D3B" w:rsidRPr="009E36A4">
        <w:rPr>
          <w:rFonts w:hint="eastAsia"/>
        </w:rPr>
        <w:t>，</w:t>
      </w:r>
      <w:r w:rsidR="00AD4D3B" w:rsidRPr="009E36A4">
        <w:rPr>
          <w:rFonts w:hint="eastAsia"/>
        </w:rPr>
        <w:t>20</w:t>
      </w:r>
      <w:r w:rsidR="00AD4D3B" w:rsidRPr="009E36A4">
        <w:rPr>
          <w:rFonts w:hint="eastAsia"/>
        </w:rPr>
        <w:t>控制部分在收到</w:t>
      </w:r>
      <w:r w:rsidR="00AD4D3B" w:rsidRPr="009E36A4">
        <w:rPr>
          <w:rFonts w:hint="eastAsia"/>
        </w:rPr>
        <w:t>IPM</w:t>
      </w:r>
      <w:r w:rsidR="00AD4D3B" w:rsidRPr="009E36A4">
        <w:rPr>
          <w:rFonts w:hint="eastAsia"/>
        </w:rPr>
        <w:t>的控制报文时便打开作用电磁阀</w:t>
      </w:r>
      <w:r w:rsidR="00AD4D3B" w:rsidRPr="009E36A4">
        <w:rPr>
          <w:rFonts w:hint="eastAsia"/>
        </w:rPr>
        <w:t>APP</w:t>
      </w:r>
      <w:r w:rsidR="00AD4D3B" w:rsidRPr="009E36A4">
        <w:rPr>
          <w:rFonts w:hint="eastAsia"/>
        </w:rPr>
        <w:t>，于是气体得以流经</w:t>
      </w:r>
      <w:r w:rsidR="00AD4D3B" w:rsidRPr="009E36A4">
        <w:rPr>
          <w:rFonts w:hint="eastAsia"/>
        </w:rPr>
        <w:t>APP</w:t>
      </w:r>
      <w:r w:rsidR="00AD4D3B" w:rsidRPr="009E36A4">
        <w:rPr>
          <w:rFonts w:hint="eastAsia"/>
        </w:rPr>
        <w:t>并最终向风缸和</w:t>
      </w:r>
      <w:r w:rsidR="00AD4D3B" w:rsidRPr="009E36A4">
        <w:rPr>
          <w:rFonts w:hint="eastAsia"/>
        </w:rPr>
        <w:t>20</w:t>
      </w:r>
      <w:r w:rsidR="00AD4D3B" w:rsidRPr="009E36A4">
        <w:rPr>
          <w:rFonts w:hint="eastAsia"/>
          <w:vertAlign w:val="superscript"/>
        </w:rPr>
        <w:t>#</w:t>
      </w:r>
      <w:r w:rsidR="00CC77C6" w:rsidRPr="009E36A4">
        <w:rPr>
          <w:rFonts w:hint="eastAsia"/>
        </w:rPr>
        <w:t>管充风此处较简单，不做气路图展示。</w:t>
      </w:r>
    </w:p>
    <w:p w14:paraId="6FE5C89E" w14:textId="77777777" w:rsidR="00F23E81" w:rsidRPr="009E36A4" w:rsidRDefault="00F23E81" w:rsidP="00F23E81">
      <w:pPr>
        <w:pStyle w:val="af5"/>
        <w:numPr>
          <w:ilvl w:val="0"/>
          <w:numId w:val="28"/>
        </w:numPr>
        <w:spacing w:line="360" w:lineRule="exact"/>
        <w:ind w:firstLineChars="0"/>
        <w:rPr>
          <w:rFonts w:ascii="Times New Roman" w:hAnsi="Times New Roman"/>
        </w:rPr>
      </w:pPr>
      <w:r w:rsidRPr="009E36A4">
        <w:rPr>
          <w:rFonts w:ascii="Times New Roman" w:hAnsi="Times New Roman" w:hint="eastAsia"/>
        </w:rPr>
        <w:t>紧急位</w:t>
      </w:r>
    </w:p>
    <w:p w14:paraId="5D4E3C46" w14:textId="77777777" w:rsidR="00AC4FA4" w:rsidRPr="009E36A4" w:rsidRDefault="00AC4FA4" w:rsidP="004E2C2C">
      <w:pPr>
        <w:tabs>
          <w:tab w:val="left" w:pos="1740"/>
        </w:tabs>
        <w:ind w:firstLineChars="200" w:firstLine="420"/>
      </w:pPr>
      <w:r w:rsidRPr="009E36A4">
        <w:rPr>
          <w:rFonts w:hint="eastAsia"/>
        </w:rPr>
        <w:t>紧急制动可分为多种条件触发，其中大闸手柄</w:t>
      </w:r>
      <w:r w:rsidRPr="009E36A4">
        <w:rPr>
          <w:rFonts w:hint="eastAsia"/>
        </w:rPr>
        <w:t>EBV</w:t>
      </w:r>
      <w:r w:rsidRPr="009E36A4">
        <w:rPr>
          <w:rFonts w:hint="eastAsia"/>
        </w:rPr>
        <w:t>致紧急位、拉紧急制动手柄（</w:t>
      </w:r>
      <w:r w:rsidRPr="009E36A4">
        <w:rPr>
          <w:rFonts w:hint="eastAsia"/>
        </w:rPr>
        <w:t>N68</w:t>
      </w:r>
      <w:r w:rsidRPr="009E36A4">
        <w:rPr>
          <w:rFonts w:hint="eastAsia"/>
        </w:rPr>
        <w:t>）、按下紧急按钮、监控紧急制动及</w:t>
      </w:r>
      <w:r w:rsidRPr="009E36A4">
        <w:rPr>
          <w:rFonts w:hint="eastAsia"/>
        </w:rPr>
        <w:t>CCU</w:t>
      </w:r>
      <w:r w:rsidRPr="009E36A4">
        <w:rPr>
          <w:rFonts w:hint="eastAsia"/>
        </w:rPr>
        <w:t>，</w:t>
      </w:r>
      <w:r w:rsidRPr="009E36A4">
        <w:rPr>
          <w:rFonts w:hint="eastAsia"/>
        </w:rPr>
        <w:t>WTB</w:t>
      </w:r>
      <w:r w:rsidRPr="009E36A4">
        <w:rPr>
          <w:rFonts w:hint="eastAsia"/>
        </w:rPr>
        <w:t>等触发紧急均非由</w:t>
      </w:r>
      <w:r w:rsidRPr="009E36A4">
        <w:rPr>
          <w:rFonts w:hint="eastAsia"/>
        </w:rPr>
        <w:t>CCB</w:t>
      </w:r>
      <w:r w:rsidR="008D6638" w:rsidRPr="009E36A4">
        <w:rPr>
          <w:rFonts w:hint="eastAsia"/>
        </w:rPr>
        <w:t>II</w:t>
      </w:r>
      <w:r w:rsidRPr="009E36A4">
        <w:rPr>
          <w:rFonts w:hint="eastAsia"/>
        </w:rPr>
        <w:t>发出紧急制动。</w:t>
      </w:r>
      <w:r w:rsidRPr="009E36A4">
        <w:rPr>
          <w:rFonts w:hint="eastAsia"/>
        </w:rPr>
        <w:t>CCB</w:t>
      </w:r>
      <w:r w:rsidRPr="009E36A4">
        <w:rPr>
          <w:rFonts w:hint="eastAsia"/>
        </w:rPr>
        <w:t>Ⅱ触发紧急是</w:t>
      </w:r>
      <w:r w:rsidRPr="009E36A4">
        <w:rPr>
          <w:rFonts w:hint="eastAsia"/>
        </w:rPr>
        <w:t>MVEM</w:t>
      </w:r>
      <w:r w:rsidRPr="009E36A4">
        <w:rPr>
          <w:rFonts w:hint="eastAsia"/>
        </w:rPr>
        <w:t>得电。针对触发紧急的条件，列车管排风顺序如下：对于</w:t>
      </w:r>
      <w:r w:rsidRPr="009E36A4">
        <w:rPr>
          <w:rFonts w:hint="eastAsia"/>
        </w:rPr>
        <w:t>HXD</w:t>
      </w:r>
      <w:smartTag w:uri="urn:schemas-microsoft-com:office:smarttags" w:element="chmetcnv">
        <w:smartTagPr>
          <w:attr w:name="TCSC" w:val="0"/>
          <w:attr w:name="NumberType" w:val="1"/>
          <w:attr w:name="Negative" w:val="False"/>
          <w:attr w:name="HasSpace" w:val="True"/>
          <w:attr w:name="SourceValue" w:val="1"/>
          <w:attr w:name="UnitName" w:val="C"/>
        </w:smartTagPr>
        <w:r w:rsidRPr="009E36A4">
          <w:rPr>
            <w:rFonts w:hint="eastAsia"/>
          </w:rPr>
          <w:t>1 C</w:t>
        </w:r>
      </w:smartTag>
      <w:r w:rsidRPr="009E36A4">
        <w:rPr>
          <w:rFonts w:hint="eastAsia"/>
        </w:rPr>
        <w:t>机车，由</w:t>
      </w:r>
      <w:r w:rsidRPr="009E36A4">
        <w:rPr>
          <w:rFonts w:hint="eastAsia"/>
        </w:rPr>
        <w:t>MVEM</w:t>
      </w:r>
      <w:r w:rsidRPr="009E36A4">
        <w:rPr>
          <w:rFonts w:hint="eastAsia"/>
        </w:rPr>
        <w:t>触发后，由于</w:t>
      </w:r>
      <w:r w:rsidRPr="009E36A4">
        <w:rPr>
          <w:rFonts w:hint="eastAsia"/>
        </w:rPr>
        <w:t>PVEM</w:t>
      </w:r>
      <w:r w:rsidRPr="009E36A4">
        <w:rPr>
          <w:rFonts w:hint="eastAsia"/>
        </w:rPr>
        <w:t>使列车管压力快速下降，导致压力阀</w:t>
      </w:r>
      <w:r w:rsidRPr="009E36A4">
        <w:rPr>
          <w:rFonts w:hint="eastAsia"/>
        </w:rPr>
        <w:t>N97</w:t>
      </w:r>
      <w:r w:rsidRPr="009E36A4">
        <w:rPr>
          <w:rFonts w:hint="eastAsia"/>
        </w:rPr>
        <w:t>及</w:t>
      </w:r>
      <w:r w:rsidRPr="009E36A4">
        <w:rPr>
          <w:rFonts w:hint="eastAsia"/>
        </w:rPr>
        <w:t>NB11</w:t>
      </w:r>
      <w:r w:rsidRPr="009E36A4">
        <w:rPr>
          <w:rFonts w:hint="eastAsia"/>
        </w:rPr>
        <w:t>动作，</w:t>
      </w:r>
      <w:r w:rsidRPr="009E36A4">
        <w:rPr>
          <w:rFonts w:hint="eastAsia"/>
        </w:rPr>
        <w:lastRenderedPageBreak/>
        <w:t>加速列车管排风，保证紧急制动的灵敏性。</w:t>
      </w:r>
    </w:p>
    <w:p w14:paraId="1D6B3268" w14:textId="788DED88" w:rsidR="00AC4FA4" w:rsidRPr="009E36A4" w:rsidRDefault="00AC4FA4" w:rsidP="004E2C2C">
      <w:pPr>
        <w:tabs>
          <w:tab w:val="left" w:pos="1740"/>
        </w:tabs>
        <w:ind w:firstLineChars="200" w:firstLine="420"/>
      </w:pPr>
      <w:r w:rsidRPr="009E36A4">
        <w:rPr>
          <w:rFonts w:hint="eastAsia"/>
        </w:rPr>
        <w:t>对于</w:t>
      </w:r>
      <w:r w:rsidRPr="009E36A4">
        <w:rPr>
          <w:rFonts w:hint="eastAsia"/>
        </w:rPr>
        <w:t>EBV</w:t>
      </w:r>
      <w:r w:rsidRPr="009E36A4">
        <w:rPr>
          <w:rFonts w:hint="eastAsia"/>
        </w:rPr>
        <w:t>手柄置紧急位时先触发</w:t>
      </w:r>
      <w:r w:rsidRPr="009E36A4">
        <w:rPr>
          <w:rFonts w:hint="eastAsia"/>
        </w:rPr>
        <w:t>NB</w:t>
      </w:r>
      <w:r w:rsidR="008D6638" w:rsidRPr="009E36A4">
        <w:rPr>
          <w:rFonts w:hint="eastAsia"/>
        </w:rPr>
        <w:t>II</w:t>
      </w:r>
      <w:r w:rsidRPr="009E36A4">
        <w:rPr>
          <w:rFonts w:hint="eastAsia"/>
        </w:rPr>
        <w:t>，然后是</w:t>
      </w:r>
      <w:r w:rsidRPr="009E36A4">
        <w:rPr>
          <w:rFonts w:hint="eastAsia"/>
        </w:rPr>
        <w:t>N97</w:t>
      </w:r>
      <w:r w:rsidRPr="009E36A4">
        <w:rPr>
          <w:rFonts w:hint="eastAsia"/>
        </w:rPr>
        <w:t>再触发</w:t>
      </w:r>
      <w:r w:rsidRPr="009E36A4">
        <w:rPr>
          <w:rFonts w:hint="eastAsia"/>
        </w:rPr>
        <w:t>PVEM</w:t>
      </w:r>
      <w:ins w:id="25" w:author="zhuqinyue" w:date="2017-06-09T02:39:00Z">
        <w:r w:rsidR="001F252A">
          <w:rPr>
            <w:rFonts w:hint="eastAsia"/>
          </w:rPr>
          <w:t>。</w:t>
        </w:r>
      </w:ins>
    </w:p>
    <w:p w14:paraId="3479859E" w14:textId="2A44FF1D" w:rsidR="00AC4FA4" w:rsidRPr="009E36A4" w:rsidRDefault="00AC4FA4" w:rsidP="004E2C2C">
      <w:pPr>
        <w:tabs>
          <w:tab w:val="left" w:pos="1740"/>
        </w:tabs>
        <w:ind w:firstLineChars="200" w:firstLine="420"/>
      </w:pPr>
      <w:r w:rsidRPr="009E36A4">
        <w:rPr>
          <w:rFonts w:hint="eastAsia"/>
        </w:rPr>
        <w:t>对于拉车长阀</w:t>
      </w:r>
      <w:r w:rsidRPr="009E36A4">
        <w:rPr>
          <w:rFonts w:hint="eastAsia"/>
        </w:rPr>
        <w:t>N68</w:t>
      </w:r>
      <w:r w:rsidRPr="009E36A4">
        <w:rPr>
          <w:rFonts w:hint="eastAsia"/>
        </w:rPr>
        <w:t>，则先触发</w:t>
      </w:r>
      <w:r w:rsidRPr="009E36A4">
        <w:rPr>
          <w:rFonts w:hint="eastAsia"/>
        </w:rPr>
        <w:t>N97</w:t>
      </w:r>
      <w:r w:rsidRPr="009E36A4">
        <w:rPr>
          <w:rFonts w:hint="eastAsia"/>
        </w:rPr>
        <w:t>，其次是</w:t>
      </w:r>
      <w:r w:rsidRPr="009E36A4">
        <w:rPr>
          <w:rFonts w:hint="eastAsia"/>
        </w:rPr>
        <w:t>NB</w:t>
      </w:r>
      <w:r w:rsidR="008D6638" w:rsidRPr="009E36A4">
        <w:rPr>
          <w:rFonts w:hint="eastAsia"/>
        </w:rPr>
        <w:t>II</w:t>
      </w:r>
      <w:r w:rsidRPr="009E36A4">
        <w:rPr>
          <w:rFonts w:hint="eastAsia"/>
        </w:rPr>
        <w:t>，再触发</w:t>
      </w:r>
      <w:r w:rsidRPr="009E36A4">
        <w:rPr>
          <w:rFonts w:hint="eastAsia"/>
        </w:rPr>
        <w:t>PVEM</w:t>
      </w:r>
      <w:ins w:id="26" w:author="zhuqinyue" w:date="2017-06-09T02:39:00Z">
        <w:r w:rsidR="001F252A">
          <w:rPr>
            <w:rFonts w:hint="eastAsia"/>
          </w:rPr>
          <w:t>。</w:t>
        </w:r>
      </w:ins>
    </w:p>
    <w:p w14:paraId="3507BCF7" w14:textId="77777777" w:rsidR="00AC4FA4" w:rsidRPr="009E36A4" w:rsidRDefault="00AC4FA4" w:rsidP="004E2C2C">
      <w:pPr>
        <w:tabs>
          <w:tab w:val="left" w:pos="1740"/>
        </w:tabs>
        <w:ind w:firstLineChars="200" w:firstLine="420"/>
      </w:pPr>
      <w:r w:rsidRPr="009E36A4">
        <w:rPr>
          <w:rFonts w:hint="eastAsia"/>
        </w:rPr>
        <w:t>对于安全装置（</w:t>
      </w:r>
      <w:r w:rsidRPr="009E36A4">
        <w:rPr>
          <w:rFonts w:hint="eastAsia"/>
        </w:rPr>
        <w:t>CCU</w:t>
      </w:r>
      <w:r w:rsidRPr="009E36A4">
        <w:rPr>
          <w:rFonts w:hint="eastAsia"/>
        </w:rPr>
        <w:t>、</w:t>
      </w:r>
      <w:r w:rsidRPr="009E36A4">
        <w:rPr>
          <w:rFonts w:hint="eastAsia"/>
        </w:rPr>
        <w:t>MVB</w:t>
      </w:r>
      <w:r w:rsidRPr="009E36A4">
        <w:rPr>
          <w:rFonts w:hint="eastAsia"/>
        </w:rPr>
        <w:t>、</w:t>
      </w:r>
      <w:r w:rsidRPr="009E36A4">
        <w:rPr>
          <w:rFonts w:hint="eastAsia"/>
        </w:rPr>
        <w:t>WTB</w:t>
      </w:r>
      <w:r w:rsidRPr="009E36A4">
        <w:rPr>
          <w:rFonts w:hint="eastAsia"/>
        </w:rPr>
        <w:t>、监控等）则先触发</w:t>
      </w:r>
      <w:r w:rsidRPr="009E36A4">
        <w:rPr>
          <w:rFonts w:hint="eastAsia"/>
        </w:rPr>
        <w:t>S10.36</w:t>
      </w:r>
      <w:r w:rsidRPr="009E36A4">
        <w:rPr>
          <w:rFonts w:hint="eastAsia"/>
        </w:rPr>
        <w:t>排出紧急管（</w:t>
      </w:r>
      <w:r w:rsidRPr="009E36A4">
        <w:rPr>
          <w:rFonts w:hint="eastAsia"/>
        </w:rPr>
        <w:t>21</w:t>
      </w:r>
      <w:r w:rsidRPr="009E36A4">
        <w:rPr>
          <w:rFonts w:hint="eastAsia"/>
          <w:vertAlign w:val="superscript"/>
        </w:rPr>
        <w:t>#</w:t>
      </w:r>
      <w:r w:rsidRPr="009E36A4">
        <w:rPr>
          <w:rFonts w:hint="eastAsia"/>
        </w:rPr>
        <w:t>）压力以触发</w:t>
      </w:r>
      <w:r w:rsidRPr="009E36A4">
        <w:rPr>
          <w:rFonts w:hint="eastAsia"/>
        </w:rPr>
        <w:t>PVEM</w:t>
      </w:r>
      <w:r w:rsidRPr="009E36A4">
        <w:rPr>
          <w:rFonts w:hint="eastAsia"/>
        </w:rPr>
        <w:t>，其次是</w:t>
      </w:r>
      <w:r w:rsidRPr="009E36A4">
        <w:rPr>
          <w:rFonts w:hint="eastAsia"/>
        </w:rPr>
        <w:t>N97</w:t>
      </w:r>
      <w:r w:rsidRPr="009E36A4">
        <w:rPr>
          <w:rFonts w:hint="eastAsia"/>
        </w:rPr>
        <w:t>和</w:t>
      </w:r>
      <w:r w:rsidRPr="009E36A4">
        <w:rPr>
          <w:rFonts w:hint="eastAsia"/>
        </w:rPr>
        <w:t>NB</w:t>
      </w:r>
      <w:r w:rsidR="008D6638" w:rsidRPr="009E36A4">
        <w:rPr>
          <w:rFonts w:hint="eastAsia"/>
        </w:rPr>
        <w:t>II</w:t>
      </w:r>
      <w:r w:rsidRPr="009E36A4">
        <w:rPr>
          <w:rFonts w:hint="eastAsia"/>
        </w:rPr>
        <w:t>加速列车管排风。</w:t>
      </w:r>
      <w:r w:rsidR="00CB1878" w:rsidRPr="009E36A4">
        <w:rPr>
          <w:rFonts w:hint="eastAsia"/>
        </w:rPr>
        <w:t>其具体流程图此处不再列出。</w:t>
      </w:r>
    </w:p>
    <w:p w14:paraId="04E91CE9" w14:textId="77777777" w:rsidR="00D06896" w:rsidRPr="009E36A4" w:rsidRDefault="00D06896" w:rsidP="00D06896">
      <w:pPr>
        <w:pStyle w:val="3"/>
        <w:spacing w:beforeLines="50" w:before="156" w:afterLines="50" w:after="156" w:line="360" w:lineRule="exact"/>
        <w:ind w:firstLineChars="196" w:firstLine="412"/>
        <w:rPr>
          <w:rFonts w:ascii="Times New Roman" w:hAnsi="Times New Roman" w:cs="Arial"/>
          <w:b w:val="0"/>
          <w:sz w:val="21"/>
          <w:szCs w:val="21"/>
        </w:rPr>
      </w:pPr>
      <w:bookmarkStart w:id="27" w:name="_Toc261510879"/>
      <w:bookmarkStart w:id="28" w:name="_Toc484634789"/>
      <w:r w:rsidRPr="009E36A4">
        <w:rPr>
          <w:rFonts w:ascii="Times New Roman" w:hAnsi="Times New Roman"/>
          <w:b w:val="0"/>
          <w:sz w:val="21"/>
          <w:szCs w:val="21"/>
        </w:rPr>
        <w:t>2.2.2</w:t>
      </w:r>
      <w:r w:rsidRPr="009E36A4">
        <w:rPr>
          <w:rFonts w:ascii="Times New Roman" w:hAnsi="Times New Roman" w:cs="Arial"/>
          <w:b w:val="0"/>
          <w:sz w:val="21"/>
          <w:szCs w:val="21"/>
        </w:rPr>
        <w:t xml:space="preserve"> </w:t>
      </w:r>
      <w:bookmarkEnd w:id="27"/>
      <w:r w:rsidR="009873AB" w:rsidRPr="009E36A4">
        <w:rPr>
          <w:rFonts w:ascii="Times New Roman" w:hAnsi="Times New Roman" w:cs="Arial" w:hint="eastAsia"/>
          <w:b w:val="0"/>
          <w:sz w:val="21"/>
          <w:szCs w:val="21"/>
          <w:lang w:eastAsia="zh-CN"/>
        </w:rPr>
        <w:t>单独制动</w:t>
      </w:r>
      <w:bookmarkEnd w:id="28"/>
    </w:p>
    <w:p w14:paraId="7E06CD90" w14:textId="77777777" w:rsidR="00D06896" w:rsidRPr="009E36A4" w:rsidRDefault="00992AF8" w:rsidP="00992AF8">
      <w:pPr>
        <w:pStyle w:val="af5"/>
        <w:numPr>
          <w:ilvl w:val="0"/>
          <w:numId w:val="22"/>
        </w:numPr>
        <w:spacing w:line="360" w:lineRule="exact"/>
        <w:ind w:firstLineChars="0"/>
        <w:jc w:val="left"/>
        <w:rPr>
          <w:rFonts w:ascii="Times New Roman" w:hAnsi="Times New Roman" w:cs="Arial"/>
          <w:bCs/>
          <w:szCs w:val="21"/>
          <w:lang w:val="x-none"/>
        </w:rPr>
      </w:pPr>
      <w:r w:rsidRPr="009E36A4">
        <w:rPr>
          <w:rFonts w:ascii="Times New Roman" w:hAnsi="Times New Roman" w:cs="Arial" w:hint="eastAsia"/>
          <w:bCs/>
          <w:szCs w:val="21"/>
          <w:lang w:val="x-none"/>
        </w:rPr>
        <w:t>小闸单独制动与缓解</w:t>
      </w:r>
    </w:p>
    <w:p w14:paraId="660912FC" w14:textId="77777777" w:rsidR="00992AF8" w:rsidRPr="009E36A4" w:rsidRDefault="00992AF8" w:rsidP="00992AF8">
      <w:pPr>
        <w:tabs>
          <w:tab w:val="left" w:pos="1530"/>
        </w:tabs>
        <w:ind w:firstLineChars="200" w:firstLine="420"/>
      </w:pPr>
      <w:r w:rsidRPr="009E36A4">
        <w:rPr>
          <w:rFonts w:hint="eastAsia"/>
        </w:rPr>
        <w:t>小闸单独制动和缓解时不控制均衡风缸压力也就不会控制控制列车管压力，</w:t>
      </w:r>
      <w:r w:rsidRPr="009E36A4">
        <w:rPr>
          <w:rFonts w:hint="eastAsia"/>
        </w:rPr>
        <w:t xml:space="preserve"> M</w:t>
      </w:r>
      <w:r w:rsidRPr="009E36A4">
        <w:rPr>
          <w:rFonts w:hint="eastAsia"/>
        </w:rPr>
        <w:t>―</w:t>
      </w:r>
      <w:r w:rsidRPr="009E36A4">
        <w:rPr>
          <w:rFonts w:hint="eastAsia"/>
        </w:rPr>
        <w:t>IPM</w:t>
      </w:r>
      <w:r w:rsidRPr="009E36A4">
        <w:rPr>
          <w:rFonts w:hint="eastAsia"/>
        </w:rPr>
        <w:t>根据小闸手柄位置产生相应的电压信号，通过</w:t>
      </w:r>
      <w:r w:rsidRPr="009E36A4">
        <w:rPr>
          <w:rFonts w:hint="eastAsia"/>
        </w:rPr>
        <w:t>CAN</w:t>
      </w:r>
      <w:r w:rsidRPr="009E36A4">
        <w:rPr>
          <w:rFonts w:hint="eastAsia"/>
        </w:rPr>
        <w:t>总线传递给</w:t>
      </w:r>
      <w:r w:rsidRPr="009E36A4">
        <w:rPr>
          <w:rFonts w:hint="eastAsia"/>
        </w:rPr>
        <w:t>16</w:t>
      </w:r>
      <w:r w:rsidRPr="009E36A4">
        <w:rPr>
          <w:rFonts w:hint="eastAsia"/>
          <w:vertAlign w:val="superscript"/>
        </w:rPr>
        <w:t>#</w:t>
      </w:r>
      <w:r w:rsidRPr="009E36A4">
        <w:rPr>
          <w:rFonts w:hint="eastAsia"/>
        </w:rPr>
        <w:t xml:space="preserve"> </w:t>
      </w:r>
      <w:r w:rsidRPr="009E36A4">
        <w:rPr>
          <w:rFonts w:hint="eastAsia"/>
        </w:rPr>
        <w:t>模块和</w:t>
      </w:r>
      <w:r w:rsidRPr="009E36A4">
        <w:rPr>
          <w:rFonts w:hint="eastAsia"/>
        </w:rPr>
        <w:t>20</w:t>
      </w:r>
      <w:r w:rsidRPr="009E36A4">
        <w:rPr>
          <w:rFonts w:hint="eastAsia"/>
          <w:vertAlign w:val="superscript"/>
        </w:rPr>
        <w:t>#</w:t>
      </w:r>
      <w:r w:rsidRPr="009E36A4">
        <w:rPr>
          <w:rFonts w:hint="eastAsia"/>
        </w:rPr>
        <w:t xml:space="preserve"> </w:t>
      </w:r>
      <w:r w:rsidRPr="009E36A4">
        <w:rPr>
          <w:rFonts w:hint="eastAsia"/>
        </w:rPr>
        <w:t>模块。</w:t>
      </w:r>
    </w:p>
    <w:p w14:paraId="052A2930" w14:textId="77777777" w:rsidR="00113D73" w:rsidRPr="009E36A4" w:rsidRDefault="00113D73" w:rsidP="00113D73">
      <w:pPr>
        <w:tabs>
          <w:tab w:val="left" w:pos="1740"/>
        </w:tabs>
      </w:pPr>
      <w:r w:rsidRPr="009E36A4">
        <w:rPr>
          <w:rFonts w:hint="eastAsia"/>
        </w:rPr>
        <w:t>20</w:t>
      </w:r>
      <w:r w:rsidRPr="009E36A4">
        <w:rPr>
          <w:rFonts w:hint="eastAsia"/>
          <w:vertAlign w:val="superscript"/>
        </w:rPr>
        <w:t>#</w:t>
      </w:r>
      <w:r w:rsidRPr="009E36A4">
        <w:rPr>
          <w:rFonts w:hint="eastAsia"/>
        </w:rPr>
        <w:t xml:space="preserve"> </w:t>
      </w:r>
      <w:r w:rsidRPr="009E36A4">
        <w:rPr>
          <w:rFonts w:hint="eastAsia"/>
        </w:rPr>
        <w:t>模块：与大闸制动和缓解时，风管路走向一致；</w:t>
      </w:r>
    </w:p>
    <w:p w14:paraId="3D7ACF89" w14:textId="77777777" w:rsidR="00113D73" w:rsidRPr="009E36A4" w:rsidRDefault="00113D73" w:rsidP="00113D73">
      <w:pPr>
        <w:tabs>
          <w:tab w:val="left" w:pos="1740"/>
        </w:tabs>
      </w:pPr>
      <w:r w:rsidRPr="009E36A4">
        <w:rPr>
          <w:rFonts w:hint="eastAsia"/>
        </w:rPr>
        <w:t>16</w:t>
      </w:r>
      <w:r w:rsidRPr="009E36A4">
        <w:rPr>
          <w:rFonts w:hint="eastAsia"/>
          <w:vertAlign w:val="superscript"/>
        </w:rPr>
        <w:t xml:space="preserve"># </w:t>
      </w:r>
      <w:r w:rsidRPr="009E36A4">
        <w:rPr>
          <w:rFonts w:hint="eastAsia"/>
        </w:rPr>
        <w:t>模块：与大闸制动和缓解</w:t>
      </w:r>
      <w:r w:rsidRPr="009E36A4">
        <w:rPr>
          <w:rFonts w:hint="eastAsia"/>
        </w:rPr>
        <w:t>16</w:t>
      </w:r>
      <w:r w:rsidRPr="009E36A4">
        <w:rPr>
          <w:rFonts w:hint="eastAsia"/>
          <w:vertAlign w:val="superscript"/>
        </w:rPr>
        <w:t>#</w:t>
      </w:r>
      <w:r w:rsidRPr="009E36A4">
        <w:rPr>
          <w:rFonts w:hint="eastAsia"/>
        </w:rPr>
        <w:t xml:space="preserve"> </w:t>
      </w:r>
      <w:r w:rsidRPr="009E36A4">
        <w:rPr>
          <w:rFonts w:hint="eastAsia"/>
        </w:rPr>
        <w:t>模块管路走向一致；</w:t>
      </w:r>
    </w:p>
    <w:p w14:paraId="2B787DFB" w14:textId="77777777" w:rsidR="00113D73" w:rsidRPr="009E36A4" w:rsidRDefault="00113D73" w:rsidP="00113D73">
      <w:pPr>
        <w:tabs>
          <w:tab w:val="left" w:pos="1740"/>
        </w:tabs>
      </w:pPr>
      <w:r w:rsidRPr="009E36A4">
        <w:rPr>
          <w:rFonts w:hint="eastAsia"/>
        </w:rPr>
        <w:t>BC</w:t>
      </w:r>
      <w:r w:rsidRPr="009E36A4">
        <w:rPr>
          <w:rFonts w:hint="eastAsia"/>
        </w:rPr>
        <w:t>模块：制动缸上闸和缓解回路与大闸作用一致。</w:t>
      </w:r>
    </w:p>
    <w:p w14:paraId="4885DD66" w14:textId="77777777" w:rsidR="00D06896" w:rsidRPr="009E36A4" w:rsidRDefault="00B11E4E" w:rsidP="00B11E4E">
      <w:pPr>
        <w:pStyle w:val="af5"/>
        <w:numPr>
          <w:ilvl w:val="0"/>
          <w:numId w:val="22"/>
        </w:numPr>
        <w:spacing w:line="360" w:lineRule="exact"/>
        <w:ind w:firstLineChars="0"/>
        <w:jc w:val="left"/>
        <w:rPr>
          <w:rFonts w:ascii="Times New Roman" w:hAnsi="Times New Roman" w:cs="Arial"/>
          <w:bCs/>
          <w:szCs w:val="21"/>
          <w:lang w:val="x-none"/>
        </w:rPr>
      </w:pPr>
      <w:r w:rsidRPr="009E36A4">
        <w:rPr>
          <w:rFonts w:ascii="Times New Roman" w:hAnsi="Times New Roman" w:cs="Arial" w:hint="eastAsia"/>
          <w:bCs/>
          <w:szCs w:val="21"/>
          <w:lang w:val="x-none"/>
        </w:rPr>
        <w:t>小闸单缓（即小闸的快速缓解功能）</w:t>
      </w:r>
    </w:p>
    <w:p w14:paraId="528B7C61" w14:textId="77777777" w:rsidR="00B11E4E" w:rsidRPr="009E36A4" w:rsidRDefault="00B11E4E" w:rsidP="00B11E4E">
      <w:pPr>
        <w:tabs>
          <w:tab w:val="left" w:pos="1740"/>
        </w:tabs>
        <w:ind w:left="421"/>
      </w:pPr>
      <w:r w:rsidRPr="009E36A4">
        <w:rPr>
          <w:rFonts w:hint="eastAsia"/>
        </w:rPr>
        <w:t>小闸快速缓解分为常用全制动后快缓和紧急制动后快缓。</w:t>
      </w:r>
    </w:p>
    <w:p w14:paraId="4C2F6569" w14:textId="77777777" w:rsidR="00B11E4E" w:rsidRPr="009E36A4" w:rsidRDefault="00B11E4E" w:rsidP="00B11E4E">
      <w:pPr>
        <w:pStyle w:val="af5"/>
        <w:numPr>
          <w:ilvl w:val="0"/>
          <w:numId w:val="23"/>
        </w:numPr>
        <w:ind w:firstLineChars="0"/>
        <w:rPr>
          <w:rFonts w:ascii="Times New Roman" w:eastAsia="宋体" w:hAnsi="Times New Roman"/>
          <w:szCs w:val="21"/>
        </w:rPr>
      </w:pPr>
      <w:r w:rsidRPr="009E36A4">
        <w:rPr>
          <w:rFonts w:ascii="Times New Roman" w:eastAsia="宋体" w:hAnsi="Times New Roman" w:hint="eastAsia"/>
          <w:szCs w:val="21"/>
        </w:rPr>
        <w:t>当大闸进行常用全制动后，将小闸至全制动位，由于大闸全制动压力为</w:t>
      </w:r>
      <w:r w:rsidRPr="009E36A4">
        <w:rPr>
          <w:rFonts w:ascii="Times New Roman" w:eastAsia="宋体" w:hAnsi="Times New Roman" w:hint="eastAsia"/>
          <w:szCs w:val="21"/>
        </w:rPr>
        <w:t>350</w:t>
      </w:r>
      <w:r w:rsidRPr="009E36A4">
        <w:rPr>
          <w:rFonts w:ascii="Times New Roman" w:eastAsia="宋体" w:hAnsi="Times New Roman" w:hint="eastAsia"/>
          <w:szCs w:val="21"/>
        </w:rPr>
        <w:t>±</w:t>
      </w:r>
      <w:r w:rsidRPr="009E36A4">
        <w:rPr>
          <w:rFonts w:ascii="Times New Roman" w:eastAsia="宋体" w:hAnsi="Times New Roman" w:hint="eastAsia"/>
          <w:szCs w:val="21"/>
        </w:rPr>
        <w:t>10</w:t>
      </w:r>
      <w:r w:rsidRPr="009E36A4">
        <w:rPr>
          <w:rFonts w:ascii="Times New Roman" w:eastAsia="宋体" w:hAnsi="Times New Roman" w:hint="eastAsia"/>
          <w:szCs w:val="21"/>
        </w:rPr>
        <w:t>大于小闸全制动压力（</w:t>
      </w:r>
      <w:r w:rsidRPr="009E36A4">
        <w:rPr>
          <w:rFonts w:ascii="Times New Roman" w:eastAsia="宋体" w:hAnsi="Times New Roman" w:hint="eastAsia"/>
          <w:szCs w:val="21"/>
        </w:rPr>
        <w:t>300</w:t>
      </w:r>
      <w:r w:rsidRPr="009E36A4">
        <w:rPr>
          <w:rFonts w:ascii="Times New Roman" w:eastAsia="宋体" w:hAnsi="Times New Roman" w:hint="eastAsia"/>
          <w:szCs w:val="21"/>
        </w:rPr>
        <w:t>±</w:t>
      </w:r>
      <w:r w:rsidRPr="009E36A4">
        <w:rPr>
          <w:rFonts w:ascii="Times New Roman" w:eastAsia="宋体" w:hAnsi="Times New Roman" w:hint="eastAsia"/>
          <w:szCs w:val="21"/>
        </w:rPr>
        <w:t>10KPa</w:t>
      </w:r>
      <w:r w:rsidRPr="009E36A4">
        <w:rPr>
          <w:rFonts w:ascii="Times New Roman" w:eastAsia="宋体" w:hAnsi="Times New Roman" w:hint="eastAsia"/>
          <w:szCs w:val="21"/>
        </w:rPr>
        <w:t>），故制动缸压力仍保持大闸全制动压力。此时将小闸侧压快缓，可以缓解大闸常用全制动的压力，制动缸压力不大于</w:t>
      </w:r>
      <w:r w:rsidRPr="009E36A4">
        <w:rPr>
          <w:rFonts w:ascii="Times New Roman" w:eastAsia="宋体" w:hAnsi="Times New Roman" w:hint="eastAsia"/>
          <w:szCs w:val="21"/>
        </w:rPr>
        <w:t xml:space="preserve">321KPa </w:t>
      </w:r>
      <w:r w:rsidRPr="009E36A4">
        <w:rPr>
          <w:rFonts w:ascii="Times New Roman" w:eastAsia="宋体" w:hAnsi="Times New Roman" w:hint="eastAsia"/>
          <w:szCs w:val="21"/>
        </w:rPr>
        <w:t>，一般在</w:t>
      </w:r>
      <w:r w:rsidRPr="009E36A4">
        <w:rPr>
          <w:rFonts w:ascii="Times New Roman" w:eastAsia="宋体" w:hAnsi="Times New Roman" w:hint="eastAsia"/>
          <w:szCs w:val="21"/>
        </w:rPr>
        <w:t>310</w:t>
      </w:r>
      <w:r w:rsidRPr="009E36A4">
        <w:rPr>
          <w:rFonts w:ascii="Times New Roman" w:eastAsia="宋体" w:hAnsi="Times New Roman" w:hint="eastAsia"/>
          <w:szCs w:val="21"/>
        </w:rPr>
        <w:t>—</w:t>
      </w:r>
      <w:r w:rsidRPr="009E36A4">
        <w:rPr>
          <w:rFonts w:ascii="Times New Roman" w:eastAsia="宋体" w:hAnsi="Times New Roman" w:hint="eastAsia"/>
          <w:szCs w:val="21"/>
        </w:rPr>
        <w:t>320 KPa</w:t>
      </w:r>
      <w:r w:rsidRPr="009E36A4">
        <w:rPr>
          <w:rFonts w:ascii="Times New Roman" w:eastAsia="宋体" w:hAnsi="Times New Roman" w:hint="eastAsia"/>
          <w:szCs w:val="21"/>
        </w:rPr>
        <w:t>间，将小闸回运转位，制动缸压力缓解到</w:t>
      </w:r>
      <w:r w:rsidRPr="009E36A4">
        <w:rPr>
          <w:rFonts w:ascii="Times New Roman" w:eastAsia="宋体" w:hAnsi="Times New Roman" w:hint="eastAsia"/>
          <w:szCs w:val="21"/>
        </w:rPr>
        <w:t>0</w:t>
      </w:r>
      <w:r w:rsidRPr="009E36A4">
        <w:rPr>
          <w:rFonts w:ascii="Times New Roman" w:eastAsia="宋体" w:hAnsi="Times New Roman" w:hint="eastAsia"/>
          <w:szCs w:val="21"/>
        </w:rPr>
        <w:t>。这是由于该制动机继承了</w:t>
      </w:r>
      <w:r w:rsidRPr="009E36A4">
        <w:rPr>
          <w:rFonts w:ascii="Times New Roman" w:eastAsia="宋体" w:hAnsi="Times New Roman" w:hint="eastAsia"/>
          <w:szCs w:val="21"/>
        </w:rPr>
        <w:t>Wabco</w:t>
      </w:r>
      <w:r w:rsidRPr="009E36A4">
        <w:rPr>
          <w:rFonts w:ascii="Times New Roman" w:eastAsia="宋体" w:hAnsi="Times New Roman" w:hint="eastAsia"/>
          <w:szCs w:val="21"/>
        </w:rPr>
        <w:t>制动机的特点—大小闸综合作用，制动缸增加</w:t>
      </w:r>
      <w:r w:rsidRPr="009E36A4">
        <w:rPr>
          <w:rFonts w:ascii="Times New Roman" w:eastAsia="宋体" w:hAnsi="Times New Roman" w:hint="eastAsia"/>
          <w:szCs w:val="21"/>
        </w:rPr>
        <w:t>1.04</w:t>
      </w:r>
      <w:r w:rsidRPr="009E36A4">
        <w:rPr>
          <w:rFonts w:ascii="Times New Roman" w:eastAsia="宋体" w:hAnsi="Times New Roman" w:hint="eastAsia"/>
          <w:szCs w:val="21"/>
        </w:rPr>
        <w:t>的压力。</w:t>
      </w:r>
    </w:p>
    <w:p w14:paraId="5152549F" w14:textId="77777777" w:rsidR="00B11E4E" w:rsidRPr="009E36A4" w:rsidRDefault="00B11E4E" w:rsidP="00C2391F">
      <w:pPr>
        <w:pStyle w:val="af5"/>
        <w:numPr>
          <w:ilvl w:val="0"/>
          <w:numId w:val="23"/>
        </w:numPr>
        <w:ind w:firstLineChars="0"/>
        <w:rPr>
          <w:rFonts w:ascii="Times New Roman" w:eastAsia="宋体" w:hAnsi="Times New Roman"/>
          <w:szCs w:val="21"/>
        </w:rPr>
      </w:pPr>
      <w:r w:rsidRPr="009E36A4">
        <w:rPr>
          <w:rFonts w:ascii="Times New Roman" w:eastAsia="宋体" w:hAnsi="Times New Roman" w:hint="eastAsia"/>
          <w:szCs w:val="21"/>
        </w:rPr>
        <w:t>当大闸紧急制动后，小闸侧压快缓，制动缸压力缓解根据小闸位置而确定。当小闸在运转位侧缓，制动缸压力可缓解到</w:t>
      </w:r>
      <w:r w:rsidRPr="009E36A4">
        <w:rPr>
          <w:rFonts w:ascii="Times New Roman" w:eastAsia="宋体" w:hAnsi="Times New Roman" w:hint="eastAsia"/>
          <w:szCs w:val="21"/>
        </w:rPr>
        <w:t xml:space="preserve">0 KPa </w:t>
      </w:r>
      <w:r w:rsidRPr="009E36A4">
        <w:rPr>
          <w:rFonts w:ascii="Times New Roman" w:eastAsia="宋体" w:hAnsi="Times New Roman" w:hint="eastAsia"/>
          <w:szCs w:val="21"/>
        </w:rPr>
        <w:t>，松开小闸侧缓，制动缸压力又会上升至紧急制动压力。这是因为</w:t>
      </w:r>
      <w:r w:rsidRPr="009E36A4">
        <w:rPr>
          <w:rFonts w:ascii="Times New Roman" w:eastAsia="宋体" w:hAnsi="Times New Roman" w:hint="eastAsia"/>
          <w:szCs w:val="21"/>
        </w:rPr>
        <w:t>16</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模块内紧急限压回路中紧急制动阀</w:t>
      </w:r>
      <w:r w:rsidRPr="009E36A4">
        <w:rPr>
          <w:rFonts w:ascii="Times New Roman" w:eastAsia="宋体" w:hAnsi="Times New Roman" w:hint="eastAsia"/>
          <w:szCs w:val="21"/>
        </w:rPr>
        <w:t>PVE</w:t>
      </w:r>
      <w:r w:rsidRPr="009E36A4">
        <w:rPr>
          <w:rFonts w:ascii="Times New Roman" w:eastAsia="宋体" w:hAnsi="Times New Roman" w:hint="eastAsia"/>
          <w:szCs w:val="21"/>
        </w:rPr>
        <w:t>同时受</w:t>
      </w:r>
      <w:r w:rsidRPr="009E36A4">
        <w:rPr>
          <w:rFonts w:ascii="Times New Roman" w:eastAsia="宋体" w:hAnsi="Times New Roman" w:hint="eastAsia"/>
          <w:szCs w:val="21"/>
        </w:rPr>
        <w:t>BP</w:t>
      </w:r>
      <w:r w:rsidRPr="009E36A4">
        <w:rPr>
          <w:rFonts w:ascii="Times New Roman" w:eastAsia="宋体" w:hAnsi="Times New Roman" w:hint="eastAsia"/>
          <w:szCs w:val="21"/>
        </w:rPr>
        <w:t>和</w:t>
      </w:r>
      <w:r w:rsidRPr="009E36A4">
        <w:rPr>
          <w:rFonts w:ascii="Times New Roman" w:eastAsia="宋体" w:hAnsi="Times New Roman" w:hint="eastAsia"/>
          <w:szCs w:val="21"/>
        </w:rPr>
        <w:t>13</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管压力控制，当紧急位时</w:t>
      </w:r>
      <w:r w:rsidRPr="009E36A4">
        <w:rPr>
          <w:rFonts w:ascii="Times New Roman" w:eastAsia="宋体" w:hAnsi="Times New Roman" w:hint="eastAsia"/>
          <w:szCs w:val="21"/>
        </w:rPr>
        <w:t>BP</w:t>
      </w:r>
      <w:r w:rsidRPr="009E36A4">
        <w:rPr>
          <w:rFonts w:ascii="Times New Roman" w:eastAsia="宋体" w:hAnsi="Times New Roman" w:hint="eastAsia"/>
          <w:szCs w:val="21"/>
        </w:rPr>
        <w:t>压力为</w:t>
      </w:r>
      <w:r w:rsidRPr="009E36A4">
        <w:rPr>
          <w:rFonts w:ascii="Times New Roman" w:eastAsia="宋体" w:hAnsi="Times New Roman" w:hint="eastAsia"/>
          <w:szCs w:val="21"/>
        </w:rPr>
        <w:t>0</w:t>
      </w:r>
      <w:r w:rsidRPr="009E36A4">
        <w:rPr>
          <w:rFonts w:ascii="Times New Roman" w:eastAsia="宋体" w:hAnsi="Times New Roman" w:hint="eastAsia"/>
          <w:szCs w:val="21"/>
        </w:rPr>
        <w:t>，侧缓</w:t>
      </w:r>
      <w:r w:rsidRPr="009E36A4">
        <w:rPr>
          <w:rFonts w:ascii="Times New Roman" w:eastAsia="宋体" w:hAnsi="Times New Roman" w:hint="eastAsia"/>
          <w:szCs w:val="21"/>
        </w:rPr>
        <w:t>13</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管建立压力，</w:t>
      </w:r>
      <w:r w:rsidRPr="009E36A4">
        <w:rPr>
          <w:rFonts w:ascii="Times New Roman" w:eastAsia="宋体" w:hAnsi="Times New Roman" w:hint="eastAsia"/>
          <w:szCs w:val="21"/>
        </w:rPr>
        <w:t>PVE</w:t>
      </w:r>
      <w:r w:rsidRPr="009E36A4">
        <w:rPr>
          <w:rFonts w:ascii="Times New Roman" w:eastAsia="宋体" w:hAnsi="Times New Roman" w:hint="eastAsia"/>
          <w:szCs w:val="21"/>
        </w:rPr>
        <w:t>断开，</w:t>
      </w:r>
      <w:r w:rsidRPr="009E36A4">
        <w:rPr>
          <w:rFonts w:ascii="Times New Roman" w:eastAsia="宋体" w:hAnsi="Times New Roman" w:hint="eastAsia"/>
          <w:szCs w:val="21"/>
        </w:rPr>
        <w:t>16</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管压力通过</w:t>
      </w:r>
      <w:r w:rsidRPr="009E36A4">
        <w:rPr>
          <w:rFonts w:ascii="Times New Roman" w:eastAsia="宋体" w:hAnsi="Times New Roman" w:hint="eastAsia"/>
          <w:szCs w:val="21"/>
        </w:rPr>
        <w:t>BO</w:t>
      </w:r>
      <w:r w:rsidRPr="009E36A4">
        <w:rPr>
          <w:rFonts w:ascii="Times New Roman" w:eastAsia="宋体" w:hAnsi="Times New Roman" w:hint="eastAsia"/>
          <w:szCs w:val="21"/>
        </w:rPr>
        <w:t>及</w:t>
      </w:r>
      <w:r w:rsidRPr="009E36A4">
        <w:rPr>
          <w:rFonts w:ascii="Times New Roman" w:eastAsia="宋体" w:hAnsi="Times New Roman" w:hint="eastAsia"/>
          <w:szCs w:val="21"/>
        </w:rPr>
        <w:t>DBTV</w:t>
      </w:r>
      <w:r w:rsidRPr="009E36A4">
        <w:rPr>
          <w:rFonts w:ascii="Times New Roman" w:eastAsia="宋体" w:hAnsi="Times New Roman" w:hint="eastAsia"/>
          <w:szCs w:val="21"/>
        </w:rPr>
        <w:t>排大气，制动缸缓解。一旦松开小闸侧缓手柄，此时</w:t>
      </w:r>
      <w:r w:rsidRPr="009E36A4">
        <w:rPr>
          <w:rFonts w:ascii="Times New Roman" w:eastAsia="宋体" w:hAnsi="Times New Roman" w:hint="eastAsia"/>
          <w:szCs w:val="21"/>
        </w:rPr>
        <w:t>BP</w:t>
      </w:r>
      <w:r w:rsidRPr="009E36A4">
        <w:rPr>
          <w:rFonts w:ascii="Times New Roman" w:eastAsia="宋体" w:hAnsi="Times New Roman" w:hint="eastAsia"/>
          <w:szCs w:val="21"/>
        </w:rPr>
        <w:t>为</w:t>
      </w:r>
      <w:r w:rsidRPr="009E36A4">
        <w:rPr>
          <w:rFonts w:ascii="Times New Roman" w:eastAsia="宋体" w:hAnsi="Times New Roman" w:hint="eastAsia"/>
          <w:szCs w:val="21"/>
        </w:rPr>
        <w:t>0</w:t>
      </w:r>
      <w:r w:rsidRPr="009E36A4">
        <w:rPr>
          <w:rFonts w:ascii="Times New Roman" w:eastAsia="宋体" w:hAnsi="Times New Roman" w:hint="eastAsia"/>
          <w:szCs w:val="21"/>
        </w:rPr>
        <w:t>，</w:t>
      </w:r>
      <w:r w:rsidRPr="009E36A4">
        <w:rPr>
          <w:rFonts w:ascii="Times New Roman" w:eastAsia="宋体" w:hAnsi="Times New Roman" w:hint="eastAsia"/>
          <w:szCs w:val="21"/>
        </w:rPr>
        <w:t>13</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管也排气压力降为</w:t>
      </w:r>
      <w:r w:rsidRPr="009E36A4">
        <w:rPr>
          <w:rFonts w:ascii="Times New Roman" w:eastAsia="宋体" w:hAnsi="Times New Roman" w:hint="eastAsia"/>
          <w:szCs w:val="21"/>
        </w:rPr>
        <w:t>0</w:t>
      </w:r>
      <w:r w:rsidRPr="009E36A4">
        <w:rPr>
          <w:rFonts w:ascii="Times New Roman" w:eastAsia="宋体" w:hAnsi="Times New Roman" w:hint="eastAsia"/>
          <w:szCs w:val="21"/>
        </w:rPr>
        <w:t>。</w:t>
      </w:r>
      <w:r w:rsidRPr="009E36A4">
        <w:rPr>
          <w:rFonts w:ascii="Times New Roman" w:eastAsia="宋体" w:hAnsi="Times New Roman" w:hint="eastAsia"/>
          <w:szCs w:val="21"/>
        </w:rPr>
        <w:t>PVE</w:t>
      </w:r>
      <w:r w:rsidRPr="009E36A4">
        <w:rPr>
          <w:rFonts w:ascii="Times New Roman" w:eastAsia="宋体" w:hAnsi="Times New Roman" w:hint="eastAsia"/>
          <w:szCs w:val="21"/>
        </w:rPr>
        <w:t>接通紧急限压回路，总风通过</w:t>
      </w:r>
      <w:r w:rsidRPr="009E36A4">
        <w:rPr>
          <w:rFonts w:ascii="Times New Roman" w:eastAsia="宋体" w:hAnsi="Times New Roman" w:hint="eastAsia"/>
          <w:szCs w:val="21"/>
        </w:rPr>
        <w:t>ELV</w:t>
      </w:r>
      <w:r w:rsidRPr="009E36A4">
        <w:rPr>
          <w:rFonts w:ascii="Times New Roman" w:eastAsia="宋体" w:hAnsi="Times New Roman" w:hint="eastAsia"/>
          <w:szCs w:val="21"/>
        </w:rPr>
        <w:t>、</w:t>
      </w:r>
      <w:r w:rsidRPr="009E36A4">
        <w:rPr>
          <w:rFonts w:ascii="Times New Roman" w:eastAsia="宋体" w:hAnsi="Times New Roman" w:hint="eastAsia"/>
          <w:szCs w:val="21"/>
        </w:rPr>
        <w:t xml:space="preserve">C1 </w:t>
      </w:r>
      <w:r w:rsidRPr="009E36A4">
        <w:rPr>
          <w:rFonts w:ascii="Times New Roman" w:eastAsia="宋体" w:hAnsi="Times New Roman" w:hint="eastAsia"/>
          <w:szCs w:val="21"/>
        </w:rPr>
        <w:t>和</w:t>
      </w:r>
      <w:r w:rsidRPr="009E36A4">
        <w:rPr>
          <w:rFonts w:ascii="Times New Roman" w:eastAsia="宋体" w:hAnsi="Times New Roman" w:hint="eastAsia"/>
          <w:szCs w:val="21"/>
        </w:rPr>
        <w:t>PVE</w:t>
      </w:r>
      <w:r w:rsidRPr="009E36A4">
        <w:rPr>
          <w:rFonts w:ascii="Times New Roman" w:eastAsia="宋体" w:hAnsi="Times New Roman" w:hint="eastAsia"/>
          <w:szCs w:val="21"/>
        </w:rPr>
        <w:t>向</w:t>
      </w:r>
      <w:r w:rsidRPr="009E36A4">
        <w:rPr>
          <w:rFonts w:ascii="Times New Roman" w:eastAsia="宋体" w:hAnsi="Times New Roman" w:hint="eastAsia"/>
          <w:szCs w:val="21"/>
        </w:rPr>
        <w:t>16</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管充风（</w:t>
      </w:r>
      <w:r w:rsidRPr="009E36A4">
        <w:rPr>
          <w:rFonts w:ascii="Times New Roman" w:eastAsia="宋体" w:hAnsi="Times New Roman" w:hint="eastAsia"/>
          <w:szCs w:val="21"/>
        </w:rPr>
        <w:t>470</w:t>
      </w:r>
      <w:r w:rsidRPr="009E36A4">
        <w:rPr>
          <w:rFonts w:ascii="Times New Roman" w:eastAsia="宋体" w:hAnsi="Times New Roman" w:hint="eastAsia"/>
          <w:szCs w:val="21"/>
        </w:rPr>
        <w:t>—</w:t>
      </w:r>
      <w:r w:rsidRPr="009E36A4">
        <w:rPr>
          <w:rFonts w:ascii="Times New Roman" w:eastAsia="宋体" w:hAnsi="Times New Roman" w:hint="eastAsia"/>
          <w:szCs w:val="21"/>
        </w:rPr>
        <w:t>480KPa</w:t>
      </w:r>
      <w:r w:rsidRPr="009E36A4">
        <w:rPr>
          <w:rFonts w:ascii="Times New Roman" w:eastAsia="宋体" w:hAnsi="Times New Roman" w:hint="eastAsia"/>
          <w:szCs w:val="21"/>
        </w:rPr>
        <w:t>），制动缸压力上升至紧急制动压力。</w:t>
      </w:r>
    </w:p>
    <w:p w14:paraId="5E852BAE" w14:textId="77777777" w:rsidR="00D06896" w:rsidRPr="009E36A4" w:rsidRDefault="00D06896" w:rsidP="00D06896">
      <w:pPr>
        <w:pStyle w:val="3"/>
        <w:spacing w:beforeLines="50" w:before="156" w:afterLines="50" w:after="156" w:line="360" w:lineRule="exact"/>
        <w:ind w:firstLineChars="196" w:firstLine="412"/>
        <w:rPr>
          <w:rFonts w:ascii="Times New Roman" w:hAnsi="Times New Roman" w:cs="Arial"/>
          <w:b w:val="0"/>
          <w:sz w:val="21"/>
          <w:szCs w:val="21"/>
          <w:lang w:eastAsia="zh-CN"/>
        </w:rPr>
      </w:pPr>
      <w:bookmarkStart w:id="29" w:name="_Toc261510880"/>
      <w:bookmarkStart w:id="30" w:name="_Toc484634790"/>
      <w:r w:rsidRPr="009E36A4">
        <w:rPr>
          <w:rFonts w:ascii="Times New Roman" w:hAnsi="Times New Roman"/>
          <w:b w:val="0"/>
          <w:sz w:val="21"/>
          <w:szCs w:val="21"/>
        </w:rPr>
        <w:t>2.2.3</w:t>
      </w:r>
      <w:r w:rsidRPr="009E36A4">
        <w:rPr>
          <w:rFonts w:ascii="Times New Roman" w:hAnsi="Times New Roman" w:cs="Arial"/>
          <w:b w:val="0"/>
          <w:sz w:val="21"/>
          <w:szCs w:val="21"/>
        </w:rPr>
        <w:t xml:space="preserve"> </w:t>
      </w:r>
      <w:bookmarkEnd w:id="29"/>
      <w:r w:rsidR="009873AB" w:rsidRPr="009E36A4">
        <w:rPr>
          <w:rFonts w:ascii="Times New Roman" w:hAnsi="Times New Roman" w:cs="Arial" w:hint="eastAsia"/>
          <w:b w:val="0"/>
          <w:sz w:val="21"/>
          <w:szCs w:val="21"/>
          <w:lang w:eastAsia="zh-CN"/>
        </w:rPr>
        <w:t>后备制动</w:t>
      </w:r>
      <w:bookmarkEnd w:id="30"/>
    </w:p>
    <w:p w14:paraId="35E99CD6" w14:textId="77777777" w:rsidR="009873AB" w:rsidRPr="009E36A4" w:rsidRDefault="00E71A40" w:rsidP="00F50DB3">
      <w:pPr>
        <w:ind w:firstLine="412"/>
      </w:pPr>
      <w:r w:rsidRPr="009E36A4">
        <w:rPr>
          <w:rFonts w:hint="eastAsia"/>
        </w:rPr>
        <w:t>当</w:t>
      </w:r>
      <w:r w:rsidRPr="009E36A4">
        <w:rPr>
          <w:rFonts w:hint="eastAsia"/>
        </w:rPr>
        <w:t>CCB</w:t>
      </w:r>
      <w:r w:rsidRPr="009E36A4">
        <w:rPr>
          <w:rFonts w:hint="eastAsia"/>
        </w:rPr>
        <w:t>Ⅱ制动系统中均衡模块出现故障时，先产生惩罚制动，系统自动转为后备模式，</w:t>
      </w:r>
      <w:r w:rsidRPr="009E36A4">
        <w:rPr>
          <w:rFonts w:hint="eastAsia"/>
        </w:rPr>
        <w:t>ER</w:t>
      </w:r>
      <w:r w:rsidRPr="009E36A4">
        <w:rPr>
          <w:rFonts w:hint="eastAsia"/>
        </w:rPr>
        <w:t>模块不再作用，</w:t>
      </w:r>
      <w:r w:rsidRPr="009E36A4">
        <w:rPr>
          <w:rFonts w:hint="eastAsia"/>
        </w:rPr>
        <w:t xml:space="preserve">16# </w:t>
      </w:r>
      <w:r w:rsidRPr="009E36A4">
        <w:rPr>
          <w:rFonts w:hint="eastAsia"/>
        </w:rPr>
        <w:t>模块代替</w:t>
      </w:r>
      <w:r w:rsidRPr="009E36A4">
        <w:rPr>
          <w:rFonts w:hint="eastAsia"/>
        </w:rPr>
        <w:t>ER</w:t>
      </w:r>
      <w:r w:rsidRPr="009E36A4">
        <w:rPr>
          <w:rFonts w:hint="eastAsia"/>
        </w:rPr>
        <w:t>模块对均衡风缸进行控制，原</w:t>
      </w:r>
      <w:r w:rsidRPr="009E36A4">
        <w:rPr>
          <w:rFonts w:hint="eastAsia"/>
        </w:rPr>
        <w:t xml:space="preserve">16# </w:t>
      </w:r>
      <w:r w:rsidRPr="009E36A4">
        <w:rPr>
          <w:rFonts w:hint="eastAsia"/>
        </w:rPr>
        <w:t>模块的控制作用由</w:t>
      </w:r>
      <w:r w:rsidRPr="009E36A4">
        <w:rPr>
          <w:rFonts w:hint="eastAsia"/>
        </w:rPr>
        <w:t>DBTV</w:t>
      </w:r>
      <w:r w:rsidRPr="009E36A4">
        <w:rPr>
          <w:rFonts w:hint="eastAsia"/>
        </w:rPr>
        <w:t>（分配阀）承担，但此时不能进行自检功能，</w:t>
      </w:r>
      <w:r w:rsidRPr="009E36A4">
        <w:rPr>
          <w:rFonts w:hint="eastAsia"/>
        </w:rPr>
        <w:t>ER</w:t>
      </w:r>
      <w:r w:rsidRPr="009E36A4">
        <w:rPr>
          <w:rFonts w:hint="eastAsia"/>
        </w:rPr>
        <w:t>模块通不过自检，其他模块就无法完成自检。具体通路如下：</w:t>
      </w:r>
    </w:p>
    <w:p w14:paraId="5E32836D" w14:textId="77777777" w:rsidR="009873AB" w:rsidRPr="009E36A4" w:rsidRDefault="00314FC1" w:rsidP="00314FC1">
      <w:pPr>
        <w:pStyle w:val="af5"/>
        <w:numPr>
          <w:ilvl w:val="0"/>
          <w:numId w:val="24"/>
        </w:numPr>
        <w:spacing w:line="360" w:lineRule="exact"/>
        <w:ind w:firstLineChars="0"/>
        <w:jc w:val="left"/>
        <w:rPr>
          <w:rFonts w:ascii="Times New Roman" w:hAnsi="Times New Roman"/>
        </w:rPr>
      </w:pPr>
      <w:r w:rsidRPr="009E36A4">
        <w:rPr>
          <w:rFonts w:ascii="Times New Roman" w:hAnsi="Times New Roman" w:hint="eastAsia"/>
        </w:rPr>
        <w:t>充风缓解</w:t>
      </w:r>
    </w:p>
    <w:p w14:paraId="52E8C397" w14:textId="77777777" w:rsidR="00B24ABE" w:rsidRPr="009E36A4" w:rsidRDefault="00F539BD" w:rsidP="00F539BD">
      <w:pPr>
        <w:pStyle w:val="af5"/>
        <w:ind w:left="839" w:firstLineChars="0" w:firstLine="0"/>
        <w:jc w:val="left"/>
        <w:rPr>
          <w:rFonts w:ascii="Times New Roman" w:hAnsi="Times New Roman"/>
        </w:rPr>
      </w:pPr>
      <w:r w:rsidRPr="009E36A4">
        <w:rPr>
          <w:rFonts w:ascii="Times New Roman" w:hAnsi="Times New Roman"/>
        </w:rPr>
        <w:object w:dxaOrig="7921" w:dyaOrig="5626" w14:anchorId="78A72742">
          <v:shape id="_x0000_i1032" type="#_x0000_t75" style="width:369.75pt;height:263.25pt" o:ole="">
            <v:imagedata r:id="rId29" o:title=""/>
          </v:shape>
          <o:OLEObject Type="Embed" ProgID="Visio.Drawing.15" ShapeID="_x0000_i1032" DrawAspect="Content" ObjectID="_1558556106" r:id="rId30"/>
        </w:object>
      </w:r>
    </w:p>
    <w:p w14:paraId="46A44D46" w14:textId="68B87A9E" w:rsidR="00F539BD" w:rsidRPr="009E36A4" w:rsidRDefault="00F539BD" w:rsidP="005A367F">
      <w:pPr>
        <w:autoSpaceDE w:val="0"/>
        <w:autoSpaceDN w:val="0"/>
        <w:spacing w:line="360" w:lineRule="exact"/>
        <w:jc w:val="center"/>
        <w:rPr>
          <w:rFonts w:eastAsia="黑体"/>
          <w:sz w:val="18"/>
          <w:szCs w:val="18"/>
        </w:rPr>
      </w:pPr>
      <w:r w:rsidRPr="009E36A4">
        <w:rPr>
          <w:rFonts w:eastAsia="黑体" w:hint="eastAsia"/>
          <w:sz w:val="18"/>
          <w:szCs w:val="18"/>
        </w:rPr>
        <w:t>图</w:t>
      </w:r>
      <w:r w:rsidRPr="009E36A4">
        <w:rPr>
          <w:rFonts w:eastAsia="黑体" w:hint="eastAsia"/>
          <w:sz w:val="18"/>
          <w:szCs w:val="18"/>
        </w:rPr>
        <w:t>2</w:t>
      </w:r>
      <w:r w:rsidR="00057C69">
        <w:rPr>
          <w:rFonts w:eastAsia="黑体"/>
          <w:sz w:val="18"/>
          <w:szCs w:val="18"/>
        </w:rPr>
        <w:t>.10</w:t>
      </w:r>
      <w:r w:rsidRPr="009E36A4">
        <w:rPr>
          <w:rFonts w:eastAsia="黑体"/>
          <w:sz w:val="18"/>
          <w:szCs w:val="18"/>
        </w:rPr>
        <w:t xml:space="preserve"> </w:t>
      </w:r>
      <w:r w:rsidRPr="009E36A4">
        <w:rPr>
          <w:rFonts w:eastAsia="黑体" w:hint="eastAsia"/>
          <w:sz w:val="18"/>
          <w:szCs w:val="18"/>
        </w:rPr>
        <w:t>后备制动充风缓解气路</w:t>
      </w:r>
      <w:r w:rsidR="003638BC" w:rsidRPr="009E36A4">
        <w:rPr>
          <w:rFonts w:eastAsia="黑体" w:hint="eastAsia"/>
          <w:sz w:val="18"/>
          <w:szCs w:val="18"/>
        </w:rPr>
        <w:t>流通</w:t>
      </w:r>
      <w:r w:rsidRPr="009E36A4">
        <w:rPr>
          <w:rFonts w:eastAsia="黑体" w:hint="eastAsia"/>
          <w:sz w:val="18"/>
          <w:szCs w:val="18"/>
        </w:rPr>
        <w:t>图</w:t>
      </w:r>
    </w:p>
    <w:p w14:paraId="283552F8" w14:textId="77777777" w:rsidR="00A473DB" w:rsidRPr="009E36A4" w:rsidRDefault="00A473DB" w:rsidP="005A367F">
      <w:pPr>
        <w:autoSpaceDE w:val="0"/>
        <w:autoSpaceDN w:val="0"/>
        <w:spacing w:line="360" w:lineRule="exact"/>
        <w:jc w:val="center"/>
        <w:rPr>
          <w:rFonts w:eastAsia="黑体"/>
          <w:sz w:val="18"/>
          <w:szCs w:val="18"/>
        </w:rPr>
      </w:pPr>
    </w:p>
    <w:p w14:paraId="20BCB416" w14:textId="76B8F177" w:rsidR="00F539BD" w:rsidRPr="009E36A4" w:rsidRDefault="00F539BD" w:rsidP="00F539BD">
      <w:r w:rsidRPr="009E36A4">
        <w:tab/>
      </w:r>
      <w:r w:rsidRPr="009E36A4">
        <w:rPr>
          <w:rFonts w:hint="eastAsia"/>
        </w:rPr>
        <w:t>列车管和制动缸回路与正常位缓解相同，这里不画图</w:t>
      </w:r>
      <w:r w:rsidR="00144A45">
        <w:rPr>
          <w:rFonts w:hint="eastAsia"/>
        </w:rPr>
        <w:t>展</w:t>
      </w:r>
      <w:r w:rsidRPr="009E36A4">
        <w:rPr>
          <w:rFonts w:hint="eastAsia"/>
        </w:rPr>
        <w:t>示。</w:t>
      </w:r>
    </w:p>
    <w:p w14:paraId="0255681E" w14:textId="77777777" w:rsidR="00B24ABE" w:rsidRPr="009E36A4" w:rsidRDefault="00314FC1" w:rsidP="001C06FA">
      <w:pPr>
        <w:pStyle w:val="af5"/>
        <w:numPr>
          <w:ilvl w:val="0"/>
          <w:numId w:val="24"/>
        </w:numPr>
        <w:spacing w:line="360" w:lineRule="exact"/>
        <w:ind w:firstLineChars="0"/>
        <w:jc w:val="left"/>
        <w:rPr>
          <w:rFonts w:ascii="Times New Roman" w:hAnsi="Times New Roman"/>
        </w:rPr>
      </w:pPr>
      <w:r w:rsidRPr="009E36A4">
        <w:rPr>
          <w:rFonts w:ascii="Times New Roman" w:hAnsi="Times New Roman" w:hint="eastAsia"/>
        </w:rPr>
        <w:t>减压制动</w:t>
      </w:r>
    </w:p>
    <w:p w14:paraId="2187FC40" w14:textId="77777777" w:rsidR="00B24ABE" w:rsidRPr="009E36A4" w:rsidRDefault="00330862" w:rsidP="00D32DF3">
      <w:pPr>
        <w:pStyle w:val="af5"/>
        <w:ind w:left="839" w:firstLineChars="0" w:firstLine="0"/>
        <w:jc w:val="center"/>
        <w:rPr>
          <w:rFonts w:ascii="Times New Roman" w:hAnsi="Times New Roman"/>
        </w:rPr>
      </w:pPr>
      <w:r w:rsidRPr="009E36A4">
        <w:rPr>
          <w:rFonts w:ascii="Times New Roman" w:hAnsi="Times New Roman"/>
        </w:rPr>
        <w:object w:dxaOrig="10081" w:dyaOrig="5775" w14:anchorId="3F99F8ED">
          <v:shape id="_x0000_i1033" type="#_x0000_t75" style="width:5in;height:227.25pt" o:ole="">
            <v:imagedata r:id="rId31" o:title=""/>
          </v:shape>
          <o:OLEObject Type="Embed" ProgID="Visio.Drawing.15" ShapeID="_x0000_i1033" DrawAspect="Content" ObjectID="_1558556107" r:id="rId32"/>
        </w:object>
      </w:r>
    </w:p>
    <w:p w14:paraId="78E4E350" w14:textId="4CDCE2CA" w:rsidR="00330862" w:rsidRDefault="00330862" w:rsidP="005A367F">
      <w:pPr>
        <w:autoSpaceDE w:val="0"/>
        <w:autoSpaceDN w:val="0"/>
        <w:spacing w:line="360" w:lineRule="exact"/>
        <w:jc w:val="center"/>
        <w:rPr>
          <w:rFonts w:eastAsia="黑体"/>
          <w:sz w:val="18"/>
          <w:szCs w:val="18"/>
        </w:rPr>
      </w:pPr>
      <w:r w:rsidRPr="009E36A4">
        <w:rPr>
          <w:rFonts w:eastAsia="黑体" w:hint="eastAsia"/>
          <w:sz w:val="18"/>
          <w:szCs w:val="18"/>
        </w:rPr>
        <w:t>图</w:t>
      </w:r>
      <w:r w:rsidRPr="009E36A4">
        <w:rPr>
          <w:rFonts w:eastAsia="黑体" w:hint="eastAsia"/>
          <w:sz w:val="18"/>
          <w:szCs w:val="18"/>
        </w:rPr>
        <w:t>2.</w:t>
      </w:r>
      <w:r w:rsidR="00057C69" w:rsidRPr="009E36A4">
        <w:rPr>
          <w:rFonts w:eastAsia="黑体" w:hint="eastAsia"/>
          <w:sz w:val="18"/>
          <w:szCs w:val="18"/>
        </w:rPr>
        <w:t>1</w:t>
      </w:r>
      <w:r w:rsidR="00057C69">
        <w:rPr>
          <w:rFonts w:eastAsia="黑体"/>
          <w:sz w:val="18"/>
          <w:szCs w:val="18"/>
        </w:rPr>
        <w:t>1</w:t>
      </w:r>
      <w:ins w:id="31" w:author="Quan Wen" w:date="2017-06-09T22:50:00Z">
        <w:r w:rsidR="00057C69" w:rsidRPr="009E36A4">
          <w:rPr>
            <w:rFonts w:eastAsia="黑体"/>
            <w:sz w:val="18"/>
            <w:szCs w:val="18"/>
          </w:rPr>
          <w:t xml:space="preserve"> </w:t>
        </w:r>
      </w:ins>
      <w:r w:rsidRPr="009E36A4">
        <w:rPr>
          <w:rFonts w:eastAsia="黑体" w:hint="eastAsia"/>
          <w:sz w:val="18"/>
          <w:szCs w:val="18"/>
        </w:rPr>
        <w:t>后备制动减压制动气路流通图</w:t>
      </w:r>
    </w:p>
    <w:p w14:paraId="3F3A7EFB" w14:textId="77777777" w:rsidR="00310DFE" w:rsidRPr="009E36A4" w:rsidRDefault="00310DFE" w:rsidP="005A367F">
      <w:pPr>
        <w:autoSpaceDE w:val="0"/>
        <w:autoSpaceDN w:val="0"/>
        <w:spacing w:line="360" w:lineRule="exact"/>
        <w:jc w:val="center"/>
        <w:rPr>
          <w:rFonts w:eastAsia="黑体"/>
          <w:sz w:val="18"/>
          <w:szCs w:val="18"/>
        </w:rPr>
      </w:pPr>
    </w:p>
    <w:p w14:paraId="7FF17084" w14:textId="77777777" w:rsidR="00D32DF3" w:rsidRPr="009E36A4" w:rsidRDefault="00D32DF3" w:rsidP="00D32DF3">
      <w:r w:rsidRPr="009E36A4">
        <w:tab/>
      </w:r>
      <w:r w:rsidRPr="009E36A4">
        <w:rPr>
          <w:rFonts w:hint="eastAsia"/>
        </w:rPr>
        <w:t>后备制动模式下，列车管回路和制动缸回路和正常位通路相同。</w:t>
      </w:r>
    </w:p>
    <w:p w14:paraId="6C766CEA" w14:textId="77777777" w:rsidR="00B24ABE" w:rsidRPr="009E36A4" w:rsidRDefault="00314FC1" w:rsidP="00A21CD4">
      <w:pPr>
        <w:pStyle w:val="af5"/>
        <w:numPr>
          <w:ilvl w:val="0"/>
          <w:numId w:val="24"/>
        </w:numPr>
        <w:spacing w:line="360" w:lineRule="exact"/>
        <w:ind w:firstLineChars="0"/>
        <w:jc w:val="left"/>
        <w:rPr>
          <w:rFonts w:ascii="Times New Roman" w:hAnsi="Times New Roman"/>
        </w:rPr>
      </w:pPr>
      <w:r w:rsidRPr="009E36A4">
        <w:rPr>
          <w:rFonts w:ascii="Times New Roman" w:hAnsi="Times New Roman" w:hint="eastAsia"/>
        </w:rPr>
        <w:t>紧急位</w:t>
      </w:r>
    </w:p>
    <w:p w14:paraId="163D3BAE" w14:textId="77777777" w:rsidR="00AB24E9" w:rsidRPr="009E36A4" w:rsidRDefault="00AB24E9" w:rsidP="00AB24E9">
      <w:pPr>
        <w:ind w:firstLine="420"/>
      </w:pPr>
      <w:r w:rsidRPr="009E36A4">
        <w:rPr>
          <w:rFonts w:hint="eastAsia"/>
        </w:rPr>
        <w:t>列车管：紧急制动根据触发的条件仍有效。</w:t>
      </w:r>
    </w:p>
    <w:p w14:paraId="462740A0" w14:textId="77777777" w:rsidR="00AB24E9" w:rsidRPr="009E36A4" w:rsidRDefault="00AB24E9" w:rsidP="00AB24E9">
      <w:pPr>
        <w:ind w:firstLine="420"/>
      </w:pPr>
      <w:r w:rsidRPr="009E36A4">
        <w:rPr>
          <w:rFonts w:hint="eastAsia"/>
        </w:rPr>
        <w:lastRenderedPageBreak/>
        <w:t>均衡回路：与后备模式的减压制动位一致。</w:t>
      </w:r>
    </w:p>
    <w:p w14:paraId="6AE71FBA" w14:textId="77777777" w:rsidR="00AB24E9" w:rsidRPr="009E36A4" w:rsidRDefault="00AB24E9" w:rsidP="00AB24E9">
      <w:r w:rsidRPr="009E36A4">
        <w:rPr>
          <w:rFonts w:hint="eastAsia"/>
        </w:rPr>
        <w:t xml:space="preserve">  </w:t>
      </w:r>
      <w:r w:rsidRPr="009E36A4">
        <w:tab/>
      </w:r>
      <w:r w:rsidRPr="009E36A4">
        <w:rPr>
          <w:rFonts w:hint="eastAsia"/>
        </w:rPr>
        <w:t>BC</w:t>
      </w:r>
      <w:r w:rsidRPr="009E36A4">
        <w:rPr>
          <w:rFonts w:hint="eastAsia"/>
        </w:rPr>
        <w:t>中继阀预控压力（作用管）回路：与后备模式的减压制动位一致；但此时由于</w:t>
      </w:r>
      <w:r w:rsidRPr="009E36A4">
        <w:rPr>
          <w:rFonts w:hint="eastAsia"/>
        </w:rPr>
        <w:t>16</w:t>
      </w:r>
      <w:r w:rsidRPr="009E36A4">
        <w:rPr>
          <w:rFonts w:hint="eastAsia"/>
          <w:vertAlign w:val="superscript"/>
        </w:rPr>
        <w:t>#</w:t>
      </w:r>
      <w:r w:rsidRPr="009E36A4">
        <w:rPr>
          <w:rFonts w:hint="eastAsia"/>
        </w:rPr>
        <w:t>模块不再控制</w:t>
      </w:r>
      <w:r w:rsidRPr="009E36A4">
        <w:rPr>
          <w:rFonts w:hint="eastAsia"/>
        </w:rPr>
        <w:t>BC</w:t>
      </w:r>
      <w:r w:rsidRPr="009E36A4">
        <w:rPr>
          <w:rFonts w:hint="eastAsia"/>
        </w:rPr>
        <w:t>中继阀预控压力，因此</w:t>
      </w:r>
      <w:r w:rsidRPr="009E36A4">
        <w:rPr>
          <w:rFonts w:hint="eastAsia"/>
        </w:rPr>
        <w:t>16</w:t>
      </w:r>
      <w:r w:rsidRPr="009E36A4">
        <w:rPr>
          <w:rFonts w:hint="eastAsia"/>
          <w:vertAlign w:val="superscript"/>
        </w:rPr>
        <w:t>#</w:t>
      </w:r>
      <w:r w:rsidRPr="009E36A4">
        <w:rPr>
          <w:rFonts w:hint="eastAsia"/>
        </w:rPr>
        <w:t>模块内的紧急限压部分不再动作。</w:t>
      </w:r>
    </w:p>
    <w:p w14:paraId="3FB90819" w14:textId="77777777" w:rsidR="00AB24E9" w:rsidRPr="009E36A4" w:rsidRDefault="00AB24E9" w:rsidP="00AB24E9">
      <w:r w:rsidRPr="009E36A4">
        <w:rPr>
          <w:rFonts w:hint="eastAsia"/>
        </w:rPr>
        <w:t>制动缸回路：制动缸上闸与正常位通路相同。</w:t>
      </w:r>
    </w:p>
    <w:p w14:paraId="387885B8" w14:textId="77777777" w:rsidR="00D06896" w:rsidRPr="009E36A4" w:rsidRDefault="00D06896" w:rsidP="00D06896">
      <w:pPr>
        <w:spacing w:line="360" w:lineRule="exact"/>
      </w:pPr>
    </w:p>
    <w:p w14:paraId="02AEA722" w14:textId="77777777" w:rsidR="00CC7BDA" w:rsidRPr="009E36A4" w:rsidRDefault="00CC7BDA" w:rsidP="00D06896">
      <w:pPr>
        <w:spacing w:line="360" w:lineRule="exact"/>
      </w:pPr>
    </w:p>
    <w:p w14:paraId="014E7B2D" w14:textId="77777777" w:rsidR="00CC7BDA" w:rsidRPr="009E36A4" w:rsidRDefault="00CC7BDA" w:rsidP="00D06896">
      <w:pPr>
        <w:spacing w:line="360" w:lineRule="exact"/>
      </w:pPr>
    </w:p>
    <w:p w14:paraId="3AD82D31" w14:textId="77777777" w:rsidR="00CC7BDA" w:rsidRPr="009E36A4" w:rsidRDefault="00CC7BDA" w:rsidP="00D06896">
      <w:pPr>
        <w:spacing w:line="360" w:lineRule="exact"/>
      </w:pPr>
    </w:p>
    <w:p w14:paraId="124A71FC" w14:textId="77777777" w:rsidR="00CC7BDA" w:rsidRPr="009E36A4" w:rsidRDefault="00CC7BDA" w:rsidP="00D06896">
      <w:pPr>
        <w:spacing w:line="360" w:lineRule="exact"/>
      </w:pPr>
    </w:p>
    <w:p w14:paraId="4D039854" w14:textId="77777777" w:rsidR="00CC7BDA" w:rsidRPr="009E36A4" w:rsidRDefault="00CC7BDA" w:rsidP="00D06896">
      <w:pPr>
        <w:spacing w:line="360" w:lineRule="exact"/>
      </w:pPr>
    </w:p>
    <w:p w14:paraId="1DF7A8CE" w14:textId="77777777" w:rsidR="0064393C" w:rsidRPr="009E36A4" w:rsidRDefault="0064393C" w:rsidP="00D06896">
      <w:pPr>
        <w:spacing w:line="360" w:lineRule="exact"/>
      </w:pPr>
    </w:p>
    <w:p w14:paraId="4113BBF4" w14:textId="77777777" w:rsidR="0064393C" w:rsidRPr="009E36A4" w:rsidRDefault="0064393C" w:rsidP="00D06896">
      <w:pPr>
        <w:spacing w:line="360" w:lineRule="exact"/>
      </w:pPr>
    </w:p>
    <w:p w14:paraId="2D1E66AB" w14:textId="77777777" w:rsidR="0064393C" w:rsidRPr="009E36A4" w:rsidRDefault="0064393C" w:rsidP="00D06896">
      <w:pPr>
        <w:spacing w:line="360" w:lineRule="exact"/>
      </w:pPr>
    </w:p>
    <w:p w14:paraId="02557E99" w14:textId="77777777" w:rsidR="0064393C" w:rsidRPr="009E36A4" w:rsidRDefault="0064393C" w:rsidP="00D06896">
      <w:pPr>
        <w:spacing w:line="360" w:lineRule="exact"/>
      </w:pPr>
    </w:p>
    <w:p w14:paraId="24E66A35" w14:textId="77777777" w:rsidR="0064393C" w:rsidRPr="009E36A4" w:rsidRDefault="0064393C" w:rsidP="00D06896">
      <w:pPr>
        <w:spacing w:line="360" w:lineRule="exact"/>
      </w:pPr>
    </w:p>
    <w:p w14:paraId="368536B1" w14:textId="77777777" w:rsidR="0064393C" w:rsidRPr="009E36A4" w:rsidRDefault="0064393C" w:rsidP="00D06896">
      <w:pPr>
        <w:spacing w:line="360" w:lineRule="exact"/>
      </w:pPr>
    </w:p>
    <w:p w14:paraId="2F900110" w14:textId="77777777" w:rsidR="0064393C" w:rsidRPr="009E36A4" w:rsidRDefault="0064393C" w:rsidP="00D06896">
      <w:pPr>
        <w:spacing w:line="360" w:lineRule="exact"/>
      </w:pPr>
    </w:p>
    <w:p w14:paraId="428597B5" w14:textId="77777777" w:rsidR="0064393C" w:rsidRPr="009E36A4" w:rsidRDefault="0064393C" w:rsidP="00D06896">
      <w:pPr>
        <w:spacing w:line="360" w:lineRule="exact"/>
      </w:pPr>
    </w:p>
    <w:p w14:paraId="1A19CCE1" w14:textId="77777777" w:rsidR="0064393C" w:rsidRPr="009E36A4" w:rsidRDefault="0064393C" w:rsidP="00D06896">
      <w:pPr>
        <w:spacing w:line="360" w:lineRule="exact"/>
      </w:pPr>
    </w:p>
    <w:p w14:paraId="7DDA3EED" w14:textId="75459821" w:rsidR="00CC7BDA" w:rsidRDefault="00CC7BDA" w:rsidP="00D06896">
      <w:pPr>
        <w:spacing w:line="360" w:lineRule="exact"/>
        <w:rPr>
          <w:ins w:id="32" w:author="Quan Wen" w:date="2017-06-09T22:51:00Z"/>
        </w:rPr>
      </w:pPr>
    </w:p>
    <w:p w14:paraId="09EA31B0" w14:textId="3321B7EB" w:rsidR="00FB4190" w:rsidRDefault="00FB4190" w:rsidP="00D06896">
      <w:pPr>
        <w:spacing w:line="360" w:lineRule="exact"/>
        <w:rPr>
          <w:ins w:id="33" w:author="Quan Wen" w:date="2017-06-09T22:51:00Z"/>
        </w:rPr>
      </w:pPr>
    </w:p>
    <w:p w14:paraId="2F997B34" w14:textId="33535B78" w:rsidR="00FB4190" w:rsidRDefault="00FB4190" w:rsidP="00D06896">
      <w:pPr>
        <w:spacing w:line="360" w:lineRule="exact"/>
        <w:rPr>
          <w:ins w:id="34" w:author="Quan Wen" w:date="2017-06-09T22:51:00Z"/>
        </w:rPr>
      </w:pPr>
    </w:p>
    <w:p w14:paraId="1FE8D29B" w14:textId="40402C51" w:rsidR="00FB4190" w:rsidRDefault="00FB4190" w:rsidP="00D06896">
      <w:pPr>
        <w:spacing w:line="360" w:lineRule="exact"/>
        <w:rPr>
          <w:ins w:id="35" w:author="Quan Wen" w:date="2017-06-09T22:51:00Z"/>
        </w:rPr>
      </w:pPr>
    </w:p>
    <w:p w14:paraId="78F0FB6F" w14:textId="1D6B7725" w:rsidR="00FB4190" w:rsidRDefault="00FB4190" w:rsidP="00D06896">
      <w:pPr>
        <w:spacing w:line="360" w:lineRule="exact"/>
        <w:rPr>
          <w:ins w:id="36" w:author="Quan Wen" w:date="2017-06-09T22:51:00Z"/>
        </w:rPr>
      </w:pPr>
    </w:p>
    <w:p w14:paraId="3EC68CCD" w14:textId="3284229B" w:rsidR="00FB4190" w:rsidRDefault="00FB4190" w:rsidP="00D06896">
      <w:pPr>
        <w:spacing w:line="360" w:lineRule="exact"/>
        <w:rPr>
          <w:ins w:id="37" w:author="Quan Wen" w:date="2017-06-09T22:51:00Z"/>
        </w:rPr>
      </w:pPr>
    </w:p>
    <w:p w14:paraId="123066F5" w14:textId="39BD719E" w:rsidR="00FB4190" w:rsidRDefault="00FB4190" w:rsidP="00D06896">
      <w:pPr>
        <w:spacing w:line="360" w:lineRule="exact"/>
        <w:rPr>
          <w:ins w:id="38" w:author="Quan Wen" w:date="2017-06-09T22:51:00Z"/>
        </w:rPr>
      </w:pPr>
    </w:p>
    <w:p w14:paraId="33BC94D7" w14:textId="42CC150D" w:rsidR="00FB4190" w:rsidRDefault="00FB4190" w:rsidP="00D06896">
      <w:pPr>
        <w:spacing w:line="360" w:lineRule="exact"/>
        <w:rPr>
          <w:ins w:id="39" w:author="Quan Wen" w:date="2017-06-09T22:51:00Z"/>
        </w:rPr>
      </w:pPr>
    </w:p>
    <w:p w14:paraId="2A50714F" w14:textId="4F0A9CB5" w:rsidR="00FB4190" w:rsidRDefault="00FB4190" w:rsidP="00D06896">
      <w:pPr>
        <w:spacing w:line="360" w:lineRule="exact"/>
        <w:rPr>
          <w:ins w:id="40" w:author="Quan Wen" w:date="2017-06-09T22:51:00Z"/>
        </w:rPr>
      </w:pPr>
    </w:p>
    <w:p w14:paraId="652AB70D" w14:textId="6712D84F" w:rsidR="00FB4190" w:rsidRDefault="00FB4190" w:rsidP="00D06896">
      <w:pPr>
        <w:spacing w:line="360" w:lineRule="exact"/>
        <w:rPr>
          <w:ins w:id="41" w:author="Quan Wen" w:date="2017-06-09T22:51:00Z"/>
        </w:rPr>
      </w:pPr>
    </w:p>
    <w:p w14:paraId="59012FA8" w14:textId="23A47785" w:rsidR="00FB4190" w:rsidRDefault="00FB4190" w:rsidP="00D06896">
      <w:pPr>
        <w:spacing w:line="360" w:lineRule="exact"/>
        <w:rPr>
          <w:ins w:id="42" w:author="Quan Wen" w:date="2017-06-09T22:51:00Z"/>
        </w:rPr>
      </w:pPr>
    </w:p>
    <w:p w14:paraId="7789FCA2" w14:textId="035E5968" w:rsidR="00FB4190" w:rsidRDefault="00FB4190" w:rsidP="00D06896">
      <w:pPr>
        <w:spacing w:line="360" w:lineRule="exact"/>
        <w:rPr>
          <w:ins w:id="43" w:author="Quan Wen" w:date="2017-06-09T22:51:00Z"/>
        </w:rPr>
      </w:pPr>
    </w:p>
    <w:p w14:paraId="559893FE" w14:textId="05461B9D" w:rsidR="00FB4190" w:rsidRDefault="00FB4190" w:rsidP="00D06896">
      <w:pPr>
        <w:spacing w:line="360" w:lineRule="exact"/>
        <w:rPr>
          <w:ins w:id="44" w:author="Quan Wen" w:date="2017-06-09T22:51:00Z"/>
        </w:rPr>
      </w:pPr>
    </w:p>
    <w:p w14:paraId="6D9DF7FA" w14:textId="1E992C33" w:rsidR="00FB4190" w:rsidRDefault="00FB4190" w:rsidP="00D06896">
      <w:pPr>
        <w:spacing w:line="360" w:lineRule="exact"/>
        <w:rPr>
          <w:ins w:id="45" w:author="Quan Wen" w:date="2017-06-09T22:51:00Z"/>
        </w:rPr>
      </w:pPr>
    </w:p>
    <w:p w14:paraId="754173D8" w14:textId="649F3B26" w:rsidR="00FB4190" w:rsidRDefault="00FB4190" w:rsidP="00D06896">
      <w:pPr>
        <w:spacing w:line="360" w:lineRule="exact"/>
        <w:rPr>
          <w:ins w:id="46" w:author="Quan Wen" w:date="2017-06-09T22:51:00Z"/>
        </w:rPr>
      </w:pPr>
    </w:p>
    <w:p w14:paraId="4BAD0B21" w14:textId="60F09136" w:rsidR="00FB4190" w:rsidRDefault="00FB4190" w:rsidP="00D06896">
      <w:pPr>
        <w:spacing w:line="360" w:lineRule="exact"/>
        <w:rPr>
          <w:ins w:id="47" w:author="Quan Wen" w:date="2017-06-09T22:51:00Z"/>
        </w:rPr>
      </w:pPr>
    </w:p>
    <w:p w14:paraId="07FFB769" w14:textId="1AF1CB3E" w:rsidR="00FB4190" w:rsidRDefault="00FB4190" w:rsidP="00D06896">
      <w:pPr>
        <w:spacing w:line="360" w:lineRule="exact"/>
        <w:rPr>
          <w:ins w:id="48" w:author="Quan Wen" w:date="2017-06-09T22:51:00Z"/>
        </w:rPr>
      </w:pPr>
    </w:p>
    <w:p w14:paraId="490ED606" w14:textId="77777777" w:rsidR="00FB4190" w:rsidRPr="009E36A4" w:rsidRDefault="00FB4190" w:rsidP="00D06896">
      <w:pPr>
        <w:spacing w:line="360" w:lineRule="exact"/>
        <w:rPr>
          <w:rFonts w:hint="eastAsia"/>
        </w:rPr>
      </w:pPr>
    </w:p>
    <w:p w14:paraId="38AD0761" w14:textId="77777777" w:rsidR="00D06896" w:rsidRPr="009E36A4" w:rsidRDefault="00D06896" w:rsidP="00D06896">
      <w:pPr>
        <w:pStyle w:val="1"/>
        <w:spacing w:beforeLines="50" w:before="156" w:afterLines="50" w:after="156" w:line="360" w:lineRule="exact"/>
        <w:jc w:val="center"/>
        <w:rPr>
          <w:rFonts w:eastAsia="黑体" w:cs="Arial"/>
          <w:b w:val="0"/>
          <w:i w:val="0"/>
        </w:rPr>
      </w:pPr>
      <w:bookmarkStart w:id="49" w:name="_Toc261510881"/>
      <w:bookmarkStart w:id="50" w:name="_Toc484634791"/>
      <w:bookmarkStart w:id="51" w:name="实验部分"/>
      <w:r w:rsidRPr="009E36A4">
        <w:rPr>
          <w:rFonts w:eastAsia="黑体"/>
          <w:b w:val="0"/>
          <w:i w:val="0"/>
        </w:rPr>
        <w:t>3</w:t>
      </w:r>
      <w:r w:rsidRPr="009E36A4">
        <w:rPr>
          <w:rFonts w:eastAsia="黑体" w:cs="Arial"/>
          <w:b w:val="0"/>
          <w:i w:val="0"/>
        </w:rPr>
        <w:t xml:space="preserve">  </w:t>
      </w:r>
      <w:bookmarkEnd w:id="49"/>
      <w:r w:rsidR="00262F68" w:rsidRPr="009E36A4">
        <w:rPr>
          <w:rFonts w:eastAsia="黑体" w:cs="Arial" w:hint="eastAsia"/>
          <w:b w:val="0"/>
          <w:i w:val="0"/>
          <w:lang w:eastAsia="zh-CN"/>
        </w:rPr>
        <w:t>CAN</w:t>
      </w:r>
      <w:r w:rsidR="00262F68" w:rsidRPr="009E36A4">
        <w:rPr>
          <w:rFonts w:eastAsia="黑体" w:cs="Arial" w:hint="eastAsia"/>
          <w:b w:val="0"/>
          <w:i w:val="0"/>
          <w:lang w:eastAsia="zh-CN"/>
        </w:rPr>
        <w:t>总线基本原理</w:t>
      </w:r>
      <w:bookmarkEnd w:id="50"/>
    </w:p>
    <w:p w14:paraId="6100E2B0" w14:textId="77777777" w:rsidR="00D06896" w:rsidRPr="009E36A4" w:rsidRDefault="00D06896" w:rsidP="00D06896">
      <w:pPr>
        <w:pStyle w:val="2"/>
        <w:spacing w:beforeLines="50" w:before="156" w:afterLines="50" w:after="156" w:line="360" w:lineRule="exact"/>
        <w:rPr>
          <w:rFonts w:eastAsia="黑体" w:cs="Arial"/>
          <w:b w:val="0"/>
          <w:i w:val="0"/>
        </w:rPr>
      </w:pPr>
      <w:bookmarkStart w:id="52" w:name="_Toc261510882"/>
      <w:bookmarkStart w:id="53" w:name="_Toc484634792"/>
      <w:bookmarkEnd w:id="51"/>
      <w:r w:rsidRPr="009E36A4">
        <w:rPr>
          <w:rFonts w:eastAsia="黑体"/>
          <w:b w:val="0"/>
          <w:i w:val="0"/>
        </w:rPr>
        <w:t>3.1</w:t>
      </w:r>
      <w:bookmarkStart w:id="54" w:name="仪器和试剂"/>
      <w:r w:rsidRPr="009E36A4">
        <w:rPr>
          <w:rFonts w:eastAsia="黑体" w:cs="Arial"/>
          <w:b w:val="0"/>
          <w:i w:val="0"/>
        </w:rPr>
        <w:t xml:space="preserve"> </w:t>
      </w:r>
      <w:bookmarkEnd w:id="52"/>
      <w:bookmarkEnd w:id="54"/>
      <w:r w:rsidR="00262F68" w:rsidRPr="009E36A4">
        <w:rPr>
          <w:rFonts w:eastAsia="黑体" w:cs="Arial" w:hint="eastAsia"/>
          <w:b w:val="0"/>
          <w:i w:val="0"/>
          <w:lang w:eastAsia="zh-CN"/>
        </w:rPr>
        <w:t>现场总线技术</w:t>
      </w:r>
      <w:bookmarkEnd w:id="53"/>
      <w:r w:rsidRPr="009E36A4">
        <w:rPr>
          <w:rFonts w:eastAsia="黑体" w:cs="Arial"/>
          <w:b w:val="0"/>
          <w:i w:val="0"/>
        </w:rPr>
        <w:tab/>
      </w:r>
    </w:p>
    <w:p w14:paraId="7A055A97" w14:textId="77777777" w:rsidR="00D06896" w:rsidRPr="009E36A4" w:rsidRDefault="00D06896" w:rsidP="00D06896">
      <w:pPr>
        <w:pStyle w:val="3"/>
        <w:spacing w:beforeLines="50" w:before="156" w:afterLines="50" w:after="156" w:line="360" w:lineRule="exact"/>
        <w:ind w:firstLineChars="196" w:firstLine="412"/>
        <w:rPr>
          <w:rFonts w:ascii="Times New Roman" w:hAnsi="Times New Roman" w:cs="Arial"/>
          <w:b w:val="0"/>
          <w:sz w:val="21"/>
          <w:szCs w:val="21"/>
        </w:rPr>
      </w:pPr>
      <w:bookmarkStart w:id="55" w:name="_Toc261510883"/>
      <w:bookmarkStart w:id="56" w:name="_Toc484634793"/>
      <w:bookmarkStart w:id="57" w:name="仪器"/>
      <w:r w:rsidRPr="009E36A4">
        <w:rPr>
          <w:rFonts w:ascii="Times New Roman" w:hAnsi="Times New Roman"/>
          <w:b w:val="0"/>
          <w:sz w:val="21"/>
          <w:szCs w:val="21"/>
        </w:rPr>
        <w:t>3.1.1</w:t>
      </w:r>
      <w:r w:rsidRPr="009E36A4">
        <w:rPr>
          <w:rFonts w:ascii="Times New Roman" w:hAnsi="Times New Roman" w:cs="Arial"/>
          <w:b w:val="0"/>
          <w:sz w:val="21"/>
          <w:szCs w:val="21"/>
        </w:rPr>
        <w:t xml:space="preserve"> </w:t>
      </w:r>
      <w:bookmarkEnd w:id="55"/>
      <w:r w:rsidR="00262F68" w:rsidRPr="009E36A4">
        <w:rPr>
          <w:rFonts w:ascii="Times New Roman" w:hAnsi="Times New Roman" w:cs="Arial" w:hint="eastAsia"/>
          <w:b w:val="0"/>
          <w:sz w:val="21"/>
          <w:szCs w:val="21"/>
          <w:lang w:eastAsia="zh-CN"/>
        </w:rPr>
        <w:t>现场总线技术概论</w:t>
      </w:r>
      <w:bookmarkEnd w:id="56"/>
    </w:p>
    <w:p w14:paraId="3A715F32" w14:textId="77777777" w:rsidR="004C3962" w:rsidRPr="009E36A4" w:rsidRDefault="004C3962" w:rsidP="00F53FBA">
      <w:pPr>
        <w:autoSpaceDE w:val="0"/>
        <w:autoSpaceDN w:val="0"/>
        <w:spacing w:line="360" w:lineRule="exact"/>
        <w:ind w:firstLineChars="200" w:firstLine="420"/>
      </w:pPr>
      <w:bookmarkStart w:id="58" w:name="_Toc261510884"/>
      <w:bookmarkEnd w:id="57"/>
      <w:r w:rsidRPr="009E36A4">
        <w:rPr>
          <w:rFonts w:hint="eastAsia"/>
        </w:rPr>
        <w:t>传统工业控制系统</w:t>
      </w:r>
      <w:r w:rsidR="002A5AD2" w:rsidRPr="009E36A4">
        <w:rPr>
          <w:rFonts w:hint="eastAsia"/>
        </w:rPr>
        <w:t>各种外设、执行器</w:t>
      </w:r>
      <w:r w:rsidR="00A32920" w:rsidRPr="009E36A4">
        <w:rPr>
          <w:rFonts w:hint="eastAsia"/>
        </w:rPr>
        <w:t>和系统的链接</w:t>
      </w:r>
      <w:r w:rsidRPr="009E36A4">
        <w:rPr>
          <w:rFonts w:hint="eastAsia"/>
        </w:rPr>
        <w:t>采用的是</w:t>
      </w:r>
      <w:r w:rsidR="00A32920" w:rsidRPr="009E36A4">
        <w:rPr>
          <w:rFonts w:hint="eastAsia"/>
        </w:rPr>
        <w:t>独立导线传输的</w:t>
      </w:r>
      <w:r w:rsidR="00A32920" w:rsidRPr="009E36A4">
        <w:rPr>
          <w:rFonts w:hint="eastAsia"/>
        </w:rPr>
        <w:t>DC</w:t>
      </w:r>
      <w:r w:rsidR="00A32920" w:rsidRPr="009E36A4">
        <w:rPr>
          <w:rFonts w:hint="eastAsia"/>
        </w:rPr>
        <w:t>信号</w:t>
      </w:r>
      <w:r w:rsidR="0014107A" w:rsidRPr="009E36A4">
        <w:rPr>
          <w:rFonts w:hint="eastAsia"/>
        </w:rPr>
        <w:t>，这样对现在发展迅猛的工业系统来说效率是远远不够的。</w:t>
      </w:r>
      <w:r w:rsidR="007448CA" w:rsidRPr="009E36A4">
        <w:rPr>
          <w:rFonts w:hint="eastAsia"/>
        </w:rPr>
        <w:t>而</w:t>
      </w:r>
      <w:r w:rsidR="000C0AF9" w:rsidRPr="009E36A4">
        <w:rPr>
          <w:rFonts w:hint="eastAsia"/>
        </w:rPr>
        <w:t>1987</w:t>
      </w:r>
      <w:r w:rsidR="000C0AF9" w:rsidRPr="009E36A4">
        <w:rPr>
          <w:rFonts w:hint="eastAsia"/>
        </w:rPr>
        <w:t>年</w:t>
      </w:r>
      <w:r w:rsidR="007448CA" w:rsidRPr="009E36A4">
        <w:rPr>
          <w:rFonts w:hint="eastAsia"/>
        </w:rPr>
        <w:t>现场总线的出现正是</w:t>
      </w:r>
      <w:r w:rsidR="008D42A9" w:rsidRPr="009E36A4">
        <w:rPr>
          <w:rFonts w:hint="eastAsia"/>
        </w:rPr>
        <w:t>对传统控制系统的一次巨大变革。</w:t>
      </w:r>
      <w:r w:rsidR="00986A34" w:rsidRPr="009E36A4">
        <w:rPr>
          <w:rFonts w:hint="eastAsia"/>
        </w:rPr>
        <w:t>现场总线是一种连接智能</w:t>
      </w:r>
      <w:r w:rsidR="00087A2C" w:rsidRPr="009E36A4">
        <w:rPr>
          <w:rFonts w:hint="eastAsia"/>
        </w:rPr>
        <w:t>受控</w:t>
      </w:r>
      <w:r w:rsidR="00986A34" w:rsidRPr="009E36A4">
        <w:rPr>
          <w:rFonts w:hint="eastAsia"/>
        </w:rPr>
        <w:t>设备和</w:t>
      </w:r>
      <w:r w:rsidR="006000FB" w:rsidRPr="009E36A4">
        <w:rPr>
          <w:rFonts w:hint="eastAsia"/>
        </w:rPr>
        <w:t>工业</w:t>
      </w:r>
      <w:r w:rsidR="00986A34" w:rsidRPr="009E36A4">
        <w:rPr>
          <w:rFonts w:hint="eastAsia"/>
        </w:rPr>
        <w:t>自动化系统的采用全数字化、全双工、多拓扑结构的串行通信网络</w:t>
      </w:r>
      <w:r w:rsidR="00A8304D" w:rsidRPr="009E36A4">
        <w:rPr>
          <w:rFonts w:hint="eastAsia"/>
          <w:vertAlign w:val="superscript"/>
        </w:rPr>
        <w:t>[</w:t>
      </w:r>
      <w:r w:rsidR="00F008D0" w:rsidRPr="009E36A4">
        <w:rPr>
          <w:rFonts w:hint="eastAsia"/>
          <w:vertAlign w:val="superscript"/>
        </w:rPr>
        <w:t>9</w:t>
      </w:r>
      <w:r w:rsidR="00A8304D" w:rsidRPr="009E36A4">
        <w:rPr>
          <w:rFonts w:hint="eastAsia"/>
          <w:vertAlign w:val="superscript"/>
        </w:rPr>
        <w:t>]</w:t>
      </w:r>
      <w:r w:rsidR="00986A34" w:rsidRPr="009E36A4">
        <w:rPr>
          <w:rFonts w:hint="eastAsia"/>
        </w:rPr>
        <w:t>。</w:t>
      </w:r>
      <w:r w:rsidR="00A8304D" w:rsidRPr="009E36A4">
        <w:rPr>
          <w:rFonts w:hint="eastAsia"/>
        </w:rPr>
        <w:t>相比于传统点到点的控制方式，现场总线具有布线简单、施工方便</w:t>
      </w:r>
      <w:r w:rsidR="006F7DB9" w:rsidRPr="009E36A4">
        <w:rPr>
          <w:rFonts w:hint="eastAsia"/>
        </w:rPr>
        <w:t>、投资少</w:t>
      </w:r>
      <w:r w:rsidR="00A8304D" w:rsidRPr="009E36A4">
        <w:rPr>
          <w:rFonts w:hint="eastAsia"/>
        </w:rPr>
        <w:t>等优点</w:t>
      </w:r>
      <w:r w:rsidR="00A5056A" w:rsidRPr="009E36A4">
        <w:rPr>
          <w:rFonts w:hint="eastAsia"/>
        </w:rPr>
        <w:t>。</w:t>
      </w:r>
      <w:r w:rsidR="006E2742" w:rsidRPr="009E36A4">
        <w:rPr>
          <w:rFonts w:hint="eastAsia"/>
        </w:rPr>
        <w:t>现场总线的应用使得传统工业控制系统向工业自动化系统转变，并实现了基本控制、参数补偿、报警、优化及空管一体化的功能</w:t>
      </w:r>
      <w:r w:rsidR="00DC69EB" w:rsidRPr="009E36A4">
        <w:rPr>
          <w:rFonts w:hint="eastAsia"/>
        </w:rPr>
        <w:t>。</w:t>
      </w:r>
    </w:p>
    <w:p w14:paraId="2A5DE33F" w14:textId="77777777" w:rsidR="004C3962" w:rsidRPr="009E36A4" w:rsidRDefault="004C3962" w:rsidP="00F53FBA">
      <w:pPr>
        <w:numPr>
          <w:ilvl w:val="0"/>
          <w:numId w:val="29"/>
        </w:numPr>
        <w:autoSpaceDE w:val="0"/>
        <w:autoSpaceDN w:val="0"/>
        <w:spacing w:line="360" w:lineRule="exact"/>
        <w:textAlignment w:val="auto"/>
        <w:rPr>
          <w:rFonts w:eastAsia="黑体" w:cs="Arial"/>
          <w:bCs/>
          <w:lang w:val="x-none"/>
        </w:rPr>
      </w:pPr>
      <w:r w:rsidRPr="009E36A4">
        <w:rPr>
          <w:rFonts w:eastAsia="黑体" w:cs="Arial" w:hint="eastAsia"/>
          <w:bCs/>
          <w:lang w:val="x-none"/>
        </w:rPr>
        <w:t>现场总线系统的结构特点</w:t>
      </w:r>
    </w:p>
    <w:p w14:paraId="6EE3B8CF" w14:textId="77777777" w:rsidR="004C3962" w:rsidRPr="009E36A4" w:rsidRDefault="00A67F29" w:rsidP="00F53FBA">
      <w:pPr>
        <w:autoSpaceDE w:val="0"/>
        <w:autoSpaceDN w:val="0"/>
        <w:spacing w:line="360" w:lineRule="exact"/>
        <w:ind w:firstLineChars="200" w:firstLine="420"/>
      </w:pPr>
      <w:r w:rsidRPr="009E36A4">
        <w:rPr>
          <w:rFonts w:hint="eastAsia"/>
        </w:rPr>
        <w:t>传统</w:t>
      </w:r>
      <w:r w:rsidR="00760414" w:rsidRPr="009E36A4">
        <w:rPr>
          <w:rFonts w:hint="eastAsia"/>
        </w:rPr>
        <w:t>工业控制网络的结构特点是设备与控制器之间采用独立导线点对点进行连接，</w:t>
      </w:r>
      <w:r w:rsidR="00FB2249" w:rsidRPr="009E36A4">
        <w:rPr>
          <w:rFonts w:hint="eastAsia"/>
        </w:rPr>
        <w:t>这样的结构势必导致整个控制网络系统变得冗余而复杂。而使用现场总线的工业自动化系统的设备与控制器之间的连接则变得更为简略，设备通过总线的形式接入网络，网络拓扑也由了更新的形式，包括总线型拓扑、环型拓扑、星形拓扑和树状拓扑等。</w:t>
      </w:r>
      <w:r w:rsidR="00687730" w:rsidRPr="009E36A4">
        <w:rPr>
          <w:rFonts w:hint="eastAsia"/>
        </w:rPr>
        <w:t>网络型的网络结构使得现场总线系统的结构变得简单化和网络化。</w:t>
      </w:r>
    </w:p>
    <w:p w14:paraId="3135BDA2" w14:textId="77777777" w:rsidR="004C3962" w:rsidRPr="009E36A4" w:rsidRDefault="004C3962" w:rsidP="00F53FBA">
      <w:pPr>
        <w:numPr>
          <w:ilvl w:val="0"/>
          <w:numId w:val="29"/>
        </w:numPr>
        <w:autoSpaceDE w:val="0"/>
        <w:autoSpaceDN w:val="0"/>
        <w:spacing w:line="360" w:lineRule="exact"/>
        <w:textAlignment w:val="auto"/>
        <w:rPr>
          <w:rFonts w:eastAsia="黑体" w:cs="Arial"/>
          <w:bCs/>
          <w:lang w:val="x-none"/>
        </w:rPr>
      </w:pPr>
      <w:r w:rsidRPr="009E36A4">
        <w:rPr>
          <w:rFonts w:eastAsia="黑体" w:cs="Arial" w:hint="eastAsia"/>
          <w:bCs/>
          <w:lang w:val="x-none"/>
        </w:rPr>
        <w:t>现场总线系统的技术特点</w:t>
      </w:r>
    </w:p>
    <w:p w14:paraId="75B8C0FF" w14:textId="77777777" w:rsidR="001D51DF" w:rsidRPr="009E36A4" w:rsidRDefault="00815716" w:rsidP="00806CDA">
      <w:pPr>
        <w:autoSpaceDE w:val="0"/>
        <w:autoSpaceDN w:val="0"/>
        <w:spacing w:line="360" w:lineRule="exact"/>
        <w:ind w:firstLine="420"/>
        <w:textAlignment w:val="auto"/>
        <w:rPr>
          <w:vertAlign w:val="superscript"/>
        </w:rPr>
      </w:pPr>
      <w:r w:rsidRPr="009E36A4">
        <w:rPr>
          <w:rFonts w:hint="eastAsia"/>
        </w:rPr>
        <w:t>现场总线最显著的特点是其开放性，</w:t>
      </w:r>
      <w:r w:rsidR="00D95A36" w:rsidRPr="009E36A4">
        <w:rPr>
          <w:rFonts w:hint="eastAsia"/>
        </w:rPr>
        <w:t>开放性是指厂家可以自主开发自己的产品，只要其标准是参考相关现场技术标准即可。这样一来，</w:t>
      </w:r>
      <w:r w:rsidR="0057229F" w:rsidRPr="009E36A4">
        <w:rPr>
          <w:rFonts w:hint="eastAsia"/>
        </w:rPr>
        <w:t>厂家们可以根据自己的要求和特性，</w:t>
      </w:r>
      <w:r w:rsidR="00C464AE" w:rsidRPr="009E36A4">
        <w:rPr>
          <w:rFonts w:hint="eastAsia"/>
        </w:rPr>
        <w:t>生产和完成不同组态和集成，面向社会和工业生产所需的工业自动化系统。</w:t>
      </w:r>
      <w:r w:rsidR="00B000DF" w:rsidRPr="009E36A4">
        <w:rPr>
          <w:rFonts w:hint="eastAsia"/>
        </w:rPr>
        <w:t>现在，现场总线以其先进性、实用性和开放性的特点，已经成为了当前工业自动化发展的主流</w:t>
      </w:r>
      <w:r w:rsidR="007F30E3" w:rsidRPr="009E36A4">
        <w:rPr>
          <w:rFonts w:hint="eastAsia"/>
          <w:vertAlign w:val="superscript"/>
        </w:rPr>
        <w:t>[10</w:t>
      </w:r>
      <w:r w:rsidR="007F30E3" w:rsidRPr="009E36A4">
        <w:rPr>
          <w:vertAlign w:val="superscript"/>
        </w:rPr>
        <w:t>]</w:t>
      </w:r>
      <w:r w:rsidR="00B000DF" w:rsidRPr="009E36A4">
        <w:rPr>
          <w:rFonts w:hint="eastAsia"/>
        </w:rPr>
        <w:t>。</w:t>
      </w:r>
    </w:p>
    <w:p w14:paraId="4BD0EBF9" w14:textId="77777777" w:rsidR="004C3962" w:rsidRPr="009E36A4" w:rsidRDefault="004C3962" w:rsidP="00F53FBA">
      <w:pPr>
        <w:numPr>
          <w:ilvl w:val="0"/>
          <w:numId w:val="29"/>
        </w:numPr>
        <w:autoSpaceDE w:val="0"/>
        <w:autoSpaceDN w:val="0"/>
        <w:spacing w:line="360" w:lineRule="exact"/>
        <w:textAlignment w:val="auto"/>
      </w:pPr>
      <w:r w:rsidRPr="009E36A4">
        <w:rPr>
          <w:rFonts w:eastAsia="黑体" w:cs="Arial" w:hint="eastAsia"/>
          <w:bCs/>
          <w:lang w:val="x-none"/>
        </w:rPr>
        <w:t>现场总线系统的优势</w:t>
      </w:r>
    </w:p>
    <w:p w14:paraId="28F99AAE" w14:textId="77777777" w:rsidR="004C3962" w:rsidRPr="009E36A4" w:rsidRDefault="008F7F6C" w:rsidP="00F53FBA">
      <w:pPr>
        <w:autoSpaceDE w:val="0"/>
        <w:autoSpaceDN w:val="0"/>
        <w:spacing w:line="360" w:lineRule="exact"/>
        <w:ind w:firstLineChars="200" w:firstLine="420"/>
        <w:rPr>
          <w:vertAlign w:val="superscript"/>
        </w:rPr>
      </w:pPr>
      <w:r w:rsidRPr="009E36A4">
        <w:rPr>
          <w:rFonts w:hint="eastAsia"/>
        </w:rPr>
        <w:t>由于现场总线实现了工业自动化系统设备的分布性要求，形成了分布式系统，因此可以把整个系统的风险分散化，当系统发现故障时可以针对性地解决。</w:t>
      </w:r>
      <w:r w:rsidR="004A540D" w:rsidRPr="009E36A4">
        <w:rPr>
          <w:rFonts w:hint="eastAsia"/>
        </w:rPr>
        <w:t>同时现场总线下的各个设备可以实时向总线上反馈当前工作状态和信息，使得系统信息流通增强</w:t>
      </w:r>
      <w:r w:rsidR="00AF2A45" w:rsidRPr="009E36A4">
        <w:rPr>
          <w:rFonts w:hint="eastAsia"/>
          <w:vertAlign w:val="superscript"/>
        </w:rPr>
        <w:t>[1</w:t>
      </w:r>
      <w:r w:rsidR="005076A3" w:rsidRPr="009E36A4">
        <w:rPr>
          <w:vertAlign w:val="superscript"/>
        </w:rPr>
        <w:t>1</w:t>
      </w:r>
      <w:r w:rsidR="00AF2A45" w:rsidRPr="009E36A4">
        <w:rPr>
          <w:vertAlign w:val="superscript"/>
        </w:rPr>
        <w:t>]</w:t>
      </w:r>
      <w:r w:rsidR="004A540D" w:rsidRPr="009E36A4">
        <w:rPr>
          <w:rFonts w:hint="eastAsia"/>
        </w:rPr>
        <w:t>。</w:t>
      </w:r>
    </w:p>
    <w:p w14:paraId="0AAFDC48" w14:textId="77777777" w:rsidR="004C3962" w:rsidRPr="009E36A4" w:rsidRDefault="004C3962" w:rsidP="00F53FBA">
      <w:pPr>
        <w:autoSpaceDE w:val="0"/>
        <w:autoSpaceDN w:val="0"/>
        <w:spacing w:line="360" w:lineRule="exact"/>
        <w:ind w:firstLineChars="200" w:firstLine="420"/>
      </w:pPr>
      <w:r w:rsidRPr="009E36A4">
        <w:rPr>
          <w:rFonts w:hint="eastAsia"/>
        </w:rPr>
        <w:t>世界上存在着大约四十余种现场总线，如国际标准组织</w:t>
      </w:r>
      <w:r w:rsidRPr="009E36A4">
        <w:t>-</w:t>
      </w:r>
      <w:hyperlink r:id="rId33" w:tgtFrame="_blank" w:history="1">
        <w:r w:rsidRPr="003E2F82">
          <w:rPr>
            <w:rFonts w:hint="eastAsia"/>
          </w:rPr>
          <w:t>基金会现场总线</w:t>
        </w:r>
      </w:hyperlink>
      <w:r w:rsidRPr="009E36A4">
        <w:t>FF</w:t>
      </w:r>
      <w:r w:rsidRPr="009E36A4">
        <w:rPr>
          <w:rFonts w:hint="eastAsia"/>
        </w:rPr>
        <w:t>：</w:t>
      </w:r>
      <w:r w:rsidRPr="009E36A4">
        <w:t>FieldBusFoundation</w:t>
      </w:r>
      <w:r w:rsidRPr="009E36A4">
        <w:rPr>
          <w:rFonts w:hint="eastAsia"/>
        </w:rPr>
        <w:t>、</w:t>
      </w:r>
      <w:r w:rsidRPr="009E36A4">
        <w:t>WorldFIP</w:t>
      </w:r>
      <w:r w:rsidRPr="009E36A4">
        <w:rPr>
          <w:rFonts w:hint="eastAsia"/>
        </w:rPr>
        <w:t>、</w:t>
      </w:r>
      <w:r w:rsidRPr="009E36A4">
        <w:t>BitBus</w:t>
      </w:r>
      <w:r w:rsidRPr="009E36A4">
        <w:rPr>
          <w:rFonts w:hint="eastAsia"/>
        </w:rPr>
        <w:t>，</w:t>
      </w:r>
      <w:hyperlink r:id="rId34" w:tgtFrame="_blank" w:history="1">
        <w:r w:rsidRPr="003E2F82">
          <w:rPr>
            <w:rFonts w:hint="eastAsia"/>
          </w:rPr>
          <w:t>美国</w:t>
        </w:r>
      </w:hyperlink>
      <w:r w:rsidRPr="009E36A4">
        <w:rPr>
          <w:rFonts w:hint="eastAsia"/>
        </w:rPr>
        <w:t>的</w:t>
      </w:r>
      <w:r w:rsidRPr="009E36A4">
        <w:t>DeviceNet</w:t>
      </w:r>
      <w:r w:rsidRPr="009E36A4">
        <w:rPr>
          <w:rFonts w:hint="eastAsia"/>
        </w:rPr>
        <w:t>与</w:t>
      </w:r>
      <w:r w:rsidRPr="009E36A4">
        <w:t>ControlNet</w:t>
      </w:r>
      <w:r w:rsidRPr="009E36A4">
        <w:rPr>
          <w:rFonts w:hint="eastAsia"/>
        </w:rPr>
        <w:t>，</w:t>
      </w:r>
      <w:hyperlink r:id="rId35" w:tgtFrame="_blank" w:history="1">
        <w:r w:rsidRPr="003E2F82">
          <w:rPr>
            <w:rFonts w:hint="eastAsia"/>
          </w:rPr>
          <w:t>法国</w:t>
        </w:r>
      </w:hyperlink>
      <w:r w:rsidRPr="009E36A4">
        <w:rPr>
          <w:rFonts w:hint="eastAsia"/>
        </w:rPr>
        <w:t>的</w:t>
      </w:r>
      <w:r w:rsidRPr="009E36A4">
        <w:t>FIP</w:t>
      </w:r>
      <w:r w:rsidRPr="009E36A4">
        <w:rPr>
          <w:rFonts w:hint="eastAsia"/>
        </w:rPr>
        <w:t>，</w:t>
      </w:r>
      <w:hyperlink r:id="rId36" w:tgtFrame="_blank" w:history="1">
        <w:r w:rsidRPr="003E2F82">
          <w:rPr>
            <w:rFonts w:hint="eastAsia"/>
          </w:rPr>
          <w:t>英国</w:t>
        </w:r>
      </w:hyperlink>
      <w:r w:rsidRPr="009E36A4">
        <w:rPr>
          <w:rFonts w:hint="eastAsia"/>
        </w:rPr>
        <w:t>的</w:t>
      </w:r>
      <w:r w:rsidRPr="009E36A4">
        <w:t>ERA</w:t>
      </w:r>
      <w:r w:rsidRPr="009E36A4">
        <w:rPr>
          <w:rFonts w:hint="eastAsia"/>
        </w:rPr>
        <w:t>，</w:t>
      </w:r>
      <w:hyperlink r:id="rId37" w:tgtFrame="_blank" w:history="1">
        <w:r w:rsidRPr="003E2F82">
          <w:rPr>
            <w:rFonts w:hint="eastAsia"/>
          </w:rPr>
          <w:t>德国</w:t>
        </w:r>
      </w:hyperlink>
      <w:r w:rsidRPr="009E36A4">
        <w:rPr>
          <w:rFonts w:hint="eastAsia"/>
        </w:rPr>
        <w:t>西门子公司</w:t>
      </w:r>
      <w:r w:rsidRPr="009E36A4">
        <w:t>Siemens</w:t>
      </w:r>
      <w:r w:rsidRPr="009E36A4">
        <w:rPr>
          <w:rFonts w:hint="eastAsia"/>
        </w:rPr>
        <w:t>的</w:t>
      </w:r>
      <w:r w:rsidRPr="009E36A4">
        <w:t>ProfiBus</w:t>
      </w:r>
      <w:r w:rsidRPr="009E36A4">
        <w:rPr>
          <w:rFonts w:hint="eastAsia"/>
        </w:rPr>
        <w:t>，</w:t>
      </w:r>
      <w:hyperlink r:id="rId38" w:tgtFrame="_blank" w:history="1">
        <w:r w:rsidRPr="003E2F82">
          <w:rPr>
            <w:rFonts w:hint="eastAsia"/>
          </w:rPr>
          <w:t>挪威</w:t>
        </w:r>
      </w:hyperlink>
      <w:r w:rsidRPr="009E36A4">
        <w:rPr>
          <w:rFonts w:hint="eastAsia"/>
        </w:rPr>
        <w:t>的</w:t>
      </w:r>
      <w:r w:rsidRPr="009E36A4">
        <w:t>FINT</w:t>
      </w:r>
      <w:r w:rsidRPr="009E36A4">
        <w:rPr>
          <w:rFonts w:hint="eastAsia"/>
        </w:rPr>
        <w:t>，</w:t>
      </w:r>
      <w:r w:rsidRPr="009E36A4">
        <w:t>Echelon</w:t>
      </w:r>
      <w:r w:rsidRPr="009E36A4">
        <w:rPr>
          <w:rFonts w:hint="eastAsia"/>
        </w:rPr>
        <w:t>公司的</w:t>
      </w:r>
      <w:r w:rsidRPr="009E36A4">
        <w:t>LONWorks</w:t>
      </w:r>
      <w:r w:rsidRPr="009E36A4">
        <w:rPr>
          <w:rFonts w:hint="eastAsia"/>
        </w:rPr>
        <w:t>，</w:t>
      </w:r>
      <w:r w:rsidRPr="009E36A4">
        <w:t>PhenixContact</w:t>
      </w:r>
      <w:r w:rsidRPr="009E36A4">
        <w:rPr>
          <w:rFonts w:hint="eastAsia"/>
        </w:rPr>
        <w:t>公司的</w:t>
      </w:r>
      <w:r w:rsidRPr="009E36A4">
        <w:t>InterBus</w:t>
      </w:r>
      <w:r w:rsidRPr="009E36A4">
        <w:rPr>
          <w:rFonts w:hint="eastAsia"/>
        </w:rPr>
        <w:t>，</w:t>
      </w:r>
      <w:r w:rsidRPr="009E36A4">
        <w:t>RoberBosch</w:t>
      </w:r>
      <w:r w:rsidRPr="009E36A4">
        <w:rPr>
          <w:rFonts w:hint="eastAsia"/>
        </w:rPr>
        <w:t>公司的</w:t>
      </w:r>
      <w:r w:rsidRPr="009E36A4">
        <w:t>CAN</w:t>
      </w:r>
      <w:r w:rsidRPr="009E36A4">
        <w:rPr>
          <w:rFonts w:hint="eastAsia"/>
        </w:rPr>
        <w:t>，</w:t>
      </w:r>
      <w:r w:rsidRPr="009E36A4">
        <w:t>Rosemount</w:t>
      </w:r>
      <w:r w:rsidRPr="009E36A4">
        <w:rPr>
          <w:rFonts w:hint="eastAsia"/>
        </w:rPr>
        <w:t>公司的</w:t>
      </w:r>
      <w:r w:rsidRPr="009E36A4">
        <w:t>HART</w:t>
      </w:r>
      <w:r w:rsidRPr="009E36A4">
        <w:rPr>
          <w:rFonts w:hint="eastAsia"/>
        </w:rPr>
        <w:t>，</w:t>
      </w:r>
      <w:r w:rsidRPr="009E36A4">
        <w:t>CarloGavazzi</w:t>
      </w:r>
      <w:r w:rsidRPr="009E36A4">
        <w:rPr>
          <w:rFonts w:hint="eastAsia"/>
        </w:rPr>
        <w:t>公司的</w:t>
      </w:r>
      <w:r w:rsidRPr="009E36A4">
        <w:t>Dupline</w:t>
      </w:r>
      <w:r w:rsidRPr="009E36A4">
        <w:rPr>
          <w:rFonts w:hint="eastAsia"/>
        </w:rPr>
        <w:t>，</w:t>
      </w:r>
      <w:hyperlink r:id="rId39" w:tgtFrame="_blank" w:history="1">
        <w:r w:rsidRPr="003E2F82">
          <w:rPr>
            <w:rFonts w:hint="eastAsia"/>
          </w:rPr>
          <w:t>丹麦</w:t>
        </w:r>
      </w:hyperlink>
      <w:r w:rsidRPr="009E36A4">
        <w:t>ProcessData</w:t>
      </w:r>
      <w:r w:rsidRPr="009E36A4">
        <w:rPr>
          <w:rFonts w:hint="eastAsia"/>
        </w:rPr>
        <w:t>公司的</w:t>
      </w:r>
      <w:r w:rsidRPr="009E36A4">
        <w:t>P-net</w:t>
      </w:r>
      <w:r w:rsidRPr="009E36A4">
        <w:rPr>
          <w:rFonts w:hint="eastAsia"/>
        </w:rPr>
        <w:t>，</w:t>
      </w:r>
      <w:r w:rsidRPr="009E36A4">
        <w:t>PeterHans</w:t>
      </w:r>
      <w:r w:rsidRPr="009E36A4">
        <w:rPr>
          <w:rFonts w:hint="eastAsia"/>
        </w:rPr>
        <w:t>公司的</w:t>
      </w:r>
      <w:r w:rsidRPr="009E36A4">
        <w:t>F-Mux</w:t>
      </w:r>
      <w:r w:rsidRPr="009E36A4">
        <w:rPr>
          <w:rFonts w:hint="eastAsia"/>
        </w:rPr>
        <w:t>，以及</w:t>
      </w:r>
      <w:r w:rsidRPr="009E36A4">
        <w:t>ASI</w:t>
      </w:r>
      <w:r w:rsidRPr="009E36A4">
        <w:rPr>
          <w:rFonts w:hint="eastAsia"/>
        </w:rPr>
        <w:t>（</w:t>
      </w:r>
      <w:r w:rsidRPr="009E36A4">
        <w:t>ActraturSensorInterface</w:t>
      </w:r>
      <w:r w:rsidRPr="009E36A4">
        <w:rPr>
          <w:rFonts w:hint="eastAsia"/>
        </w:rPr>
        <w:t>），</w:t>
      </w:r>
      <w:r w:rsidRPr="009E36A4">
        <w:t>MODBus</w:t>
      </w:r>
      <w:r w:rsidRPr="009E36A4">
        <w:rPr>
          <w:rFonts w:hint="eastAsia"/>
        </w:rPr>
        <w:t>，</w:t>
      </w:r>
      <w:r w:rsidRPr="009E36A4">
        <w:t>SDS</w:t>
      </w:r>
      <w:r w:rsidRPr="009E36A4">
        <w:rPr>
          <w:rFonts w:hint="eastAsia"/>
        </w:rPr>
        <w:t>，</w:t>
      </w:r>
      <w:r w:rsidRPr="009E36A4">
        <w:t>Arcnet</w:t>
      </w:r>
      <w:r w:rsidRPr="009E36A4">
        <w:rPr>
          <w:rFonts w:hint="eastAsia"/>
        </w:rPr>
        <w:t>等等。这些现场总线大都用于</w:t>
      </w:r>
      <w:hyperlink r:id="rId40" w:tgtFrame="_blank" w:history="1">
        <w:r w:rsidRPr="003E2F82">
          <w:rPr>
            <w:rFonts w:hint="eastAsia"/>
          </w:rPr>
          <w:t>过程自动化</w:t>
        </w:r>
      </w:hyperlink>
      <w:r w:rsidRPr="009E36A4">
        <w:rPr>
          <w:rFonts w:hint="eastAsia"/>
        </w:rPr>
        <w:t>、医药领域、加工制造、</w:t>
      </w:r>
      <w:hyperlink r:id="rId41" w:tgtFrame="_blank" w:history="1">
        <w:r w:rsidRPr="003E2F82">
          <w:rPr>
            <w:rFonts w:hint="eastAsia"/>
          </w:rPr>
          <w:t>交通运输</w:t>
        </w:r>
      </w:hyperlink>
      <w:r w:rsidRPr="009E36A4">
        <w:rPr>
          <w:rFonts w:hint="eastAsia"/>
        </w:rPr>
        <w:t>、国防、航天、农业和楼宇等领域，大概不到十种的总线占有</w:t>
      </w:r>
      <w:r w:rsidRPr="009E36A4">
        <w:t>80%</w:t>
      </w:r>
      <w:r w:rsidRPr="009E36A4">
        <w:rPr>
          <w:rFonts w:hint="eastAsia"/>
        </w:rPr>
        <w:t>左右的市场。由于竞争激烈，而且还没有哪一种或几种总线能一统市场，很多重要企业都力图开发接口技术，使自己的总线能和其他总线相连，在国际标准中也出现了协调</w:t>
      </w:r>
      <w:r w:rsidRPr="009E36A4">
        <w:rPr>
          <w:rFonts w:hint="eastAsia"/>
        </w:rPr>
        <w:lastRenderedPageBreak/>
        <w:t>共存的局面</w:t>
      </w:r>
      <w:r w:rsidR="003C2610" w:rsidRPr="009E36A4">
        <w:rPr>
          <w:rFonts w:hint="eastAsia"/>
          <w:vertAlign w:val="superscript"/>
        </w:rPr>
        <w:t>[12]</w:t>
      </w:r>
      <w:r w:rsidRPr="009E36A4">
        <w:rPr>
          <w:rFonts w:hint="eastAsia"/>
        </w:rPr>
        <w:t>。</w:t>
      </w:r>
    </w:p>
    <w:p w14:paraId="17A26C2F" w14:textId="77777777" w:rsidR="00D06896" w:rsidRPr="009E36A4" w:rsidRDefault="004C3962" w:rsidP="00D06896">
      <w:pPr>
        <w:pStyle w:val="3"/>
        <w:spacing w:beforeLines="50" w:before="156" w:afterLines="50" w:after="156" w:line="360" w:lineRule="exact"/>
        <w:ind w:firstLineChars="196" w:firstLine="412"/>
        <w:rPr>
          <w:rFonts w:ascii="Times New Roman" w:hAnsi="Times New Roman" w:cs="Arial"/>
          <w:b w:val="0"/>
          <w:sz w:val="21"/>
          <w:szCs w:val="21"/>
        </w:rPr>
      </w:pPr>
      <w:bookmarkStart w:id="59" w:name="_Toc484634794"/>
      <w:r w:rsidRPr="009E36A4">
        <w:rPr>
          <w:rFonts w:ascii="Times New Roman" w:hAnsi="Times New Roman"/>
          <w:b w:val="0"/>
          <w:sz w:val="21"/>
          <w:szCs w:val="21"/>
        </w:rPr>
        <w:t>3.1.2</w:t>
      </w:r>
      <w:r w:rsidRPr="009E36A4">
        <w:rPr>
          <w:rFonts w:ascii="Times New Roman" w:hAnsi="Times New Roman" w:cs="Arial"/>
          <w:b w:val="0"/>
          <w:sz w:val="21"/>
          <w:szCs w:val="21"/>
        </w:rPr>
        <w:t xml:space="preserve"> </w:t>
      </w:r>
      <w:bookmarkEnd w:id="58"/>
      <w:r w:rsidR="00262F68" w:rsidRPr="009E36A4">
        <w:rPr>
          <w:rFonts w:ascii="Times New Roman" w:hAnsi="Times New Roman" w:cs="Arial" w:hint="eastAsia"/>
          <w:b w:val="0"/>
          <w:sz w:val="21"/>
          <w:szCs w:val="21"/>
          <w:lang w:eastAsia="zh-CN"/>
        </w:rPr>
        <w:t>几种现场总线的比较</w:t>
      </w:r>
      <w:bookmarkEnd w:id="59"/>
    </w:p>
    <w:p w14:paraId="4D1CF920" w14:textId="77777777" w:rsidR="00D06896" w:rsidRPr="009E36A4" w:rsidRDefault="00BA1353" w:rsidP="007F78D4">
      <w:pPr>
        <w:spacing w:line="360" w:lineRule="exact"/>
        <w:ind w:firstLine="412"/>
      </w:pPr>
      <w:r w:rsidRPr="009E36A4">
        <w:rPr>
          <w:rFonts w:hint="eastAsia"/>
        </w:rPr>
        <w:t>自上个世纪</w:t>
      </w:r>
      <w:r w:rsidRPr="009E36A4">
        <w:rPr>
          <w:rFonts w:hint="eastAsia"/>
        </w:rPr>
        <w:t>80</w:t>
      </w:r>
      <w:r w:rsidRPr="009E36A4">
        <w:rPr>
          <w:rFonts w:hint="eastAsia"/>
        </w:rPr>
        <w:t>年代开始，现场总线</w:t>
      </w:r>
      <w:r w:rsidR="007F78D4" w:rsidRPr="009E36A4">
        <w:rPr>
          <w:rFonts w:hint="eastAsia"/>
        </w:rPr>
        <w:t>开始在工业控制的领域被广泛使用并逐渐体现出使用现场总线的工业自动化系统相比与传统控制系统的优势。现场总线种类比较多，他们都有其各自的特点和擅长的领域，针对不同的工业控制场所，应该选择不同的现场总线，以发挥其最优性能</w:t>
      </w:r>
      <w:r w:rsidR="00D06896" w:rsidRPr="009E36A4">
        <w:t>。</w:t>
      </w:r>
    </w:p>
    <w:p w14:paraId="6B8E2759" w14:textId="77777777" w:rsidR="00AC3D7D" w:rsidRPr="009E36A4" w:rsidRDefault="00A90E66" w:rsidP="00AC3D7D">
      <w:pPr>
        <w:pStyle w:val="af5"/>
        <w:numPr>
          <w:ilvl w:val="0"/>
          <w:numId w:val="30"/>
        </w:numPr>
        <w:spacing w:line="360" w:lineRule="exact"/>
        <w:ind w:firstLineChars="0"/>
        <w:rPr>
          <w:rFonts w:ascii="Times New Roman" w:hAnsi="Times New Roman"/>
        </w:rPr>
      </w:pPr>
      <w:r w:rsidRPr="009E36A4">
        <w:rPr>
          <w:rFonts w:ascii="Times New Roman" w:hAnsi="Times New Roman" w:hint="eastAsia"/>
        </w:rPr>
        <w:t>基金会现场总线</w:t>
      </w:r>
      <w:r w:rsidR="005F6AA9" w:rsidRPr="009E36A4">
        <w:rPr>
          <w:rFonts w:ascii="Times New Roman" w:hAnsi="Times New Roman" w:hint="eastAsia"/>
        </w:rPr>
        <w:t>（</w:t>
      </w:r>
      <w:r w:rsidR="005F6AA9" w:rsidRPr="009E36A4">
        <w:rPr>
          <w:rFonts w:ascii="Times New Roman" w:hAnsi="Times New Roman" w:hint="eastAsia"/>
        </w:rPr>
        <w:t>FF</w:t>
      </w:r>
      <w:r w:rsidR="005F6AA9" w:rsidRPr="009E36A4">
        <w:rPr>
          <w:rFonts w:ascii="Times New Roman" w:hAnsi="Times New Roman" w:hint="eastAsia"/>
        </w:rPr>
        <w:t>）</w:t>
      </w:r>
    </w:p>
    <w:p w14:paraId="478882A8" w14:textId="77777777" w:rsidR="00A90E66" w:rsidRPr="009E36A4" w:rsidRDefault="005F6AA9" w:rsidP="001C0746">
      <w:pPr>
        <w:spacing w:line="360" w:lineRule="exact"/>
        <w:ind w:firstLine="412"/>
        <w:rPr>
          <w:vertAlign w:val="superscript"/>
        </w:rPr>
      </w:pPr>
      <w:r w:rsidRPr="009E36A4">
        <w:rPr>
          <w:rFonts w:hint="eastAsia"/>
        </w:rPr>
        <w:t>基金会现场总线（</w:t>
      </w:r>
      <w:r w:rsidRPr="009E36A4">
        <w:rPr>
          <w:rFonts w:hint="eastAsia"/>
        </w:rPr>
        <w:t>Foundation</w:t>
      </w:r>
      <w:r w:rsidRPr="009E36A4">
        <w:t xml:space="preserve"> </w:t>
      </w:r>
      <w:r w:rsidRPr="009E36A4">
        <w:rPr>
          <w:rFonts w:hint="eastAsia"/>
        </w:rPr>
        <w:t>Fieldbus</w:t>
      </w:r>
      <w:r w:rsidRPr="009E36A4">
        <w:rPr>
          <w:rFonts w:hint="eastAsia"/>
        </w:rPr>
        <w:t>，</w:t>
      </w:r>
      <w:r w:rsidRPr="009E36A4">
        <w:rPr>
          <w:rFonts w:hint="eastAsia"/>
        </w:rPr>
        <w:t>FF</w:t>
      </w:r>
      <w:r w:rsidRPr="009E36A4">
        <w:rPr>
          <w:rFonts w:hint="eastAsia"/>
        </w:rPr>
        <w:t>），在</w:t>
      </w:r>
      <w:r w:rsidRPr="009E36A4">
        <w:rPr>
          <w:rFonts w:hint="eastAsia"/>
        </w:rPr>
        <w:t>1994</w:t>
      </w:r>
      <w:r w:rsidRPr="009E36A4">
        <w:rPr>
          <w:rFonts w:hint="eastAsia"/>
        </w:rPr>
        <w:t>年</w:t>
      </w:r>
      <w:r w:rsidRPr="009E36A4">
        <w:rPr>
          <w:rFonts w:hint="eastAsia"/>
        </w:rPr>
        <w:t>9</w:t>
      </w:r>
      <w:r w:rsidRPr="009E36A4">
        <w:rPr>
          <w:rFonts w:hint="eastAsia"/>
        </w:rPr>
        <w:t>月由美国</w:t>
      </w:r>
      <w:r w:rsidRPr="009E36A4">
        <w:rPr>
          <w:rFonts w:hint="eastAsia"/>
        </w:rPr>
        <w:t>FiSher</w:t>
      </w:r>
      <w:r w:rsidRPr="009E36A4">
        <w:t>-</w:t>
      </w:r>
      <w:r w:rsidRPr="009E36A4">
        <w:rPr>
          <w:rFonts w:hint="eastAsia"/>
        </w:rPr>
        <w:t>Rousemount</w:t>
      </w:r>
      <w:r w:rsidRPr="009E36A4">
        <w:rPr>
          <w:rFonts w:hint="eastAsia"/>
        </w:rPr>
        <w:t>公司、</w:t>
      </w:r>
      <w:r w:rsidRPr="009E36A4">
        <w:rPr>
          <w:rFonts w:hint="eastAsia"/>
        </w:rPr>
        <w:t>ABB</w:t>
      </w:r>
      <w:r w:rsidRPr="009E36A4">
        <w:rPr>
          <w:rFonts w:hint="eastAsia"/>
        </w:rPr>
        <w:t>、西门子等</w:t>
      </w:r>
      <w:r w:rsidRPr="009E36A4">
        <w:rPr>
          <w:rFonts w:hint="eastAsia"/>
        </w:rPr>
        <w:t>80</w:t>
      </w:r>
      <w:r w:rsidRPr="009E36A4">
        <w:rPr>
          <w:rFonts w:hint="eastAsia"/>
        </w:rPr>
        <w:t>家公司联合制定的</w:t>
      </w:r>
      <w:r w:rsidRPr="009E36A4">
        <w:rPr>
          <w:rFonts w:hint="eastAsia"/>
        </w:rPr>
        <w:t>ISP</w:t>
      </w:r>
      <w:r w:rsidRPr="009E36A4">
        <w:rPr>
          <w:rFonts w:hint="eastAsia"/>
        </w:rPr>
        <w:t>协议和</w:t>
      </w:r>
      <w:r w:rsidRPr="009E36A4">
        <w:rPr>
          <w:rFonts w:hint="eastAsia"/>
        </w:rPr>
        <w:t>Honeywell</w:t>
      </w:r>
      <w:r w:rsidRPr="009E36A4">
        <w:rPr>
          <w:rFonts w:hint="eastAsia"/>
        </w:rPr>
        <w:t>公司</w:t>
      </w:r>
      <w:r w:rsidR="00071D05" w:rsidRPr="009E36A4">
        <w:rPr>
          <w:rFonts w:hint="eastAsia"/>
        </w:rPr>
        <w:t>联合欧洲的</w:t>
      </w:r>
      <w:r w:rsidR="00071D05" w:rsidRPr="009E36A4">
        <w:rPr>
          <w:rFonts w:hint="eastAsia"/>
        </w:rPr>
        <w:t>150</w:t>
      </w:r>
      <w:r w:rsidR="00071D05" w:rsidRPr="009E36A4">
        <w:rPr>
          <w:rFonts w:hint="eastAsia"/>
        </w:rPr>
        <w:t>家公司联合制定的</w:t>
      </w:r>
      <w:r w:rsidR="00071D05" w:rsidRPr="009E36A4">
        <w:rPr>
          <w:rFonts w:hint="eastAsia"/>
        </w:rPr>
        <w:t>World</w:t>
      </w:r>
      <w:r w:rsidR="00071D05" w:rsidRPr="009E36A4">
        <w:t xml:space="preserve"> </w:t>
      </w:r>
      <w:r w:rsidR="00071D05" w:rsidRPr="009E36A4">
        <w:rPr>
          <w:rFonts w:hint="eastAsia"/>
        </w:rPr>
        <w:t>FIP</w:t>
      </w:r>
      <w:r w:rsidR="00071D05" w:rsidRPr="009E36A4">
        <w:rPr>
          <w:rFonts w:hint="eastAsia"/>
        </w:rPr>
        <w:t>协议，</w:t>
      </w:r>
      <w:r w:rsidR="0002234F" w:rsidRPr="009E36A4">
        <w:rPr>
          <w:rFonts w:hint="eastAsia"/>
        </w:rPr>
        <w:t>两大集团合并成立了现场总线基金会</w:t>
      </w:r>
      <w:r w:rsidR="003B7DD4" w:rsidRPr="009E36A4">
        <w:rPr>
          <w:rFonts w:hint="eastAsia"/>
        </w:rPr>
        <w:t>，</w:t>
      </w:r>
      <w:r w:rsidR="007025A0" w:rsidRPr="009E36A4">
        <w:rPr>
          <w:rFonts w:hint="eastAsia"/>
        </w:rPr>
        <w:t>共同开发出国际上统一的现场总线协议——基金会现场总线</w:t>
      </w:r>
      <w:r w:rsidR="00ED706C" w:rsidRPr="009E36A4">
        <w:rPr>
          <w:rFonts w:hint="eastAsia"/>
          <w:vertAlign w:val="superscript"/>
        </w:rPr>
        <w:t>[12]</w:t>
      </w:r>
      <w:r w:rsidR="00C93530" w:rsidRPr="009E36A4">
        <w:rPr>
          <w:rFonts w:hint="eastAsia"/>
        </w:rPr>
        <w:t>。</w:t>
      </w:r>
    </w:p>
    <w:p w14:paraId="5B0954A6" w14:textId="77777777" w:rsidR="00E43D6D" w:rsidRPr="009E36A4" w:rsidRDefault="00E43D6D" w:rsidP="001C0746">
      <w:pPr>
        <w:spacing w:line="360" w:lineRule="exact"/>
        <w:ind w:firstLine="412"/>
      </w:pPr>
      <w:r w:rsidRPr="009E36A4">
        <w:rPr>
          <w:rFonts w:hint="eastAsia"/>
        </w:rPr>
        <w:t>基金会现场总线以</w:t>
      </w:r>
      <w:r w:rsidRPr="009E36A4">
        <w:rPr>
          <w:rFonts w:hint="eastAsia"/>
        </w:rPr>
        <w:t>ISO</w:t>
      </w:r>
      <w:r w:rsidR="006F4AA5" w:rsidRPr="009E36A4">
        <w:rPr>
          <w:rFonts w:hint="eastAsia"/>
        </w:rPr>
        <w:t>/OSI</w:t>
      </w:r>
      <w:r w:rsidR="006F4AA5" w:rsidRPr="009E36A4">
        <w:rPr>
          <w:rFonts w:hint="eastAsia"/>
        </w:rPr>
        <w:t>模型为基准，</w:t>
      </w:r>
      <w:r w:rsidR="001479A2" w:rsidRPr="009E36A4">
        <w:rPr>
          <w:rFonts w:hint="eastAsia"/>
        </w:rPr>
        <w:t>在此基准上</w:t>
      </w:r>
      <w:r w:rsidR="006F4AA5" w:rsidRPr="009E36A4">
        <w:rPr>
          <w:rFonts w:hint="eastAsia"/>
        </w:rPr>
        <w:t>增加了用户层。</w:t>
      </w:r>
      <w:r w:rsidR="00E4698E" w:rsidRPr="009E36A4">
        <w:rPr>
          <w:rFonts w:hint="eastAsia"/>
        </w:rPr>
        <w:t>基金会现场总线编码方式采用曼彻斯特编码方式，传输速率分为</w:t>
      </w:r>
      <w:r w:rsidR="00E4698E" w:rsidRPr="009E36A4">
        <w:rPr>
          <w:rFonts w:hint="eastAsia"/>
        </w:rPr>
        <w:t>31.25kbps</w:t>
      </w:r>
      <w:r w:rsidR="00E4698E" w:rsidRPr="009E36A4">
        <w:rPr>
          <w:rFonts w:hint="eastAsia"/>
        </w:rPr>
        <w:t>的低速率网络和</w:t>
      </w:r>
      <w:r w:rsidR="00E4698E" w:rsidRPr="009E36A4">
        <w:rPr>
          <w:rFonts w:hint="eastAsia"/>
        </w:rPr>
        <w:t>1Mbps/2.5Mbps</w:t>
      </w:r>
      <w:r w:rsidR="00E4698E" w:rsidRPr="009E36A4">
        <w:rPr>
          <w:rFonts w:hint="eastAsia"/>
        </w:rPr>
        <w:t>的高速率网络两种，低速率网络可以利用信号线供电，高速率网络提高了传输波特率，但不能利用信号线供电。</w:t>
      </w:r>
      <w:r w:rsidR="00A67F0E" w:rsidRPr="009E36A4">
        <w:rPr>
          <w:rFonts w:hint="eastAsia"/>
        </w:rPr>
        <w:t>传输距离低速波特率时能传输</w:t>
      </w:r>
      <w:r w:rsidR="00A67F0E" w:rsidRPr="009E36A4">
        <w:rPr>
          <w:rFonts w:hint="eastAsia"/>
        </w:rPr>
        <w:t>1900m</w:t>
      </w:r>
      <w:r w:rsidR="00A67F0E" w:rsidRPr="009E36A4">
        <w:rPr>
          <w:rFonts w:hint="eastAsia"/>
        </w:rPr>
        <w:t>，高速波特率时最大传输距离为</w:t>
      </w:r>
      <w:r w:rsidR="00A67F0E" w:rsidRPr="009E36A4">
        <w:rPr>
          <w:rFonts w:hint="eastAsia"/>
        </w:rPr>
        <w:t>750m</w:t>
      </w:r>
      <w:r w:rsidR="00A67F0E" w:rsidRPr="009E36A4">
        <w:rPr>
          <w:rFonts w:hint="eastAsia"/>
        </w:rPr>
        <w:t>。</w:t>
      </w:r>
    </w:p>
    <w:p w14:paraId="10015A8B" w14:textId="77777777" w:rsidR="00667822" w:rsidRPr="009E36A4" w:rsidRDefault="0000097B" w:rsidP="00667822">
      <w:pPr>
        <w:pStyle w:val="af5"/>
        <w:numPr>
          <w:ilvl w:val="0"/>
          <w:numId w:val="30"/>
        </w:numPr>
        <w:spacing w:line="360" w:lineRule="exact"/>
        <w:ind w:firstLineChars="0"/>
        <w:rPr>
          <w:rFonts w:ascii="Times New Roman" w:hAnsi="Times New Roman"/>
        </w:rPr>
      </w:pPr>
      <w:r w:rsidRPr="009E36A4">
        <w:rPr>
          <w:rFonts w:ascii="Times New Roman" w:hAnsi="Times New Roman" w:hint="eastAsia"/>
        </w:rPr>
        <w:t>Profibus</w:t>
      </w:r>
      <w:r w:rsidRPr="009E36A4">
        <w:rPr>
          <w:rFonts w:ascii="Times New Roman" w:hAnsi="Times New Roman" w:hint="eastAsia"/>
        </w:rPr>
        <w:t>总线</w:t>
      </w:r>
    </w:p>
    <w:p w14:paraId="1EFB521A" w14:textId="77777777" w:rsidR="007333C9" w:rsidRPr="009E36A4" w:rsidRDefault="00ED64F9" w:rsidP="00EE2ED7">
      <w:pPr>
        <w:spacing w:line="360" w:lineRule="exact"/>
        <w:ind w:firstLine="412"/>
      </w:pPr>
      <w:r w:rsidRPr="009E36A4">
        <w:rPr>
          <w:rFonts w:hint="eastAsia"/>
        </w:rPr>
        <w:t>Profibus</w:t>
      </w:r>
      <w:r w:rsidRPr="009E36A4">
        <w:rPr>
          <w:rFonts w:hint="eastAsia"/>
        </w:rPr>
        <w:t>包括</w:t>
      </w:r>
      <w:r w:rsidR="009B356C" w:rsidRPr="009E36A4">
        <w:rPr>
          <w:rFonts w:hint="eastAsia"/>
        </w:rPr>
        <w:t>Profibus</w:t>
      </w:r>
      <w:r w:rsidR="009B356C" w:rsidRPr="009E36A4">
        <w:t>-DP</w:t>
      </w:r>
      <w:r w:rsidR="009B356C" w:rsidRPr="009E36A4">
        <w:rPr>
          <w:rFonts w:hint="eastAsia"/>
        </w:rPr>
        <w:t>、</w:t>
      </w:r>
      <w:r w:rsidR="009B356C" w:rsidRPr="009E36A4">
        <w:rPr>
          <w:rFonts w:hint="eastAsia"/>
        </w:rPr>
        <w:t>Profibus-FMS</w:t>
      </w:r>
      <w:r w:rsidRPr="009E36A4">
        <w:rPr>
          <w:rFonts w:hint="eastAsia"/>
        </w:rPr>
        <w:t>、</w:t>
      </w:r>
      <w:r w:rsidRPr="009E36A4">
        <w:rPr>
          <w:rFonts w:hint="eastAsia"/>
        </w:rPr>
        <w:t>Profibus-PA</w:t>
      </w:r>
      <w:r w:rsidRPr="009E36A4">
        <w:rPr>
          <w:rFonts w:hint="eastAsia"/>
        </w:rPr>
        <w:t>系列，是德国国家标准</w:t>
      </w:r>
      <w:r w:rsidRPr="009E36A4">
        <w:rPr>
          <w:rFonts w:hint="eastAsia"/>
        </w:rPr>
        <w:t>DIN19245</w:t>
      </w:r>
      <w:r w:rsidRPr="009E36A4">
        <w:rPr>
          <w:rFonts w:hint="eastAsia"/>
        </w:rPr>
        <w:t>和欧洲标准</w:t>
      </w:r>
      <w:r w:rsidRPr="009E36A4">
        <w:rPr>
          <w:rFonts w:hint="eastAsia"/>
        </w:rPr>
        <w:t>EN50170</w:t>
      </w:r>
      <w:r w:rsidRPr="009E36A4">
        <w:rPr>
          <w:rFonts w:hint="eastAsia"/>
        </w:rPr>
        <w:t>的现场总线</w:t>
      </w:r>
      <w:r w:rsidR="00015724" w:rsidRPr="009E36A4">
        <w:rPr>
          <w:rFonts w:hint="eastAsia"/>
        </w:rPr>
        <w:t>，</w:t>
      </w:r>
      <w:r w:rsidR="00700AE9" w:rsidRPr="009E36A4">
        <w:rPr>
          <w:rFonts w:hint="eastAsia"/>
        </w:rPr>
        <w:t>Profibus</w:t>
      </w:r>
      <w:r w:rsidR="00700AE9" w:rsidRPr="009E36A4">
        <w:rPr>
          <w:rFonts w:hint="eastAsia"/>
        </w:rPr>
        <w:t>同样是以</w:t>
      </w:r>
      <w:r w:rsidR="00700AE9" w:rsidRPr="009E36A4">
        <w:rPr>
          <w:rFonts w:hint="eastAsia"/>
        </w:rPr>
        <w:t>ISO/OSI</w:t>
      </w:r>
      <w:r w:rsidR="00700AE9" w:rsidRPr="009E36A4">
        <w:rPr>
          <w:rFonts w:hint="eastAsia"/>
        </w:rPr>
        <w:t>为参考模型</w:t>
      </w:r>
      <w:r w:rsidR="00015724" w:rsidRPr="009E36A4">
        <w:rPr>
          <w:rFonts w:hint="eastAsia"/>
        </w:rPr>
        <w:t>的。</w:t>
      </w:r>
      <w:r w:rsidR="009B356C" w:rsidRPr="009E36A4">
        <w:rPr>
          <w:rFonts w:hint="eastAsia"/>
        </w:rPr>
        <w:t>Profibus</w:t>
      </w:r>
      <w:r w:rsidR="009B356C" w:rsidRPr="009E36A4">
        <w:rPr>
          <w:rFonts w:hint="eastAsia"/>
        </w:rPr>
        <w:t>共有三种传输类型，其中</w:t>
      </w:r>
      <w:r w:rsidR="009B356C" w:rsidRPr="009E36A4">
        <w:rPr>
          <w:rFonts w:hint="eastAsia"/>
        </w:rPr>
        <w:t>Profibus</w:t>
      </w:r>
      <w:r w:rsidR="009B356C" w:rsidRPr="009E36A4">
        <w:t>-DP</w:t>
      </w:r>
      <w:r w:rsidR="009B356C" w:rsidRPr="009E36A4">
        <w:rPr>
          <w:rFonts w:hint="eastAsia"/>
        </w:rPr>
        <w:t>和</w:t>
      </w:r>
      <w:r w:rsidR="009B356C" w:rsidRPr="009E36A4">
        <w:rPr>
          <w:rFonts w:hint="eastAsia"/>
        </w:rPr>
        <w:t>Profibus-FMS</w:t>
      </w:r>
      <w:r w:rsidR="009B356C" w:rsidRPr="009E36A4">
        <w:rPr>
          <w:rFonts w:hint="eastAsia"/>
        </w:rPr>
        <w:t>采用的是</w:t>
      </w:r>
      <w:r w:rsidR="009B356C" w:rsidRPr="009E36A4">
        <w:rPr>
          <w:rFonts w:hint="eastAsia"/>
        </w:rPr>
        <w:t>RS-485</w:t>
      </w:r>
      <w:r w:rsidR="009B356C" w:rsidRPr="009E36A4">
        <w:rPr>
          <w:rFonts w:hint="eastAsia"/>
        </w:rPr>
        <w:t>传输，这是比较常用的一种，传输导线采用频闭双绞线，在高速传输和设备简单便宜的领域应用较广；另一种则是</w:t>
      </w:r>
      <w:r w:rsidR="009B356C" w:rsidRPr="009E36A4">
        <w:rPr>
          <w:rFonts w:hint="eastAsia"/>
        </w:rPr>
        <w:t>Profibus-PA</w:t>
      </w:r>
      <w:r w:rsidR="009B356C" w:rsidRPr="009E36A4">
        <w:rPr>
          <w:rFonts w:hint="eastAsia"/>
        </w:rPr>
        <w:t>采用的</w:t>
      </w:r>
      <w:r w:rsidR="009B356C" w:rsidRPr="009E36A4">
        <w:rPr>
          <w:rFonts w:hint="eastAsia"/>
        </w:rPr>
        <w:t>IEC1158-2</w:t>
      </w:r>
      <w:r w:rsidR="009B356C" w:rsidRPr="009E36A4">
        <w:rPr>
          <w:rFonts w:hint="eastAsia"/>
        </w:rPr>
        <w:t>技术，这种技术是一种位同步协议，可进行无电流的连续传输</w:t>
      </w:r>
      <w:r w:rsidR="00DB7225" w:rsidRPr="009E36A4">
        <w:rPr>
          <w:rFonts w:hint="eastAsia"/>
        </w:rPr>
        <w:t>；第三种是光纤传输技术。</w:t>
      </w:r>
      <w:r w:rsidR="00D43921" w:rsidRPr="009E36A4">
        <w:rPr>
          <w:rFonts w:hint="eastAsia"/>
        </w:rPr>
        <w:t>其传输速率选用范围为</w:t>
      </w:r>
      <w:r w:rsidR="00D43921" w:rsidRPr="009E36A4">
        <w:rPr>
          <w:rFonts w:hint="eastAsia"/>
        </w:rPr>
        <w:t>9.6kps</w:t>
      </w:r>
      <w:r w:rsidR="00D43921" w:rsidRPr="009E36A4">
        <w:rPr>
          <w:rFonts w:hint="eastAsia"/>
        </w:rPr>
        <w:t>到</w:t>
      </w:r>
      <w:r w:rsidR="00D43921" w:rsidRPr="009E36A4">
        <w:rPr>
          <w:rFonts w:hint="eastAsia"/>
        </w:rPr>
        <w:t>12Mbps</w:t>
      </w:r>
      <w:r w:rsidR="00D43921" w:rsidRPr="009E36A4">
        <w:rPr>
          <w:rFonts w:hint="eastAsia"/>
        </w:rPr>
        <w:t>。</w:t>
      </w:r>
    </w:p>
    <w:p w14:paraId="2A896D7D" w14:textId="77777777" w:rsidR="005A09C4" w:rsidRPr="009E36A4" w:rsidRDefault="005A09C4" w:rsidP="00667822">
      <w:pPr>
        <w:pStyle w:val="af5"/>
        <w:numPr>
          <w:ilvl w:val="0"/>
          <w:numId w:val="30"/>
        </w:numPr>
        <w:spacing w:line="360" w:lineRule="exact"/>
        <w:ind w:firstLineChars="0"/>
        <w:rPr>
          <w:rFonts w:ascii="Times New Roman" w:hAnsi="Times New Roman"/>
        </w:rPr>
      </w:pPr>
      <w:r w:rsidRPr="009E36A4">
        <w:rPr>
          <w:rFonts w:ascii="Times New Roman" w:hAnsi="Times New Roman" w:hint="eastAsia"/>
        </w:rPr>
        <w:t>LonWorks</w:t>
      </w:r>
      <w:r w:rsidRPr="009E36A4">
        <w:rPr>
          <w:rFonts w:ascii="Times New Roman" w:hAnsi="Times New Roman" w:hint="eastAsia"/>
        </w:rPr>
        <w:t>总线</w:t>
      </w:r>
    </w:p>
    <w:p w14:paraId="753A172B" w14:textId="77777777" w:rsidR="0005675B" w:rsidRPr="009E36A4" w:rsidRDefault="00E96B08" w:rsidP="00F8312D">
      <w:pPr>
        <w:spacing w:line="360" w:lineRule="exact"/>
        <w:ind w:firstLine="412"/>
      </w:pPr>
      <w:r w:rsidRPr="009E36A4">
        <w:rPr>
          <w:rFonts w:hint="eastAsia"/>
        </w:rPr>
        <w:t>LonWorks</w:t>
      </w:r>
      <w:r w:rsidRPr="009E36A4">
        <w:rPr>
          <w:rFonts w:hint="eastAsia"/>
        </w:rPr>
        <w:t>总线于</w:t>
      </w:r>
      <w:r w:rsidRPr="009E36A4">
        <w:rPr>
          <w:rFonts w:hint="eastAsia"/>
        </w:rPr>
        <w:t>1990</w:t>
      </w:r>
      <w:r w:rsidRPr="009E36A4">
        <w:rPr>
          <w:rFonts w:hint="eastAsia"/>
        </w:rPr>
        <w:t>正式发布，是美国</w:t>
      </w:r>
      <w:r w:rsidR="00A30EAA" w:rsidRPr="009E36A4">
        <w:rPr>
          <w:rFonts w:hint="eastAsia"/>
        </w:rPr>
        <w:t>Echelon</w:t>
      </w:r>
      <w:r w:rsidR="00A30EAA" w:rsidRPr="009E36A4">
        <w:rPr>
          <w:rFonts w:hint="eastAsia"/>
        </w:rPr>
        <w:t>公司和</w:t>
      </w:r>
      <w:r w:rsidR="00A30EAA" w:rsidRPr="009E36A4">
        <w:rPr>
          <w:rFonts w:hint="eastAsia"/>
        </w:rPr>
        <w:t>MOTOROLA</w:t>
      </w:r>
      <w:r w:rsidR="00A30EAA" w:rsidRPr="009E36A4">
        <w:rPr>
          <w:rFonts w:hint="eastAsia"/>
        </w:rPr>
        <w:t>、</w:t>
      </w:r>
      <w:r w:rsidR="00A30EAA" w:rsidRPr="009E36A4">
        <w:rPr>
          <w:rFonts w:hint="eastAsia"/>
        </w:rPr>
        <w:t>TOSHIBA</w:t>
      </w:r>
      <w:r w:rsidR="00A30EAA" w:rsidRPr="009E36A4">
        <w:rPr>
          <w:rFonts w:hint="eastAsia"/>
        </w:rPr>
        <w:t>公司所倡导的一种现场总线。</w:t>
      </w:r>
      <w:r w:rsidR="00EC157F" w:rsidRPr="009E36A4">
        <w:rPr>
          <w:rFonts w:hint="eastAsia"/>
        </w:rPr>
        <w:t>它采用的是</w:t>
      </w:r>
      <w:r w:rsidR="00EC157F" w:rsidRPr="009E36A4">
        <w:rPr>
          <w:rFonts w:hint="eastAsia"/>
        </w:rPr>
        <w:t>ISO/OSI</w:t>
      </w:r>
      <w:r w:rsidR="00EC157F" w:rsidRPr="009E36A4">
        <w:rPr>
          <w:rFonts w:hint="eastAsia"/>
        </w:rPr>
        <w:t>模型的全部七层模型和面向对象的设计方法</w:t>
      </w:r>
      <w:r w:rsidR="006A5AAE" w:rsidRPr="009E36A4">
        <w:rPr>
          <w:rFonts w:hint="eastAsia"/>
        </w:rPr>
        <w:t>，通过网络变量把网络通信设计简化为参数设置</w:t>
      </w:r>
      <w:r w:rsidR="00ED706C" w:rsidRPr="009E36A4">
        <w:rPr>
          <w:rFonts w:hint="eastAsia"/>
          <w:vertAlign w:val="superscript"/>
        </w:rPr>
        <w:t>[12]</w:t>
      </w:r>
      <w:r w:rsidR="006A5AAE" w:rsidRPr="009E36A4">
        <w:rPr>
          <w:rFonts w:hint="eastAsia"/>
        </w:rPr>
        <w:t>。</w:t>
      </w:r>
      <w:r w:rsidR="006A5AAE" w:rsidRPr="009E36A4">
        <w:rPr>
          <w:rFonts w:hint="eastAsia"/>
        </w:rPr>
        <w:t>Lon</w:t>
      </w:r>
      <w:r w:rsidR="006A5AAE" w:rsidRPr="009E36A4">
        <w:t>Works</w:t>
      </w:r>
      <w:r w:rsidR="006A5AAE" w:rsidRPr="009E36A4">
        <w:rPr>
          <w:rFonts w:hint="eastAsia"/>
        </w:rPr>
        <w:t>现场总线的通信速率最小是</w:t>
      </w:r>
      <w:r w:rsidR="006A5AAE" w:rsidRPr="009E36A4">
        <w:rPr>
          <w:rFonts w:hint="eastAsia"/>
        </w:rPr>
        <w:t>300bps</w:t>
      </w:r>
      <w:r w:rsidR="006A5AAE" w:rsidRPr="009E36A4">
        <w:rPr>
          <w:rFonts w:hint="eastAsia"/>
        </w:rPr>
        <w:t>，最大可达</w:t>
      </w:r>
      <w:r w:rsidR="006A5AAE" w:rsidRPr="009E36A4">
        <w:rPr>
          <w:rFonts w:hint="eastAsia"/>
        </w:rPr>
        <w:t>1.25Mbps</w:t>
      </w:r>
      <w:r w:rsidR="006A5AAE" w:rsidRPr="009E36A4">
        <w:rPr>
          <w:rFonts w:hint="eastAsia"/>
        </w:rPr>
        <w:t>，直接通信距离在</w:t>
      </w:r>
      <w:r w:rsidR="006A5AAE" w:rsidRPr="009E36A4">
        <w:rPr>
          <w:rFonts w:hint="eastAsia"/>
        </w:rPr>
        <w:t>78kbps</w:t>
      </w:r>
      <w:r w:rsidR="006A5AAE" w:rsidRPr="009E36A4">
        <w:rPr>
          <w:rFonts w:hint="eastAsia"/>
        </w:rPr>
        <w:t>，采用双绞线的情况下可达</w:t>
      </w:r>
      <w:r w:rsidR="006A5AAE" w:rsidRPr="009E36A4">
        <w:rPr>
          <w:rFonts w:hint="eastAsia"/>
        </w:rPr>
        <w:t>2700m</w:t>
      </w:r>
      <w:r w:rsidR="006A5AAE" w:rsidRPr="009E36A4">
        <w:rPr>
          <w:rFonts w:hint="eastAsia"/>
        </w:rPr>
        <w:t>。</w:t>
      </w:r>
      <w:r w:rsidR="009E1413" w:rsidRPr="009E36A4">
        <w:rPr>
          <w:rFonts w:hint="eastAsia"/>
        </w:rPr>
        <w:t>LonWorks</w:t>
      </w:r>
      <w:r w:rsidR="009E1413" w:rsidRPr="009E36A4">
        <w:rPr>
          <w:rFonts w:hint="eastAsia"/>
        </w:rPr>
        <w:t>总线的核心技术为神经元芯片，</w:t>
      </w:r>
      <w:r w:rsidR="00076FA2" w:rsidRPr="009E36A4">
        <w:rPr>
          <w:rFonts w:hint="eastAsia"/>
        </w:rPr>
        <w:t>该技术把</w:t>
      </w:r>
      <w:r w:rsidR="00076FA2" w:rsidRPr="009E36A4">
        <w:rPr>
          <w:rFonts w:hint="eastAsia"/>
        </w:rPr>
        <w:t>LonTalk</w:t>
      </w:r>
      <w:r w:rsidR="00076FA2" w:rsidRPr="009E36A4">
        <w:rPr>
          <w:rFonts w:hint="eastAsia"/>
        </w:rPr>
        <w:t>协议封装在芯片中实现，使之成为通信处理器和控制处理器的合成。</w:t>
      </w:r>
    </w:p>
    <w:p w14:paraId="5097C6C1" w14:textId="77777777" w:rsidR="000627E4" w:rsidRPr="009E36A4" w:rsidRDefault="000627E4" w:rsidP="00667822">
      <w:pPr>
        <w:pStyle w:val="af5"/>
        <w:numPr>
          <w:ilvl w:val="0"/>
          <w:numId w:val="30"/>
        </w:numPr>
        <w:spacing w:line="360" w:lineRule="exact"/>
        <w:ind w:firstLineChars="0"/>
        <w:rPr>
          <w:rFonts w:ascii="Times New Roman" w:hAnsi="Times New Roman"/>
        </w:rPr>
      </w:pPr>
      <w:r w:rsidRPr="009E36A4">
        <w:rPr>
          <w:rFonts w:ascii="Times New Roman" w:hAnsi="Times New Roman" w:hint="eastAsia"/>
        </w:rPr>
        <w:t>CAN</w:t>
      </w:r>
      <w:r w:rsidRPr="009E36A4">
        <w:rPr>
          <w:rFonts w:ascii="Times New Roman" w:hAnsi="Times New Roman" w:hint="eastAsia"/>
        </w:rPr>
        <w:t>总线</w:t>
      </w:r>
    </w:p>
    <w:p w14:paraId="69B0B6F2" w14:textId="77777777" w:rsidR="00E41288" w:rsidRPr="009E36A4" w:rsidRDefault="00AF1081" w:rsidP="00ED706C">
      <w:pPr>
        <w:spacing w:line="360" w:lineRule="exact"/>
        <w:ind w:firstLine="412"/>
      </w:pPr>
      <w:r w:rsidRPr="009E36A4">
        <w:rPr>
          <w:rFonts w:hint="eastAsia"/>
        </w:rPr>
        <w:t>CAN</w:t>
      </w:r>
      <w:r w:rsidRPr="009E36A4">
        <w:rPr>
          <w:rFonts w:hint="eastAsia"/>
        </w:rPr>
        <w:t>的全称是</w:t>
      </w:r>
      <w:r w:rsidRPr="009E36A4">
        <w:rPr>
          <w:rFonts w:hint="eastAsia"/>
        </w:rPr>
        <w:t>Control</w:t>
      </w:r>
      <w:r w:rsidRPr="009E36A4">
        <w:t xml:space="preserve"> </w:t>
      </w:r>
      <w:r w:rsidRPr="009E36A4">
        <w:rPr>
          <w:rFonts w:hint="eastAsia"/>
        </w:rPr>
        <w:t>Area</w:t>
      </w:r>
      <w:r w:rsidRPr="009E36A4">
        <w:t xml:space="preserve"> </w:t>
      </w:r>
      <w:r w:rsidRPr="009E36A4">
        <w:rPr>
          <w:rFonts w:hint="eastAsia"/>
        </w:rPr>
        <w:t>Network</w:t>
      </w:r>
      <w:r w:rsidRPr="009E36A4">
        <w:rPr>
          <w:rFonts w:hint="eastAsia"/>
        </w:rPr>
        <w:t>，</w:t>
      </w:r>
      <w:r w:rsidRPr="009E36A4">
        <w:rPr>
          <w:rFonts w:hint="eastAsia"/>
        </w:rPr>
        <w:t>CAN</w:t>
      </w:r>
      <w:r w:rsidRPr="009E36A4">
        <w:rPr>
          <w:rFonts w:hint="eastAsia"/>
        </w:rPr>
        <w:t>最先最早于上个世纪</w:t>
      </w:r>
      <w:r w:rsidR="003B6CEC" w:rsidRPr="009E36A4">
        <w:rPr>
          <w:rFonts w:hint="eastAsia"/>
        </w:rPr>
        <w:t>八十年代德国博世（</w:t>
      </w:r>
      <w:r w:rsidR="003B6CEC" w:rsidRPr="009E36A4">
        <w:rPr>
          <w:rFonts w:hint="eastAsia"/>
        </w:rPr>
        <w:t>BOSCH</w:t>
      </w:r>
      <w:r w:rsidR="003B6CEC" w:rsidRPr="009E36A4">
        <w:rPr>
          <w:rFonts w:hint="eastAsia"/>
        </w:rPr>
        <w:t>）公司设计提出</w:t>
      </w:r>
      <w:r w:rsidR="00A16641" w:rsidRPr="009E36A4">
        <w:rPr>
          <w:rFonts w:hint="eastAsia"/>
        </w:rPr>
        <w:t>。</w:t>
      </w:r>
      <w:r w:rsidR="00A16641" w:rsidRPr="009E36A4">
        <w:rPr>
          <w:rFonts w:hint="eastAsia"/>
        </w:rPr>
        <w:t>CAN</w:t>
      </w:r>
      <w:r w:rsidR="00A16641" w:rsidRPr="009E36A4">
        <w:rPr>
          <w:rFonts w:hint="eastAsia"/>
        </w:rPr>
        <w:t>总线自被发明以来，以其卓越的可靠性和实时性被普遍运用于汽车行业之外的各个领域，包括工业控制、机械工程和医疗器械等。</w:t>
      </w:r>
      <w:r w:rsidR="00E96AAF" w:rsidRPr="009E36A4">
        <w:rPr>
          <w:rFonts w:hint="eastAsia"/>
        </w:rPr>
        <w:t>由于</w:t>
      </w:r>
      <w:r w:rsidR="00E96AAF" w:rsidRPr="009E36A4">
        <w:rPr>
          <w:rFonts w:hint="eastAsia"/>
        </w:rPr>
        <w:t>CAN</w:t>
      </w:r>
      <w:r w:rsidR="00E96AAF" w:rsidRPr="009E36A4">
        <w:rPr>
          <w:rFonts w:hint="eastAsia"/>
        </w:rPr>
        <w:t>总线单次传输的数据量小，它能够以较高的速率和强抗干扰能力进行传输</w:t>
      </w:r>
      <w:r w:rsidR="00467420" w:rsidRPr="009E36A4">
        <w:rPr>
          <w:rFonts w:hint="eastAsia"/>
        </w:rPr>
        <w:t>，此外，</w:t>
      </w:r>
      <w:r w:rsidR="00467420" w:rsidRPr="009E36A4">
        <w:rPr>
          <w:rFonts w:hint="eastAsia"/>
        </w:rPr>
        <w:t>CAN</w:t>
      </w:r>
      <w:r w:rsidR="00467420" w:rsidRPr="009E36A4">
        <w:rPr>
          <w:rFonts w:hint="eastAsia"/>
        </w:rPr>
        <w:t>总线采用多主工作方式和非破坏性仲裁技术，这也是它的一大特点。</w:t>
      </w:r>
    </w:p>
    <w:p w14:paraId="3B676424" w14:textId="77777777" w:rsidR="005C1E24" w:rsidRPr="009E36A4" w:rsidRDefault="005C1E24" w:rsidP="005C1E24">
      <w:pPr>
        <w:pStyle w:val="af5"/>
        <w:numPr>
          <w:ilvl w:val="0"/>
          <w:numId w:val="30"/>
        </w:numPr>
        <w:spacing w:line="360" w:lineRule="exact"/>
        <w:ind w:firstLineChars="0"/>
        <w:rPr>
          <w:rFonts w:ascii="Times New Roman" w:hAnsi="Times New Roman"/>
        </w:rPr>
      </w:pPr>
      <w:r w:rsidRPr="009E36A4">
        <w:rPr>
          <w:rFonts w:ascii="Times New Roman" w:hAnsi="Times New Roman" w:hint="eastAsia"/>
        </w:rPr>
        <w:lastRenderedPageBreak/>
        <w:t>工业以太网</w:t>
      </w:r>
    </w:p>
    <w:p w14:paraId="08798715" w14:textId="77777777" w:rsidR="005C1E24" w:rsidRPr="009E36A4" w:rsidRDefault="005C1E24" w:rsidP="00D05A4A">
      <w:pPr>
        <w:spacing w:line="360" w:lineRule="exact"/>
        <w:ind w:firstLine="412"/>
        <w:jc w:val="left"/>
      </w:pPr>
      <w:r w:rsidRPr="009E36A4">
        <w:rPr>
          <w:rFonts w:hint="eastAsia"/>
        </w:rPr>
        <w:t>近年来，现场总线的发展受限于其有条件的不完全开放性，</w:t>
      </w:r>
      <w:r w:rsidR="00051771" w:rsidRPr="009E36A4">
        <w:rPr>
          <w:rFonts w:hint="eastAsia"/>
        </w:rPr>
        <w:t>这使得工业控制领域开始寻求一种更开放、传输效率更高的现场总线，工业以太网应运而生。</w:t>
      </w:r>
      <w:r w:rsidR="009F3891" w:rsidRPr="009E36A4">
        <w:rPr>
          <w:rFonts w:hint="eastAsia"/>
        </w:rPr>
        <w:t>工业以太网易于安装，兼容性好，几乎能支持所有流行网络协议。</w:t>
      </w:r>
      <w:r w:rsidR="007F0991" w:rsidRPr="009E36A4">
        <w:rPr>
          <w:rFonts w:hint="eastAsia"/>
        </w:rPr>
        <w:t>工业以太网不</w:t>
      </w:r>
      <w:r w:rsidR="00EC1170" w:rsidRPr="009E36A4">
        <w:rPr>
          <w:rFonts w:hint="eastAsia"/>
        </w:rPr>
        <w:t>仅在办公自动化上得到了运用，近年来在汽车领域也渐渐开始投入使用。</w:t>
      </w:r>
    </w:p>
    <w:p w14:paraId="393FE77A" w14:textId="728E97A2" w:rsidR="00CD1CED" w:rsidRPr="009E36A4" w:rsidDel="001A3CE7" w:rsidRDefault="00CD1CED" w:rsidP="00EC1170">
      <w:pPr>
        <w:spacing w:line="360" w:lineRule="exact"/>
        <w:jc w:val="left"/>
        <w:rPr>
          <w:del w:id="60" w:author="zhuqinyue" w:date="2017-06-08T22:10:00Z"/>
          <w:rFonts w:eastAsia="黑体" w:cs="Arial"/>
        </w:rPr>
      </w:pPr>
    </w:p>
    <w:p w14:paraId="63A00BA9" w14:textId="77777777" w:rsidR="00F15262" w:rsidRPr="009E36A4" w:rsidRDefault="00F15262" w:rsidP="00F1526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3.1</w:t>
      </w:r>
      <w:r w:rsidRPr="009E36A4">
        <w:rPr>
          <w:rFonts w:eastAsia="黑体" w:cs="Arial"/>
          <w:kern w:val="0"/>
          <w:sz w:val="18"/>
          <w:szCs w:val="18"/>
        </w:rPr>
        <w:t xml:space="preserve"> </w:t>
      </w:r>
      <w:r w:rsidRPr="009E36A4">
        <w:rPr>
          <w:rFonts w:eastAsia="黑体" w:cs="Arial" w:hint="eastAsia"/>
          <w:kern w:val="0"/>
          <w:sz w:val="18"/>
          <w:szCs w:val="18"/>
        </w:rPr>
        <w:t>几种现场总线的比较</w:t>
      </w:r>
    </w:p>
    <w:tbl>
      <w:tblPr>
        <w:tblStyle w:val="afa"/>
        <w:tblW w:w="0" w:type="auto"/>
        <w:tblLook w:val="04A0" w:firstRow="1" w:lastRow="0" w:firstColumn="1" w:lastColumn="0" w:noHBand="0" w:noVBand="1"/>
      </w:tblPr>
      <w:tblGrid>
        <w:gridCol w:w="929"/>
        <w:gridCol w:w="1817"/>
        <w:gridCol w:w="1567"/>
        <w:gridCol w:w="1667"/>
        <w:gridCol w:w="1352"/>
        <w:gridCol w:w="1190"/>
      </w:tblGrid>
      <w:tr w:rsidR="009B7770" w:rsidRPr="009E36A4" w14:paraId="43CCAF41" w14:textId="77777777" w:rsidTr="00B61C49">
        <w:tc>
          <w:tcPr>
            <w:tcW w:w="1382" w:type="dxa"/>
            <w:tcBorders>
              <w:tl2br w:val="single" w:sz="4" w:space="0" w:color="auto"/>
            </w:tcBorders>
          </w:tcPr>
          <w:p w14:paraId="0DEC3228" w14:textId="77777777" w:rsidR="009B7770" w:rsidRPr="009E36A4" w:rsidRDefault="00B61C49" w:rsidP="008F0945">
            <w:pPr>
              <w:spacing w:line="360" w:lineRule="exact"/>
            </w:pPr>
            <w:r w:rsidRPr="009E36A4">
              <w:rPr>
                <w:rFonts w:hint="eastAsia"/>
              </w:rPr>
              <w:t xml:space="preserve">       </w:t>
            </w:r>
            <w:r w:rsidRPr="009E36A4">
              <w:rPr>
                <w:rFonts w:hint="eastAsia"/>
              </w:rPr>
              <w:t>总线</w:t>
            </w:r>
          </w:p>
          <w:p w14:paraId="394CE141" w14:textId="77777777" w:rsidR="00B61C49" w:rsidRPr="009E36A4" w:rsidRDefault="00B61C49" w:rsidP="008F0945">
            <w:pPr>
              <w:spacing w:line="360" w:lineRule="exact"/>
            </w:pPr>
            <w:r w:rsidRPr="009E36A4">
              <w:rPr>
                <w:rFonts w:hint="eastAsia"/>
              </w:rPr>
              <w:t>特性</w:t>
            </w:r>
          </w:p>
        </w:tc>
        <w:tc>
          <w:tcPr>
            <w:tcW w:w="1382" w:type="dxa"/>
          </w:tcPr>
          <w:p w14:paraId="556A4158" w14:textId="77777777" w:rsidR="009B7770" w:rsidRPr="009E36A4" w:rsidRDefault="00F15262" w:rsidP="005756ED">
            <w:pPr>
              <w:spacing w:line="360" w:lineRule="exact"/>
              <w:jc w:val="center"/>
            </w:pPr>
            <w:r w:rsidRPr="009E36A4">
              <w:rPr>
                <w:rFonts w:hint="eastAsia"/>
              </w:rPr>
              <w:t>基金会现场总线</w:t>
            </w:r>
          </w:p>
        </w:tc>
        <w:tc>
          <w:tcPr>
            <w:tcW w:w="1383" w:type="dxa"/>
          </w:tcPr>
          <w:p w14:paraId="6859B8CA" w14:textId="77777777" w:rsidR="009B7770" w:rsidRPr="009E36A4" w:rsidRDefault="00F15262" w:rsidP="005756ED">
            <w:pPr>
              <w:spacing w:line="360" w:lineRule="exact"/>
              <w:jc w:val="center"/>
            </w:pPr>
            <w:r w:rsidRPr="009E36A4">
              <w:rPr>
                <w:rFonts w:hint="eastAsia"/>
              </w:rPr>
              <w:t>Profibus</w:t>
            </w:r>
            <w:r w:rsidRPr="009E36A4">
              <w:rPr>
                <w:rFonts w:hint="eastAsia"/>
              </w:rPr>
              <w:t>总线</w:t>
            </w:r>
          </w:p>
        </w:tc>
        <w:tc>
          <w:tcPr>
            <w:tcW w:w="1383" w:type="dxa"/>
          </w:tcPr>
          <w:p w14:paraId="551305D5" w14:textId="77777777" w:rsidR="009B7770" w:rsidRPr="009E36A4" w:rsidRDefault="00F15262" w:rsidP="005756ED">
            <w:pPr>
              <w:spacing w:line="360" w:lineRule="exact"/>
              <w:jc w:val="center"/>
            </w:pPr>
            <w:r w:rsidRPr="009E36A4">
              <w:rPr>
                <w:rFonts w:hint="eastAsia"/>
              </w:rPr>
              <w:t>LonWorks</w:t>
            </w:r>
            <w:r w:rsidRPr="009E36A4">
              <w:rPr>
                <w:rFonts w:hint="eastAsia"/>
              </w:rPr>
              <w:t>总线</w:t>
            </w:r>
          </w:p>
        </w:tc>
        <w:tc>
          <w:tcPr>
            <w:tcW w:w="1383" w:type="dxa"/>
          </w:tcPr>
          <w:p w14:paraId="55D39E29" w14:textId="77777777" w:rsidR="009B7770" w:rsidRPr="009E36A4" w:rsidRDefault="00F15262" w:rsidP="005756ED">
            <w:pPr>
              <w:spacing w:line="360" w:lineRule="exact"/>
              <w:jc w:val="center"/>
            </w:pPr>
            <w:r w:rsidRPr="009E36A4">
              <w:rPr>
                <w:rFonts w:hint="eastAsia"/>
              </w:rPr>
              <w:t>CAN</w:t>
            </w:r>
            <w:r w:rsidRPr="009E36A4">
              <w:rPr>
                <w:rFonts w:hint="eastAsia"/>
              </w:rPr>
              <w:t>总线</w:t>
            </w:r>
          </w:p>
        </w:tc>
        <w:tc>
          <w:tcPr>
            <w:tcW w:w="1383" w:type="dxa"/>
          </w:tcPr>
          <w:p w14:paraId="3267664F" w14:textId="77777777" w:rsidR="009B7770" w:rsidRPr="009E36A4" w:rsidRDefault="00F15262" w:rsidP="005756ED">
            <w:pPr>
              <w:spacing w:line="360" w:lineRule="exact"/>
              <w:jc w:val="center"/>
            </w:pPr>
            <w:r w:rsidRPr="009E36A4">
              <w:rPr>
                <w:rFonts w:hint="eastAsia"/>
              </w:rPr>
              <w:t>工业以太网</w:t>
            </w:r>
          </w:p>
        </w:tc>
      </w:tr>
      <w:tr w:rsidR="009B7770" w:rsidRPr="009E36A4" w14:paraId="28C3D49A" w14:textId="77777777" w:rsidTr="009B7770">
        <w:tc>
          <w:tcPr>
            <w:tcW w:w="1382" w:type="dxa"/>
          </w:tcPr>
          <w:p w14:paraId="1E6C2031" w14:textId="77777777" w:rsidR="009B7770" w:rsidRPr="009E36A4" w:rsidRDefault="00DE1344" w:rsidP="008F0945">
            <w:pPr>
              <w:spacing w:line="360" w:lineRule="exact"/>
            </w:pPr>
            <w:r w:rsidRPr="009E36A4">
              <w:rPr>
                <w:rFonts w:hint="eastAsia"/>
              </w:rPr>
              <w:t>使用</w:t>
            </w:r>
            <w:r w:rsidR="00DC4575" w:rsidRPr="009E36A4">
              <w:rPr>
                <w:rFonts w:hint="eastAsia"/>
              </w:rPr>
              <w:t>程度</w:t>
            </w:r>
          </w:p>
        </w:tc>
        <w:tc>
          <w:tcPr>
            <w:tcW w:w="1382" w:type="dxa"/>
          </w:tcPr>
          <w:p w14:paraId="351BA788" w14:textId="77777777" w:rsidR="009B7770" w:rsidRPr="009E36A4" w:rsidRDefault="00DC4575" w:rsidP="008F0945">
            <w:pPr>
              <w:spacing w:line="360" w:lineRule="exact"/>
            </w:pPr>
            <w:r w:rsidRPr="009E36A4">
              <w:rPr>
                <w:rFonts w:hint="eastAsia"/>
              </w:rPr>
              <w:t>一般</w:t>
            </w:r>
          </w:p>
        </w:tc>
        <w:tc>
          <w:tcPr>
            <w:tcW w:w="1383" w:type="dxa"/>
          </w:tcPr>
          <w:p w14:paraId="00F6DAEF" w14:textId="77777777" w:rsidR="009B7770" w:rsidRPr="009E36A4" w:rsidRDefault="00DC4575" w:rsidP="008F0945">
            <w:pPr>
              <w:spacing w:line="360" w:lineRule="exact"/>
            </w:pPr>
            <w:r w:rsidRPr="009E36A4">
              <w:rPr>
                <w:rFonts w:hint="eastAsia"/>
              </w:rPr>
              <w:t>一般</w:t>
            </w:r>
          </w:p>
        </w:tc>
        <w:tc>
          <w:tcPr>
            <w:tcW w:w="1383" w:type="dxa"/>
          </w:tcPr>
          <w:p w14:paraId="1939C417" w14:textId="77777777" w:rsidR="009B7770" w:rsidRPr="009E36A4" w:rsidRDefault="00DC4575" w:rsidP="008F0945">
            <w:pPr>
              <w:spacing w:line="360" w:lineRule="exact"/>
            </w:pPr>
            <w:r w:rsidRPr="009E36A4">
              <w:rPr>
                <w:rFonts w:hint="eastAsia"/>
              </w:rPr>
              <w:t>较成熟</w:t>
            </w:r>
          </w:p>
        </w:tc>
        <w:tc>
          <w:tcPr>
            <w:tcW w:w="1383" w:type="dxa"/>
          </w:tcPr>
          <w:p w14:paraId="582461D9" w14:textId="77777777" w:rsidR="009B7770" w:rsidRPr="009E36A4" w:rsidRDefault="00DC4575" w:rsidP="008F0945">
            <w:pPr>
              <w:spacing w:line="360" w:lineRule="exact"/>
            </w:pPr>
            <w:r w:rsidRPr="009E36A4">
              <w:rPr>
                <w:rFonts w:hint="eastAsia"/>
              </w:rPr>
              <w:t>成熟</w:t>
            </w:r>
          </w:p>
        </w:tc>
        <w:tc>
          <w:tcPr>
            <w:tcW w:w="1383" w:type="dxa"/>
          </w:tcPr>
          <w:p w14:paraId="06CAAFB8" w14:textId="77777777" w:rsidR="009B7770" w:rsidRPr="009E36A4" w:rsidRDefault="00DC4575" w:rsidP="008F0945">
            <w:pPr>
              <w:spacing w:line="360" w:lineRule="exact"/>
            </w:pPr>
            <w:r w:rsidRPr="009E36A4">
              <w:rPr>
                <w:rFonts w:hint="eastAsia"/>
              </w:rPr>
              <w:t>不成熟</w:t>
            </w:r>
          </w:p>
        </w:tc>
      </w:tr>
      <w:tr w:rsidR="009B7770" w:rsidRPr="009E36A4" w14:paraId="01776FB8" w14:textId="77777777" w:rsidTr="009B7770">
        <w:tc>
          <w:tcPr>
            <w:tcW w:w="1382" w:type="dxa"/>
          </w:tcPr>
          <w:p w14:paraId="7BBFD89B" w14:textId="77777777" w:rsidR="009B7770" w:rsidRPr="009E36A4" w:rsidRDefault="003A7C5A" w:rsidP="008F0945">
            <w:pPr>
              <w:spacing w:line="360" w:lineRule="exact"/>
            </w:pPr>
            <w:r w:rsidRPr="009E36A4">
              <w:rPr>
                <w:rFonts w:hint="eastAsia"/>
              </w:rPr>
              <w:t>传输速率</w:t>
            </w:r>
          </w:p>
        </w:tc>
        <w:tc>
          <w:tcPr>
            <w:tcW w:w="1382" w:type="dxa"/>
          </w:tcPr>
          <w:p w14:paraId="09E5A926" w14:textId="77777777" w:rsidR="009B7770" w:rsidRPr="009E36A4" w:rsidRDefault="008440A9" w:rsidP="008440A9">
            <w:pPr>
              <w:spacing w:line="360" w:lineRule="exact"/>
              <w:jc w:val="left"/>
            </w:pPr>
            <w:r w:rsidRPr="009E36A4">
              <w:rPr>
                <w:rFonts w:hint="eastAsia"/>
              </w:rPr>
              <w:t>31.25kbps</w:t>
            </w:r>
            <w:r w:rsidRPr="009E36A4">
              <w:t>-2.5Mbps</w:t>
            </w:r>
          </w:p>
        </w:tc>
        <w:tc>
          <w:tcPr>
            <w:tcW w:w="1383" w:type="dxa"/>
          </w:tcPr>
          <w:p w14:paraId="4A96CD94" w14:textId="77777777" w:rsidR="009B7770" w:rsidRPr="009E36A4" w:rsidRDefault="008440A9" w:rsidP="008440A9">
            <w:pPr>
              <w:spacing w:line="360" w:lineRule="exact"/>
              <w:jc w:val="left"/>
            </w:pPr>
            <w:r w:rsidRPr="009E36A4">
              <w:rPr>
                <w:rFonts w:hint="eastAsia"/>
              </w:rPr>
              <w:t>9.6kbps-12Mbps</w:t>
            </w:r>
          </w:p>
        </w:tc>
        <w:tc>
          <w:tcPr>
            <w:tcW w:w="1383" w:type="dxa"/>
          </w:tcPr>
          <w:p w14:paraId="16597824" w14:textId="77777777" w:rsidR="009B7770" w:rsidRPr="009E36A4" w:rsidRDefault="008440A9" w:rsidP="008440A9">
            <w:pPr>
              <w:spacing w:line="360" w:lineRule="exact"/>
              <w:jc w:val="left"/>
            </w:pPr>
            <w:r w:rsidRPr="009E36A4">
              <w:rPr>
                <w:rFonts w:hint="eastAsia"/>
              </w:rPr>
              <w:t>300bps-1.25Mbps</w:t>
            </w:r>
          </w:p>
        </w:tc>
        <w:tc>
          <w:tcPr>
            <w:tcW w:w="1383" w:type="dxa"/>
          </w:tcPr>
          <w:p w14:paraId="0162BA99" w14:textId="77777777" w:rsidR="009B7770" w:rsidRPr="009E36A4" w:rsidRDefault="006223EA" w:rsidP="008440A9">
            <w:pPr>
              <w:spacing w:line="360" w:lineRule="exact"/>
              <w:jc w:val="left"/>
            </w:pPr>
            <w:r w:rsidRPr="009E36A4">
              <w:rPr>
                <w:rFonts w:hint="eastAsia"/>
              </w:rPr>
              <w:t>5kbps</w:t>
            </w:r>
            <w:r w:rsidRPr="009E36A4">
              <w:t>-1Mbps</w:t>
            </w:r>
          </w:p>
        </w:tc>
        <w:tc>
          <w:tcPr>
            <w:tcW w:w="1383" w:type="dxa"/>
          </w:tcPr>
          <w:p w14:paraId="439D37EE" w14:textId="77777777" w:rsidR="009B7770" w:rsidRPr="009E36A4" w:rsidRDefault="008440A9" w:rsidP="008440A9">
            <w:pPr>
              <w:spacing w:line="360" w:lineRule="exact"/>
              <w:jc w:val="left"/>
            </w:pPr>
            <w:r w:rsidRPr="009E36A4">
              <w:rPr>
                <w:rFonts w:hint="eastAsia"/>
              </w:rPr>
              <w:t>最高</w:t>
            </w:r>
            <w:r w:rsidRPr="009E36A4">
              <w:rPr>
                <w:rFonts w:hint="eastAsia"/>
              </w:rPr>
              <w:t>100Mbps</w:t>
            </w:r>
          </w:p>
        </w:tc>
      </w:tr>
      <w:tr w:rsidR="009B7770" w:rsidRPr="009E36A4" w14:paraId="4B97DAB2" w14:textId="77777777" w:rsidTr="009B7770">
        <w:tc>
          <w:tcPr>
            <w:tcW w:w="1382" w:type="dxa"/>
          </w:tcPr>
          <w:p w14:paraId="5E05A502" w14:textId="77777777" w:rsidR="009B7770" w:rsidRPr="009E36A4" w:rsidRDefault="004C2D5A" w:rsidP="008F0945">
            <w:pPr>
              <w:spacing w:line="360" w:lineRule="exact"/>
            </w:pPr>
            <w:r w:rsidRPr="009E36A4">
              <w:rPr>
                <w:rFonts w:hint="eastAsia"/>
              </w:rPr>
              <w:t>传输距离</w:t>
            </w:r>
          </w:p>
        </w:tc>
        <w:tc>
          <w:tcPr>
            <w:tcW w:w="1382" w:type="dxa"/>
          </w:tcPr>
          <w:p w14:paraId="19981C4A" w14:textId="77777777" w:rsidR="009B7770" w:rsidRPr="009E36A4" w:rsidRDefault="004C2D5A" w:rsidP="008F0945">
            <w:pPr>
              <w:spacing w:line="360" w:lineRule="exact"/>
            </w:pPr>
            <w:r w:rsidRPr="009E36A4">
              <w:rPr>
                <w:rFonts w:hint="eastAsia"/>
              </w:rPr>
              <w:t>1900m</w:t>
            </w:r>
            <w:r w:rsidRPr="009E36A4">
              <w:t>/500m</w:t>
            </w:r>
          </w:p>
        </w:tc>
        <w:tc>
          <w:tcPr>
            <w:tcW w:w="1383" w:type="dxa"/>
          </w:tcPr>
          <w:p w14:paraId="7B820AA9" w14:textId="77777777" w:rsidR="009B7770" w:rsidRPr="009E36A4" w:rsidRDefault="004C2D5A" w:rsidP="008F0945">
            <w:pPr>
              <w:spacing w:line="360" w:lineRule="exact"/>
            </w:pPr>
            <w:r w:rsidRPr="009E36A4">
              <w:rPr>
                <w:rFonts w:hint="eastAsia"/>
              </w:rPr>
              <w:t>100~1200m</w:t>
            </w:r>
          </w:p>
        </w:tc>
        <w:tc>
          <w:tcPr>
            <w:tcW w:w="1383" w:type="dxa"/>
          </w:tcPr>
          <w:p w14:paraId="46DFF60C" w14:textId="77777777" w:rsidR="009B7770" w:rsidRPr="009E36A4" w:rsidRDefault="004C2D5A" w:rsidP="008F0945">
            <w:pPr>
              <w:spacing w:line="360" w:lineRule="exact"/>
            </w:pPr>
            <w:r w:rsidRPr="009E36A4">
              <w:rPr>
                <w:rFonts w:hint="eastAsia"/>
              </w:rPr>
              <w:t>最远</w:t>
            </w:r>
            <w:r w:rsidRPr="009E36A4">
              <w:rPr>
                <w:rFonts w:hint="eastAsia"/>
              </w:rPr>
              <w:t>2700m</w:t>
            </w:r>
          </w:p>
        </w:tc>
        <w:tc>
          <w:tcPr>
            <w:tcW w:w="1383" w:type="dxa"/>
          </w:tcPr>
          <w:p w14:paraId="18EEFF8E" w14:textId="77777777" w:rsidR="009B7770" w:rsidRPr="009E36A4" w:rsidRDefault="00C50E25" w:rsidP="008F0945">
            <w:pPr>
              <w:spacing w:line="360" w:lineRule="exact"/>
            </w:pPr>
            <w:r w:rsidRPr="009E36A4">
              <w:rPr>
                <w:rFonts w:hint="eastAsia"/>
              </w:rPr>
              <w:t>40m/10km</w:t>
            </w:r>
          </w:p>
        </w:tc>
        <w:tc>
          <w:tcPr>
            <w:tcW w:w="1383" w:type="dxa"/>
          </w:tcPr>
          <w:p w14:paraId="23CEB238" w14:textId="77777777" w:rsidR="009B7770" w:rsidRPr="009E36A4" w:rsidRDefault="00C90D41" w:rsidP="008F0945">
            <w:pPr>
              <w:spacing w:line="360" w:lineRule="exact"/>
            </w:pPr>
            <w:r w:rsidRPr="009E36A4">
              <w:rPr>
                <w:rFonts w:hint="eastAsia"/>
              </w:rPr>
              <w:t>70km</w:t>
            </w:r>
          </w:p>
        </w:tc>
      </w:tr>
      <w:tr w:rsidR="009B7770" w:rsidRPr="009E36A4" w14:paraId="4587241A" w14:textId="77777777" w:rsidTr="009B7770">
        <w:tc>
          <w:tcPr>
            <w:tcW w:w="1382" w:type="dxa"/>
          </w:tcPr>
          <w:p w14:paraId="1BADBC07" w14:textId="77777777" w:rsidR="009B7770" w:rsidRPr="009E36A4" w:rsidRDefault="009D596A" w:rsidP="008F0945">
            <w:pPr>
              <w:spacing w:line="360" w:lineRule="exact"/>
            </w:pPr>
            <w:r w:rsidRPr="009E36A4">
              <w:rPr>
                <w:rFonts w:hint="eastAsia"/>
              </w:rPr>
              <w:t>系统复杂度</w:t>
            </w:r>
          </w:p>
        </w:tc>
        <w:tc>
          <w:tcPr>
            <w:tcW w:w="1382" w:type="dxa"/>
          </w:tcPr>
          <w:p w14:paraId="73131874" w14:textId="77777777" w:rsidR="009B7770" w:rsidRPr="009E36A4" w:rsidRDefault="009D596A" w:rsidP="008F0945">
            <w:pPr>
              <w:spacing w:line="360" w:lineRule="exact"/>
            </w:pPr>
            <w:r w:rsidRPr="009E36A4">
              <w:rPr>
                <w:rFonts w:hint="eastAsia"/>
              </w:rPr>
              <w:t>复杂</w:t>
            </w:r>
          </w:p>
        </w:tc>
        <w:tc>
          <w:tcPr>
            <w:tcW w:w="1383" w:type="dxa"/>
          </w:tcPr>
          <w:p w14:paraId="3E9E1805" w14:textId="77777777" w:rsidR="009B7770" w:rsidRPr="009E36A4" w:rsidRDefault="009D596A" w:rsidP="008F0945">
            <w:pPr>
              <w:spacing w:line="360" w:lineRule="exact"/>
            </w:pPr>
            <w:r w:rsidRPr="009E36A4">
              <w:rPr>
                <w:rFonts w:hint="eastAsia"/>
              </w:rPr>
              <w:t>复杂</w:t>
            </w:r>
          </w:p>
        </w:tc>
        <w:tc>
          <w:tcPr>
            <w:tcW w:w="1383" w:type="dxa"/>
          </w:tcPr>
          <w:p w14:paraId="520C57A6" w14:textId="77777777" w:rsidR="009B7770" w:rsidRPr="009E36A4" w:rsidRDefault="009D596A" w:rsidP="008F0945">
            <w:pPr>
              <w:spacing w:line="360" w:lineRule="exact"/>
            </w:pPr>
            <w:r w:rsidRPr="009E36A4">
              <w:rPr>
                <w:rFonts w:hint="eastAsia"/>
              </w:rPr>
              <w:t>较复杂</w:t>
            </w:r>
          </w:p>
        </w:tc>
        <w:tc>
          <w:tcPr>
            <w:tcW w:w="1383" w:type="dxa"/>
          </w:tcPr>
          <w:p w14:paraId="3E8B615C" w14:textId="77777777" w:rsidR="009B7770" w:rsidRPr="009E36A4" w:rsidRDefault="009D596A" w:rsidP="008F0945">
            <w:pPr>
              <w:spacing w:line="360" w:lineRule="exact"/>
            </w:pPr>
            <w:r w:rsidRPr="009E36A4">
              <w:rPr>
                <w:rFonts w:hint="eastAsia"/>
              </w:rPr>
              <w:t>简单</w:t>
            </w:r>
          </w:p>
        </w:tc>
        <w:tc>
          <w:tcPr>
            <w:tcW w:w="1383" w:type="dxa"/>
          </w:tcPr>
          <w:p w14:paraId="0422C909" w14:textId="77777777" w:rsidR="009B7770" w:rsidRPr="009E36A4" w:rsidRDefault="009D596A" w:rsidP="008F0945">
            <w:pPr>
              <w:spacing w:line="360" w:lineRule="exact"/>
            </w:pPr>
            <w:r w:rsidRPr="009E36A4">
              <w:rPr>
                <w:rFonts w:hint="eastAsia"/>
              </w:rPr>
              <w:t>较简单</w:t>
            </w:r>
          </w:p>
        </w:tc>
      </w:tr>
      <w:tr w:rsidR="009B7770" w:rsidRPr="009E36A4" w14:paraId="72CD93C0" w14:textId="77777777" w:rsidTr="009B7770">
        <w:tc>
          <w:tcPr>
            <w:tcW w:w="1382" w:type="dxa"/>
          </w:tcPr>
          <w:p w14:paraId="6C80DE5F" w14:textId="77777777" w:rsidR="009B7770" w:rsidRPr="009E36A4" w:rsidRDefault="00A94084" w:rsidP="008F0945">
            <w:pPr>
              <w:spacing w:line="360" w:lineRule="exact"/>
            </w:pPr>
            <w:r w:rsidRPr="009E36A4">
              <w:rPr>
                <w:rFonts w:hint="eastAsia"/>
              </w:rPr>
              <w:t>系统</w:t>
            </w:r>
            <w:r w:rsidR="009D596A" w:rsidRPr="009E36A4">
              <w:rPr>
                <w:rFonts w:hint="eastAsia"/>
              </w:rPr>
              <w:t>成本</w:t>
            </w:r>
          </w:p>
        </w:tc>
        <w:tc>
          <w:tcPr>
            <w:tcW w:w="1382" w:type="dxa"/>
          </w:tcPr>
          <w:p w14:paraId="26DFD60E" w14:textId="77777777" w:rsidR="009B7770" w:rsidRPr="009E36A4" w:rsidRDefault="00EB05C9" w:rsidP="008F0945">
            <w:pPr>
              <w:spacing w:line="360" w:lineRule="exact"/>
            </w:pPr>
            <w:r w:rsidRPr="009E36A4">
              <w:rPr>
                <w:rFonts w:hint="eastAsia"/>
              </w:rPr>
              <w:t>较低</w:t>
            </w:r>
          </w:p>
        </w:tc>
        <w:tc>
          <w:tcPr>
            <w:tcW w:w="1383" w:type="dxa"/>
          </w:tcPr>
          <w:p w14:paraId="74238E28" w14:textId="77777777" w:rsidR="009B7770" w:rsidRPr="009E36A4" w:rsidRDefault="00EB05C9" w:rsidP="008F0945">
            <w:pPr>
              <w:spacing w:line="360" w:lineRule="exact"/>
            </w:pPr>
            <w:r w:rsidRPr="009E36A4">
              <w:rPr>
                <w:rFonts w:hint="eastAsia"/>
              </w:rPr>
              <w:t>低</w:t>
            </w:r>
          </w:p>
        </w:tc>
        <w:tc>
          <w:tcPr>
            <w:tcW w:w="1383" w:type="dxa"/>
          </w:tcPr>
          <w:p w14:paraId="131181C8" w14:textId="77777777" w:rsidR="009B7770" w:rsidRPr="009E36A4" w:rsidRDefault="00EB05C9" w:rsidP="008F0945">
            <w:pPr>
              <w:spacing w:line="360" w:lineRule="exact"/>
            </w:pPr>
            <w:r w:rsidRPr="009E36A4">
              <w:rPr>
                <w:rFonts w:hint="eastAsia"/>
              </w:rPr>
              <w:t>较高</w:t>
            </w:r>
          </w:p>
        </w:tc>
        <w:tc>
          <w:tcPr>
            <w:tcW w:w="1383" w:type="dxa"/>
          </w:tcPr>
          <w:p w14:paraId="21AC82D7" w14:textId="77777777" w:rsidR="009B7770" w:rsidRPr="009E36A4" w:rsidRDefault="00EB05C9" w:rsidP="008F0945">
            <w:pPr>
              <w:spacing w:line="360" w:lineRule="exact"/>
            </w:pPr>
            <w:r w:rsidRPr="009E36A4">
              <w:rPr>
                <w:rFonts w:hint="eastAsia"/>
              </w:rPr>
              <w:t>低</w:t>
            </w:r>
          </w:p>
        </w:tc>
        <w:tc>
          <w:tcPr>
            <w:tcW w:w="1383" w:type="dxa"/>
          </w:tcPr>
          <w:p w14:paraId="722439E2" w14:textId="77777777" w:rsidR="009B7770" w:rsidRPr="009E36A4" w:rsidRDefault="00EB05C9" w:rsidP="008F0945">
            <w:pPr>
              <w:spacing w:line="360" w:lineRule="exact"/>
            </w:pPr>
            <w:r w:rsidRPr="009E36A4">
              <w:rPr>
                <w:rFonts w:hint="eastAsia"/>
              </w:rPr>
              <w:t>较高</w:t>
            </w:r>
          </w:p>
        </w:tc>
      </w:tr>
    </w:tbl>
    <w:p w14:paraId="53AA284E" w14:textId="77777777" w:rsidR="009B7770" w:rsidRPr="009E36A4" w:rsidRDefault="00003F39" w:rsidP="008F0945">
      <w:pPr>
        <w:spacing w:line="360" w:lineRule="exact"/>
        <w:ind w:firstLine="412"/>
      </w:pPr>
      <w:r w:rsidRPr="009E36A4">
        <w:rPr>
          <w:rFonts w:hint="eastAsia"/>
        </w:rPr>
        <w:t>由比较表格可知，在限制成本和保证速率的前提下，</w:t>
      </w:r>
      <w:r w:rsidRPr="009E36A4">
        <w:rPr>
          <w:rFonts w:hint="eastAsia"/>
        </w:rPr>
        <w:t>CAN</w:t>
      </w:r>
      <w:r w:rsidRPr="009E36A4">
        <w:rPr>
          <w:rFonts w:hint="eastAsia"/>
        </w:rPr>
        <w:t>总线的系统复杂度相对简单，并且现在运用相当成熟，这也是</w:t>
      </w:r>
      <w:r w:rsidR="00A468AB" w:rsidRPr="009E36A4">
        <w:rPr>
          <w:rFonts w:hint="eastAsia"/>
        </w:rPr>
        <w:t>本设计</w:t>
      </w:r>
      <w:r w:rsidRPr="009E36A4">
        <w:rPr>
          <w:rFonts w:hint="eastAsia"/>
        </w:rPr>
        <w:t>采用</w:t>
      </w:r>
      <w:r w:rsidRPr="009E36A4">
        <w:rPr>
          <w:rFonts w:hint="eastAsia"/>
        </w:rPr>
        <w:t>CAN</w:t>
      </w:r>
      <w:r w:rsidRPr="009E36A4">
        <w:rPr>
          <w:rFonts w:hint="eastAsia"/>
        </w:rPr>
        <w:t>总线的原因。</w:t>
      </w:r>
    </w:p>
    <w:p w14:paraId="41D92668" w14:textId="77777777" w:rsidR="00D06896" w:rsidRPr="009E36A4" w:rsidRDefault="00D06896" w:rsidP="00D06896">
      <w:pPr>
        <w:pStyle w:val="2"/>
        <w:spacing w:beforeLines="50" w:before="156" w:afterLines="50" w:after="156" w:line="360" w:lineRule="exact"/>
        <w:rPr>
          <w:rFonts w:eastAsia="黑体" w:cs="Arial"/>
          <w:b w:val="0"/>
          <w:i w:val="0"/>
        </w:rPr>
      </w:pPr>
      <w:bookmarkStart w:id="61" w:name="溶液的配制及浓度的测定"/>
      <w:bookmarkStart w:id="62" w:name="_Toc261510885"/>
      <w:bookmarkStart w:id="63" w:name="_Toc484634795"/>
      <w:r w:rsidRPr="009E36A4">
        <w:rPr>
          <w:rFonts w:eastAsia="黑体"/>
          <w:b w:val="0"/>
          <w:i w:val="0"/>
        </w:rPr>
        <w:t>3.2</w:t>
      </w:r>
      <w:r w:rsidRPr="009E36A4">
        <w:rPr>
          <w:rFonts w:eastAsia="黑体" w:cs="Arial"/>
          <w:b w:val="0"/>
          <w:i w:val="0"/>
        </w:rPr>
        <w:t xml:space="preserve"> </w:t>
      </w:r>
      <w:bookmarkEnd w:id="61"/>
      <w:bookmarkEnd w:id="62"/>
      <w:r w:rsidR="00262F68" w:rsidRPr="009E36A4">
        <w:rPr>
          <w:rFonts w:eastAsia="黑体" w:cs="Arial" w:hint="eastAsia"/>
          <w:b w:val="0"/>
          <w:i w:val="0"/>
          <w:lang w:eastAsia="zh-CN"/>
        </w:rPr>
        <w:t>CAN</w:t>
      </w:r>
      <w:r w:rsidR="008F1867" w:rsidRPr="009E36A4">
        <w:rPr>
          <w:rFonts w:eastAsia="黑体" w:cs="Arial" w:hint="eastAsia"/>
          <w:b w:val="0"/>
          <w:i w:val="0"/>
          <w:lang w:eastAsia="zh-CN"/>
        </w:rPr>
        <w:t>总线协议</w:t>
      </w:r>
      <w:bookmarkEnd w:id="63"/>
    </w:p>
    <w:p w14:paraId="42A3371A" w14:textId="77777777" w:rsidR="009A1B16" w:rsidRPr="009E36A4" w:rsidRDefault="00C75E68" w:rsidP="009A1B16">
      <w:pPr>
        <w:keepLines/>
        <w:spacing w:beforeLines="50" w:before="156" w:afterLines="50" w:after="156" w:line="360" w:lineRule="exact"/>
        <w:ind w:firstLineChars="200" w:firstLine="420"/>
        <w:outlineLvl w:val="2"/>
        <w:rPr>
          <w:rFonts w:eastAsia="黑体"/>
          <w:bCs/>
          <w:szCs w:val="32"/>
        </w:rPr>
      </w:pPr>
      <w:bookmarkStart w:id="64" w:name="_Toc422059060"/>
      <w:bookmarkStart w:id="65" w:name="_Toc421383848"/>
      <w:bookmarkStart w:id="66" w:name="_Toc484634796"/>
      <w:bookmarkStart w:id="67" w:name="_Toc261510889"/>
      <w:r w:rsidRPr="009E36A4">
        <w:rPr>
          <w:rFonts w:eastAsia="黑体" w:hint="eastAsia"/>
          <w:bCs/>
          <w:szCs w:val="32"/>
        </w:rPr>
        <w:t>3</w:t>
      </w:r>
      <w:r w:rsidR="009A1B16" w:rsidRPr="009E36A4">
        <w:rPr>
          <w:rFonts w:eastAsia="黑体"/>
          <w:bCs/>
          <w:szCs w:val="32"/>
        </w:rPr>
        <w:t>.2.1 CAN</w:t>
      </w:r>
      <w:r w:rsidR="009A1B16" w:rsidRPr="009E36A4">
        <w:rPr>
          <w:rFonts w:eastAsia="黑体" w:hint="eastAsia"/>
          <w:bCs/>
          <w:szCs w:val="32"/>
        </w:rPr>
        <w:t>的基本特点</w:t>
      </w:r>
      <w:bookmarkEnd w:id="64"/>
      <w:bookmarkEnd w:id="65"/>
      <w:bookmarkEnd w:id="66"/>
    </w:p>
    <w:p w14:paraId="0A85B9B0"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t>CAN</w:t>
      </w:r>
      <w:r w:rsidRPr="009E36A4">
        <w:rPr>
          <w:rFonts w:hint="eastAsia"/>
        </w:rPr>
        <w:t>是</w:t>
      </w:r>
      <w:r w:rsidRPr="009E36A4">
        <w:t>Controller Area Network</w:t>
      </w:r>
      <w:r w:rsidRPr="009E36A4">
        <w:rPr>
          <w:rFonts w:hint="eastAsia"/>
        </w:rPr>
        <w:t>的缩写（以下称为</w:t>
      </w:r>
      <w:r w:rsidRPr="009E36A4">
        <w:t>CAN</w:t>
      </w:r>
      <w:r w:rsidRPr="009E36A4">
        <w:rPr>
          <w:rFonts w:hint="eastAsia"/>
        </w:rPr>
        <w:t>），是</w:t>
      </w:r>
      <w:r w:rsidRPr="009E36A4">
        <w:t>ISO</w:t>
      </w:r>
      <w:r w:rsidRPr="009E36A4">
        <w:rPr>
          <w:rFonts w:hint="eastAsia"/>
        </w:rPr>
        <w:t>国际标准化的串行通信协议。起先，</w:t>
      </w:r>
      <w:r w:rsidRPr="009E36A4">
        <w:t>CAN-bus</w:t>
      </w:r>
      <w:r w:rsidRPr="009E36A4">
        <w:rPr>
          <w:rFonts w:hint="eastAsia"/>
        </w:rPr>
        <w:t>被设计作为汽车环境中的微控制器通讯，在车载各电子控制装置</w:t>
      </w:r>
      <w:r w:rsidRPr="009E36A4">
        <w:t>ECU</w:t>
      </w:r>
      <w:r w:rsidRPr="009E36A4">
        <w:rPr>
          <w:rFonts w:hint="eastAsia"/>
        </w:rPr>
        <w:t>之间交换信息，形成汽车电子控制网络。作为一种多主方式的串行通讯总线，它的基本设计规范要求有高的位速率高抗电磁干扰性而且能够检测出产生的任何错误。</w:t>
      </w:r>
    </w:p>
    <w:p w14:paraId="4731553A"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总线具有以下主要特点：</w:t>
      </w:r>
    </w:p>
    <w:p w14:paraId="4A9F6611"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w:t>
      </w:r>
      <w:r w:rsidRPr="009E36A4">
        <w:rPr>
          <w:rFonts w:hint="eastAsia"/>
        </w:rPr>
        <w:t>）</w:t>
      </w:r>
      <w:r w:rsidRPr="009E36A4">
        <w:t>CAN</w:t>
      </w:r>
      <w:r w:rsidRPr="009E36A4">
        <w:rPr>
          <w:rFonts w:hint="eastAsia"/>
        </w:rPr>
        <w:t>是到目前为止唯一有国际标准的现场总线。</w:t>
      </w:r>
    </w:p>
    <w:p w14:paraId="601B6567"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2</w:t>
      </w:r>
      <w:r w:rsidRPr="009E36A4">
        <w:rPr>
          <w:rFonts w:hint="eastAsia"/>
        </w:rPr>
        <w:t>）</w:t>
      </w:r>
      <w:r w:rsidRPr="009E36A4">
        <w:t>CAN</w:t>
      </w:r>
      <w:r w:rsidRPr="009E36A4">
        <w:rPr>
          <w:rFonts w:hint="eastAsia"/>
        </w:rPr>
        <w:t>为多主工作方式，网络上任一节点均可在任一时刻主动地向网络上其他节点发送信息，而不分主从。</w:t>
      </w:r>
    </w:p>
    <w:p w14:paraId="160E0859"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3</w:t>
      </w:r>
      <w:r w:rsidRPr="009E36A4">
        <w:rPr>
          <w:rFonts w:hint="eastAsia"/>
        </w:rPr>
        <w:t>）在报文标识符上，</w:t>
      </w:r>
      <w:r w:rsidRPr="009E36A4">
        <w:t>CAN</w:t>
      </w:r>
      <w:r w:rsidRPr="009E36A4">
        <w:rPr>
          <w:rFonts w:hint="eastAsia"/>
        </w:rPr>
        <w:t>上的节点分成不同的优先级，可满足不同的实时要求，优先级高的数据最多可在</w:t>
      </w:r>
      <w:r w:rsidRPr="009E36A4">
        <w:t>134us</w:t>
      </w:r>
      <w:r w:rsidRPr="009E36A4">
        <w:rPr>
          <w:rFonts w:hint="eastAsia"/>
        </w:rPr>
        <w:t>内得到传输。</w:t>
      </w:r>
    </w:p>
    <w:p w14:paraId="3362EF56" w14:textId="77777777" w:rsidR="009A1B16" w:rsidRPr="009E36A4" w:rsidRDefault="009A1B16" w:rsidP="009A1B16">
      <w:pPr>
        <w:autoSpaceDE w:val="0"/>
        <w:autoSpaceDN w:val="0"/>
        <w:spacing w:line="360" w:lineRule="exact"/>
        <w:ind w:firstLineChars="200" w:firstLine="420"/>
      </w:pPr>
      <w:r w:rsidRPr="009E36A4">
        <w:rPr>
          <w:rFonts w:hint="eastAsia"/>
        </w:rPr>
        <w:lastRenderedPageBreak/>
        <w:t>（</w:t>
      </w:r>
      <w:r w:rsidRPr="009E36A4">
        <w:t>4</w:t>
      </w:r>
      <w:r w:rsidRPr="009E36A4">
        <w:rPr>
          <w:rFonts w:hint="eastAsia"/>
        </w:rPr>
        <w:t>）</w:t>
      </w:r>
      <w:r w:rsidRPr="009E36A4">
        <w:t>CAN</w:t>
      </w:r>
      <w:r w:rsidRPr="009E36A4">
        <w:rPr>
          <w:rFonts w:hint="eastAsia"/>
        </w:rPr>
        <w:t>采用非破坏总线仲裁技术。当多个节点同时向总线发送信息出现冲突时，优先级较低的节点会主动地退出发送，而最高优先级的节点可不受影响地继续传输数据，从而大大节省了总线冲突仲裁时间。尤其是在网络负载很重的情况下，也不会出现网络瘫痪情况（以太网则可能）。</w:t>
      </w:r>
    </w:p>
    <w:p w14:paraId="75848823"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5</w:t>
      </w:r>
      <w:r w:rsidRPr="009E36A4">
        <w:rPr>
          <w:rFonts w:hint="eastAsia"/>
        </w:rPr>
        <w:t>）</w:t>
      </w:r>
      <w:r w:rsidRPr="009E36A4">
        <w:t>CAN</w:t>
      </w:r>
      <w:r w:rsidRPr="009E36A4">
        <w:rPr>
          <w:rFonts w:hint="eastAsia"/>
        </w:rPr>
        <w:t>节点只需通过对报文的标识符滤波即可实现点对点、一点对多点及全局广播等几种方式传送接收数据。</w:t>
      </w:r>
    </w:p>
    <w:p w14:paraId="78679502"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6</w:t>
      </w:r>
      <w:r w:rsidRPr="009E36A4">
        <w:rPr>
          <w:rFonts w:hint="eastAsia"/>
        </w:rPr>
        <w:t>）</w:t>
      </w:r>
      <w:r w:rsidRPr="009E36A4">
        <w:t>CAN</w:t>
      </w:r>
      <w:r w:rsidRPr="009E36A4">
        <w:rPr>
          <w:rFonts w:hint="eastAsia"/>
        </w:rPr>
        <w:t>的直接通信距离最远可达</w:t>
      </w:r>
      <w:r w:rsidRPr="009E36A4">
        <w:t>10km</w:t>
      </w:r>
      <w:r w:rsidRPr="009E36A4">
        <w:rPr>
          <w:rFonts w:hint="eastAsia"/>
        </w:rPr>
        <w:t>（速率在</w:t>
      </w:r>
      <w:r w:rsidRPr="009E36A4">
        <w:t>5kbps</w:t>
      </w:r>
      <w:r w:rsidRPr="009E36A4">
        <w:rPr>
          <w:rFonts w:hint="eastAsia"/>
        </w:rPr>
        <w:t>以下）；通信速率最高可达</w:t>
      </w:r>
      <w:r w:rsidRPr="009E36A4">
        <w:t>1Mbps</w:t>
      </w:r>
      <w:r w:rsidRPr="009E36A4">
        <w:rPr>
          <w:rFonts w:hint="eastAsia"/>
        </w:rPr>
        <w:t>（此时通信距离最长为</w:t>
      </w:r>
      <w:r w:rsidRPr="009E36A4">
        <w:t>40m</w:t>
      </w:r>
      <w:r w:rsidRPr="009E36A4">
        <w:rPr>
          <w:rFonts w:hint="eastAsia"/>
        </w:rPr>
        <w:t>）。</w:t>
      </w:r>
    </w:p>
    <w:p w14:paraId="38CC55F4"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7</w:t>
      </w:r>
      <w:r w:rsidRPr="009E36A4">
        <w:rPr>
          <w:rFonts w:hint="eastAsia"/>
        </w:rPr>
        <w:t>）</w:t>
      </w:r>
      <w:r w:rsidRPr="009E36A4">
        <w:t>CAN</w:t>
      </w:r>
      <w:r w:rsidRPr="009E36A4">
        <w:rPr>
          <w:rFonts w:hint="eastAsia"/>
        </w:rPr>
        <w:t>上的节点数主要取决于总线驱动电路，目前可达</w:t>
      </w:r>
      <w:r w:rsidRPr="009E36A4">
        <w:t>110</w:t>
      </w:r>
      <w:r w:rsidRPr="009E36A4">
        <w:rPr>
          <w:rFonts w:hint="eastAsia"/>
        </w:rPr>
        <w:t>个。在标准帧报文标识符有</w:t>
      </w:r>
      <w:r w:rsidRPr="009E36A4">
        <w:t>11</w:t>
      </w:r>
      <w:r w:rsidRPr="009E36A4">
        <w:rPr>
          <w:rFonts w:hint="eastAsia"/>
        </w:rPr>
        <w:t>位，而在扩展帧的报文标识符（</w:t>
      </w:r>
      <w:r w:rsidRPr="009E36A4">
        <w:t>29</w:t>
      </w:r>
      <w:r w:rsidRPr="009E36A4">
        <w:rPr>
          <w:rFonts w:hint="eastAsia"/>
        </w:rPr>
        <w:t>位）的个数几乎不受限制。</w:t>
      </w:r>
    </w:p>
    <w:p w14:paraId="120A3E98"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8</w:t>
      </w:r>
      <w:r w:rsidRPr="009E36A4">
        <w:rPr>
          <w:rFonts w:hint="eastAsia"/>
        </w:rPr>
        <w:t>）</w:t>
      </w:r>
      <w:r w:rsidRPr="009E36A4">
        <w:t>CAN</w:t>
      </w:r>
      <w:r w:rsidRPr="009E36A4">
        <w:rPr>
          <w:rFonts w:hint="eastAsia"/>
        </w:rPr>
        <w:t>的每帧信息都有</w:t>
      </w:r>
      <w:r w:rsidRPr="009E36A4">
        <w:t>CRC</w:t>
      </w:r>
      <w:r w:rsidRPr="009E36A4">
        <w:rPr>
          <w:rFonts w:hint="eastAsia"/>
        </w:rPr>
        <w:t>校验及其他检错措施，具有极好的检错效果。</w:t>
      </w:r>
    </w:p>
    <w:p w14:paraId="2E10159A"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9</w:t>
      </w:r>
      <w:r w:rsidRPr="009E36A4">
        <w:rPr>
          <w:rFonts w:hint="eastAsia"/>
        </w:rPr>
        <w:t>）</w:t>
      </w:r>
      <w:r w:rsidRPr="009E36A4">
        <w:t>CAN</w:t>
      </w:r>
      <w:r w:rsidRPr="009E36A4">
        <w:rPr>
          <w:rFonts w:hint="eastAsia"/>
        </w:rPr>
        <w:t>节点在错误严重的情况下具有自动关闭输出功能，以使总线上其他节点的操作不受影响。</w:t>
      </w:r>
    </w:p>
    <w:p w14:paraId="3A197A41"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10</w:t>
      </w:r>
      <w:r w:rsidRPr="009E36A4">
        <w:rPr>
          <w:rFonts w:hint="eastAsia"/>
        </w:rPr>
        <w:t>）</w:t>
      </w:r>
      <w:r w:rsidRPr="009E36A4">
        <w:t>CAN</w:t>
      </w:r>
      <w:r w:rsidRPr="009E36A4">
        <w:rPr>
          <w:rFonts w:hint="eastAsia"/>
        </w:rPr>
        <w:t>总线具有较高的性能价格比。它结构简单，器件容易购置，每个节点的价格较低，而且开发技术容易掌握，能充分利用现有的单片机开发工具。</w:t>
      </w:r>
    </w:p>
    <w:p w14:paraId="7E73EA20"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11</w:t>
      </w:r>
      <w:r w:rsidRPr="009E36A4">
        <w:rPr>
          <w:rFonts w:hint="eastAsia"/>
        </w:rPr>
        <w:t>）</w:t>
      </w:r>
      <w:r w:rsidRPr="009E36A4">
        <w:t xml:space="preserve">CAN </w:t>
      </w:r>
      <w:r w:rsidRPr="009E36A4">
        <w:rPr>
          <w:rFonts w:hint="eastAsia"/>
        </w:rPr>
        <w:t>数据信号由</w:t>
      </w:r>
      <w:r w:rsidRPr="009E36A4">
        <w:t>CAN_H</w:t>
      </w:r>
      <w:r w:rsidRPr="009E36A4">
        <w:rPr>
          <w:rFonts w:hint="eastAsia"/>
        </w:rPr>
        <w:t>和</w:t>
      </w:r>
      <w:r w:rsidRPr="009E36A4">
        <w:t>CAN_L</w:t>
      </w:r>
      <w:r w:rsidRPr="009E36A4">
        <w:rPr>
          <w:rFonts w:hint="eastAsia"/>
        </w:rPr>
        <w:t>两条信号线差分传送，信号传输用短帧结构</w:t>
      </w:r>
      <w:r w:rsidRPr="009E36A4">
        <w:t>(8</w:t>
      </w:r>
      <w:r w:rsidRPr="009E36A4">
        <w:rPr>
          <w:rFonts w:hint="eastAsia"/>
        </w:rPr>
        <w:t>个字节</w:t>
      </w:r>
      <w:r w:rsidRPr="009E36A4">
        <w:t>)</w:t>
      </w:r>
      <w:r w:rsidRPr="009E36A4">
        <w:rPr>
          <w:rFonts w:hint="eastAsia"/>
        </w:rPr>
        <w:t>，传输时间短，抗干扰能力强</w:t>
      </w:r>
      <w:r w:rsidRPr="009E36A4">
        <w:rPr>
          <w:vertAlign w:val="superscript"/>
        </w:rPr>
        <w:t>[</w:t>
      </w:r>
      <w:r w:rsidR="008368EA" w:rsidRPr="009E36A4">
        <w:rPr>
          <w:vertAlign w:val="superscript"/>
        </w:rPr>
        <w:t>10]</w:t>
      </w:r>
    </w:p>
    <w:p w14:paraId="3FE9B7A6"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68" w:name="_Toc422059061"/>
      <w:bookmarkStart w:id="69" w:name="_Toc421383849"/>
      <w:bookmarkStart w:id="70" w:name="_Toc484634797"/>
      <w:r w:rsidRPr="009E36A4">
        <w:rPr>
          <w:rFonts w:eastAsia="黑体" w:hint="eastAsia"/>
          <w:bCs/>
          <w:szCs w:val="32"/>
        </w:rPr>
        <w:t>3</w:t>
      </w:r>
      <w:r w:rsidR="009A1B16" w:rsidRPr="009E36A4">
        <w:rPr>
          <w:rFonts w:eastAsia="黑体"/>
          <w:bCs/>
          <w:szCs w:val="32"/>
        </w:rPr>
        <w:t>.2.2 CAN</w:t>
      </w:r>
      <w:r w:rsidR="009A1B16" w:rsidRPr="009E36A4">
        <w:rPr>
          <w:rFonts w:eastAsia="黑体" w:hint="eastAsia"/>
          <w:bCs/>
          <w:szCs w:val="32"/>
        </w:rPr>
        <w:t>的发展前景</w:t>
      </w:r>
      <w:bookmarkEnd w:id="68"/>
      <w:bookmarkEnd w:id="69"/>
      <w:bookmarkEnd w:id="70"/>
    </w:p>
    <w:p w14:paraId="0437360C"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虽然自</w:t>
      </w:r>
      <w:r w:rsidRPr="009E36A4">
        <w:t>CAN</w:t>
      </w:r>
      <w:r w:rsidRPr="009E36A4">
        <w:rPr>
          <w:rFonts w:hint="eastAsia"/>
        </w:rPr>
        <w:t>协议颁布迄今己有十几年</w:t>
      </w:r>
      <w:r w:rsidRPr="009E36A4">
        <w:t>,</w:t>
      </w:r>
      <w:r w:rsidRPr="009E36A4">
        <w:rPr>
          <w:rFonts w:hint="eastAsia"/>
        </w:rPr>
        <w:t>它仍然在发展完善。</w:t>
      </w:r>
      <w:r w:rsidRPr="009E36A4">
        <w:t>2000</w:t>
      </w:r>
      <w:r w:rsidRPr="009E36A4">
        <w:rPr>
          <w:rFonts w:hint="eastAsia"/>
        </w:rPr>
        <w:t>年一开始，</w:t>
      </w:r>
      <w:r w:rsidRPr="009E36A4">
        <w:t>ISO</w:t>
      </w:r>
      <w:r w:rsidRPr="009E36A4">
        <w:rPr>
          <w:rFonts w:hint="eastAsia"/>
        </w:rPr>
        <w:t>的任务是迫使有关的几个公司定义一项协议用于</w:t>
      </w:r>
      <w:r w:rsidRPr="009E36A4">
        <w:t>CAN</w:t>
      </w:r>
      <w:r w:rsidRPr="009E36A4">
        <w:rPr>
          <w:rFonts w:hint="eastAsia"/>
        </w:rPr>
        <w:t>报文的时间一触发传输</w:t>
      </w:r>
      <w:r w:rsidRPr="009E36A4">
        <w:t>(Time</w:t>
      </w:r>
      <w:r w:rsidRPr="009E36A4">
        <w:rPr>
          <w:rFonts w:hint="eastAsia"/>
        </w:rPr>
        <w:t>一</w:t>
      </w:r>
      <w:r w:rsidRPr="009E36A4">
        <w:t>triggered Transmission)</w:t>
      </w:r>
      <w:r w:rsidRPr="009E36A4">
        <w:rPr>
          <w:rFonts w:hint="eastAsia"/>
        </w:rPr>
        <w:t>。</w:t>
      </w:r>
      <w:r w:rsidRPr="009E36A4">
        <w:t>Dr.Bernd Mueller</w:t>
      </w:r>
      <w:r w:rsidRPr="009E36A4">
        <w:rPr>
          <w:rFonts w:hint="eastAsia"/>
        </w:rPr>
        <w:t>和</w:t>
      </w:r>
      <w:r w:rsidRPr="009E36A4">
        <w:t>Thomas Fuehrer</w:t>
      </w:r>
      <w:r w:rsidRPr="009E36A4">
        <w:rPr>
          <w:rFonts w:hint="eastAsia"/>
        </w:rPr>
        <w:t>以及</w:t>
      </w:r>
      <w:r w:rsidRPr="009E36A4">
        <w:t>Bosch</w:t>
      </w:r>
      <w:r w:rsidRPr="009E36A4">
        <w:rPr>
          <w:rFonts w:hint="eastAsia"/>
        </w:rPr>
        <w:t>的其他一些人员会同来自半导体工业和学院搞研究的专家一起定义“</w:t>
      </w:r>
      <w:r w:rsidRPr="009E36A4">
        <w:t>CAN</w:t>
      </w:r>
      <w:r w:rsidRPr="009E36A4">
        <w:rPr>
          <w:rFonts w:hint="eastAsia"/>
        </w:rPr>
        <w:t>的时间一触发通信”协议</w:t>
      </w:r>
      <w:r w:rsidRPr="009E36A4">
        <w:t>(TTCAN),</w:t>
      </w:r>
      <w:r w:rsidRPr="009E36A4">
        <w:rPr>
          <w:rFonts w:hint="eastAsia"/>
        </w:rPr>
        <w:t>计划把它国际标准化为</w:t>
      </w:r>
      <w:r w:rsidRPr="009E36A4">
        <w:t>ISO11898</w:t>
      </w:r>
      <w:r w:rsidRPr="009E36A4">
        <w:rPr>
          <w:rFonts w:hint="eastAsia"/>
        </w:rPr>
        <w:t>一</w:t>
      </w:r>
      <w:r w:rsidRPr="009E36A4">
        <w:t>4</w:t>
      </w:r>
      <w:r w:rsidRPr="009E36A4">
        <w:rPr>
          <w:rFonts w:hint="eastAsia"/>
        </w:rPr>
        <w:t>。这个</w:t>
      </w:r>
      <w:r w:rsidRPr="009E36A4">
        <w:t>CAN</w:t>
      </w:r>
      <w:r w:rsidRPr="009E36A4">
        <w:rPr>
          <w:rFonts w:hint="eastAsia"/>
        </w:rPr>
        <w:t>的扩展现在正在硅片上进行，它不仅允许用</w:t>
      </w:r>
      <w:r w:rsidRPr="009E36A4">
        <w:t>CAN</w:t>
      </w:r>
      <w:r w:rsidRPr="009E36A4">
        <w:rPr>
          <w:rFonts w:hint="eastAsia"/>
        </w:rPr>
        <w:t>作时间等间距传送报文和封闭控制循环，也允许在</w:t>
      </w:r>
      <w:r w:rsidRPr="009E36A4">
        <w:t>x</w:t>
      </w:r>
      <w:r w:rsidRPr="009E36A4">
        <w:rPr>
          <w:rFonts w:hint="eastAsia"/>
        </w:rPr>
        <w:t>一</w:t>
      </w:r>
      <w:r w:rsidRPr="009E36A4">
        <w:t>by</w:t>
      </w:r>
      <w:r w:rsidRPr="009E36A4">
        <w:rPr>
          <w:rFonts w:hint="eastAsia"/>
        </w:rPr>
        <w:t>一</w:t>
      </w:r>
      <w:r w:rsidRPr="009E36A4">
        <w:t>wire</w:t>
      </w:r>
      <w:r w:rsidRPr="009E36A4">
        <w:rPr>
          <w:rFonts w:hint="eastAsia"/>
        </w:rPr>
        <w:t>中使用</w:t>
      </w:r>
      <w:r w:rsidRPr="009E36A4">
        <w:t>CAN</w:t>
      </w:r>
      <w:r w:rsidRPr="009E36A4">
        <w:rPr>
          <w:rFonts w:hint="eastAsia"/>
        </w:rPr>
        <w:t>。因为</w:t>
      </w:r>
      <w:r w:rsidRPr="009E36A4">
        <w:t>CAN</w:t>
      </w:r>
      <w:r w:rsidRPr="009E36A4">
        <w:rPr>
          <w:rFonts w:hint="eastAsia"/>
        </w:rPr>
        <w:t>的协议没有变，所以可以利用同样的物理总线发送时间触发的报文和事件触发的报文。</w:t>
      </w:r>
    </w:p>
    <w:p w14:paraId="55211C8F" w14:textId="77777777" w:rsidR="00970038" w:rsidRPr="009E36A4" w:rsidRDefault="009A1B16" w:rsidP="00F16D52">
      <w:pPr>
        <w:autoSpaceDE w:val="0"/>
        <w:autoSpaceDN w:val="0"/>
        <w:spacing w:line="360" w:lineRule="exact"/>
        <w:ind w:firstLineChars="200" w:firstLine="420"/>
      </w:pPr>
      <w:r w:rsidRPr="009E36A4">
        <w:t>TTCAN</w:t>
      </w:r>
      <w:r w:rsidRPr="009E36A4">
        <w:rPr>
          <w:rFonts w:hint="eastAsia"/>
        </w:rPr>
        <w:t>的扩展增强了</w:t>
      </w:r>
      <w:r w:rsidRPr="009E36A4">
        <w:t>CAN</w:t>
      </w:r>
      <w:r w:rsidRPr="009E36A4">
        <w:rPr>
          <w:rFonts w:hint="eastAsia"/>
        </w:rPr>
        <w:t>的生命力。当考虑到</w:t>
      </w:r>
      <w:r w:rsidRPr="009E36A4">
        <w:t>CAN</w:t>
      </w:r>
      <w:r w:rsidRPr="009E36A4">
        <w:rPr>
          <w:rFonts w:hint="eastAsia"/>
        </w:rPr>
        <w:t>还处在全球市场渗透的初期</w:t>
      </w:r>
      <w:r w:rsidRPr="009E36A4">
        <w:t>,</w:t>
      </w:r>
      <w:r w:rsidRPr="009E36A4">
        <w:rPr>
          <w:rFonts w:hint="eastAsia"/>
        </w:rPr>
        <w:t>即使是保守的估计</w:t>
      </w:r>
      <w:r w:rsidRPr="009E36A4">
        <w:t>,</w:t>
      </w:r>
      <w:r w:rsidRPr="009E36A4">
        <w:rPr>
          <w:rFonts w:hint="eastAsia"/>
        </w:rPr>
        <w:t>也表明在今后</w:t>
      </w:r>
      <w:r w:rsidRPr="009E36A4">
        <w:t>10</w:t>
      </w:r>
      <w:r w:rsidRPr="009E36A4">
        <w:rPr>
          <w:rFonts w:hint="eastAsia"/>
        </w:rPr>
        <w:t>一</w:t>
      </w:r>
      <w:r w:rsidRPr="009E36A4">
        <w:t>15</w:t>
      </w:r>
      <w:r w:rsidRPr="009E36A4">
        <w:rPr>
          <w:rFonts w:hint="eastAsia"/>
        </w:rPr>
        <w:t>年这种总线系统有更大的增长。这里要强调的事实是</w:t>
      </w:r>
      <w:r w:rsidRPr="009E36A4">
        <w:t>,</w:t>
      </w:r>
      <w:r w:rsidRPr="009E36A4">
        <w:rPr>
          <w:rFonts w:hint="eastAsia"/>
        </w:rPr>
        <w:t>今后几年在美国和远东地区汽车制造刚开始在他们一系列运输工具上使用</w:t>
      </w:r>
      <w:r w:rsidRPr="009E36A4">
        <w:t>CAN</w:t>
      </w:r>
      <w:r w:rsidRPr="009E36A4">
        <w:rPr>
          <w:rFonts w:hint="eastAsia"/>
        </w:rPr>
        <w:t>。另外</w:t>
      </w:r>
      <w:r w:rsidRPr="009E36A4">
        <w:t>,</w:t>
      </w:r>
      <w:r w:rsidRPr="009E36A4">
        <w:rPr>
          <w:rFonts w:hint="eastAsia"/>
        </w:rPr>
        <w:t>新的潜在的大量应用正在进行中</w:t>
      </w:r>
      <w:r w:rsidRPr="009E36A4">
        <w:t>,</w:t>
      </w:r>
      <w:r w:rsidRPr="009E36A4">
        <w:rPr>
          <w:rFonts w:hint="eastAsia"/>
        </w:rPr>
        <w:t>不仅表现在轿车方面</w:t>
      </w:r>
      <w:r w:rsidRPr="009E36A4">
        <w:t>,</w:t>
      </w:r>
      <w:r w:rsidRPr="009E36A4">
        <w:rPr>
          <w:rFonts w:hint="eastAsia"/>
        </w:rPr>
        <w:t>也表现在家电领域</w:t>
      </w:r>
      <w:r w:rsidRPr="009E36A4">
        <w:t>,</w:t>
      </w:r>
      <w:r w:rsidRPr="009E36A4">
        <w:rPr>
          <w:rFonts w:hint="eastAsia"/>
        </w:rPr>
        <w:t>工业领域等。为了正式批准各种不同的安全考虑和安全临界应用等</w:t>
      </w:r>
      <w:r w:rsidRPr="009E36A4">
        <w:t>,</w:t>
      </w:r>
      <w:r w:rsidRPr="009E36A4">
        <w:rPr>
          <w:rFonts w:hint="eastAsia"/>
        </w:rPr>
        <w:t>几个要加强的方面可以指望在高层协议解决。德国专业协会</w:t>
      </w:r>
      <w:r w:rsidRPr="009E36A4">
        <w:t>BIA</w:t>
      </w:r>
      <w:r w:rsidRPr="009E36A4">
        <w:rPr>
          <w:rFonts w:hint="eastAsia"/>
        </w:rPr>
        <w:t>和德国安全标准机构已经确认一些现有的基于</w:t>
      </w:r>
      <w:r w:rsidRPr="009E36A4">
        <w:t>CAN</w:t>
      </w:r>
      <w:r w:rsidRPr="009E36A4">
        <w:rPr>
          <w:rFonts w:hint="eastAsia"/>
        </w:rPr>
        <w:t>的安全系统。</w:t>
      </w:r>
      <w:r w:rsidRPr="009E36A4">
        <w:t>CANOpen</w:t>
      </w:r>
      <w:r w:rsidRPr="009E36A4">
        <w:rPr>
          <w:rFonts w:hint="eastAsia"/>
        </w:rPr>
        <w:t>一安全是第一个得到</w:t>
      </w:r>
      <w:r w:rsidRPr="009E36A4">
        <w:t>BIA</w:t>
      </w:r>
      <w:r w:rsidRPr="009E36A4">
        <w:rPr>
          <w:rFonts w:hint="eastAsia"/>
        </w:rPr>
        <w:t>认试验性批准的标准</w:t>
      </w:r>
      <w:r w:rsidRPr="009E36A4">
        <w:t>CAN</w:t>
      </w:r>
      <w:r w:rsidRPr="009E36A4">
        <w:rPr>
          <w:rFonts w:hint="eastAsia"/>
        </w:rPr>
        <w:t>解决方案。</w:t>
      </w:r>
      <w:r w:rsidRPr="009E36A4">
        <w:t>DeviceNet</w:t>
      </w:r>
      <w:r w:rsidRPr="009E36A4">
        <w:rPr>
          <w:rFonts w:hint="eastAsia"/>
        </w:rPr>
        <w:t>一安全将很快跟上。针对海事应用的</w:t>
      </w:r>
      <w:r w:rsidRPr="009E36A4">
        <w:t>CANOpen</w:t>
      </w:r>
      <w:r w:rsidRPr="009E36A4">
        <w:rPr>
          <w:rFonts w:hint="eastAsia"/>
        </w:rPr>
        <w:t>结构的正式批准正在准备中</w:t>
      </w:r>
      <w:r w:rsidRPr="009E36A4">
        <w:t>,</w:t>
      </w:r>
      <w:r w:rsidRPr="009E36A4">
        <w:rPr>
          <w:rFonts w:hint="eastAsia"/>
        </w:rPr>
        <w:t>它是由世界一流的德国劳氏船级社制定的。在其他方面</w:t>
      </w:r>
      <w:r w:rsidRPr="009E36A4">
        <w:t>,</w:t>
      </w:r>
      <w:r w:rsidRPr="009E36A4">
        <w:rPr>
          <w:rFonts w:hint="eastAsia"/>
        </w:rPr>
        <w:t>这个规范定义了从</w:t>
      </w:r>
      <w:r w:rsidRPr="009E36A4">
        <w:t>CANOpen</w:t>
      </w:r>
      <w:r w:rsidRPr="009E36A4">
        <w:rPr>
          <w:rFonts w:hint="eastAsia"/>
        </w:rPr>
        <w:t>网络到冗余总线系统的自动转换。</w:t>
      </w:r>
    </w:p>
    <w:p w14:paraId="72518E9C"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71" w:name="_Toc422059062"/>
      <w:bookmarkStart w:id="72" w:name="_Toc421383850"/>
      <w:bookmarkStart w:id="73" w:name="_Toc484634798"/>
      <w:r w:rsidRPr="009E36A4">
        <w:rPr>
          <w:rFonts w:eastAsia="黑体" w:hint="eastAsia"/>
          <w:bCs/>
          <w:szCs w:val="32"/>
        </w:rPr>
        <w:t>3</w:t>
      </w:r>
      <w:r w:rsidR="009A1B16" w:rsidRPr="009E36A4">
        <w:rPr>
          <w:rFonts w:eastAsia="黑体"/>
          <w:bCs/>
          <w:szCs w:val="32"/>
        </w:rPr>
        <w:t>.2.3 CAN</w:t>
      </w:r>
      <w:r w:rsidR="009A1B16" w:rsidRPr="009E36A4">
        <w:rPr>
          <w:rFonts w:eastAsia="黑体" w:hint="eastAsia"/>
          <w:bCs/>
          <w:szCs w:val="32"/>
        </w:rPr>
        <w:t>的分层结构</w:t>
      </w:r>
      <w:bookmarkEnd w:id="71"/>
      <w:bookmarkEnd w:id="72"/>
      <w:bookmarkEnd w:id="73"/>
    </w:p>
    <w:p w14:paraId="3DD8EFC2"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lastRenderedPageBreak/>
        <w:t>按照</w:t>
      </w:r>
      <w:r w:rsidRPr="009E36A4">
        <w:t>ISO/OSI</w:t>
      </w:r>
      <w:r w:rsidRPr="009E36A4">
        <w:rPr>
          <w:rFonts w:hint="eastAsia"/>
        </w:rPr>
        <w:t>标准体系结构模型，</w:t>
      </w:r>
      <w:r w:rsidRPr="009E36A4">
        <w:t>CAN</w:t>
      </w:r>
      <w:r w:rsidRPr="009E36A4">
        <w:rPr>
          <w:rFonts w:hint="eastAsia"/>
        </w:rPr>
        <w:t>总线分为两层：数据链路层（包括逻辑链路控制子层</w:t>
      </w:r>
      <w:r w:rsidRPr="009E36A4">
        <w:t>LLC</w:t>
      </w:r>
      <w:r w:rsidRPr="009E36A4">
        <w:rPr>
          <w:rFonts w:hint="eastAsia"/>
        </w:rPr>
        <w:t>和介质访问控制子层</w:t>
      </w:r>
      <w:r w:rsidRPr="009E36A4">
        <w:t>MAC</w:t>
      </w:r>
      <w:r w:rsidRPr="009E36A4">
        <w:rPr>
          <w:rFonts w:hint="eastAsia"/>
        </w:rPr>
        <w:t>）和物理层，是</w:t>
      </w:r>
      <w:r w:rsidRPr="009E36A4">
        <w:t>OSI</w:t>
      </w:r>
      <w:r w:rsidRPr="009E36A4">
        <w:rPr>
          <w:rFonts w:hint="eastAsia"/>
        </w:rPr>
        <w:t>的一种简化体系结构。在</w:t>
      </w:r>
      <w:r w:rsidRPr="009E36A4">
        <w:t>CAN2.0A</w:t>
      </w:r>
      <w:r w:rsidRPr="009E36A4">
        <w:rPr>
          <w:rFonts w:hint="eastAsia"/>
        </w:rPr>
        <w:t>版本中，数据链路层的</w:t>
      </w:r>
      <w:r w:rsidRPr="009E36A4">
        <w:t>LLC</w:t>
      </w:r>
      <w:r w:rsidRPr="009E36A4">
        <w:rPr>
          <w:rFonts w:hint="eastAsia"/>
        </w:rPr>
        <w:t>和</w:t>
      </w:r>
      <w:r w:rsidRPr="009E36A4">
        <w:t>MAC</w:t>
      </w:r>
      <w:r w:rsidRPr="009E36A4">
        <w:rPr>
          <w:rFonts w:hint="eastAsia"/>
        </w:rPr>
        <w:t>子层的服务和功能被描述为“目标层”和“传送层”。分层结构如图</w:t>
      </w:r>
      <w:r w:rsidRPr="009E36A4">
        <w:t>2.1</w:t>
      </w:r>
      <w:r w:rsidRPr="009E36A4">
        <w:rPr>
          <w:rFonts w:hint="eastAsia"/>
        </w:rPr>
        <w:t>所示：</w:t>
      </w:r>
    </w:p>
    <w:p w14:paraId="4672AD55" w14:textId="77777777" w:rsidR="009A1B16" w:rsidRPr="009E36A4" w:rsidRDefault="00002F9B" w:rsidP="009A1B16">
      <w:pPr>
        <w:autoSpaceDE w:val="0"/>
        <w:autoSpaceDN w:val="0"/>
        <w:spacing w:line="360" w:lineRule="exact"/>
        <w:ind w:firstLineChars="200" w:firstLine="420"/>
      </w:pPr>
      <w:r>
        <w:rPr>
          <w:rFonts w:cstheme="minorBidi"/>
        </w:rPr>
        <w:object w:dxaOrig="0" w:dyaOrig="0" w14:anchorId="10EF6FF2">
          <v:shape id="_x0000_s1028" type="#_x0000_t75" style="position:absolute;left:0;text-align:left;margin-left:26pt;margin-top:27.15pt;width:363.65pt;height:336.75pt;z-index:251666432;mso-position-horizontal-relative:text;mso-position-vertical-relative:text">
            <v:imagedata r:id="rId42" o:title=""/>
            <w10:wrap type="topAndBottom"/>
          </v:shape>
          <o:OLEObject Type="Embed" ProgID="Visio.Drawing.15" ShapeID="_x0000_s1028" DrawAspect="Content" ObjectID="_1558556121" r:id="rId43"/>
        </w:object>
      </w:r>
    </w:p>
    <w:p w14:paraId="38707723" w14:textId="77777777" w:rsidR="009A1B16" w:rsidRPr="009E36A4" w:rsidRDefault="009A1B16" w:rsidP="009A1B16">
      <w:pPr>
        <w:autoSpaceDE w:val="0"/>
        <w:autoSpaceDN w:val="0"/>
        <w:spacing w:line="360" w:lineRule="exact"/>
        <w:jc w:val="center"/>
        <w:rPr>
          <w:rFonts w:eastAsia="黑体" w:cstheme="minorBidi"/>
          <w:sz w:val="18"/>
          <w:szCs w:val="18"/>
        </w:rPr>
      </w:pPr>
      <w:r w:rsidRPr="009E36A4">
        <w:rPr>
          <w:rFonts w:eastAsia="黑体" w:hint="eastAsia"/>
          <w:sz w:val="18"/>
          <w:szCs w:val="18"/>
        </w:rPr>
        <w:t>图</w:t>
      </w:r>
      <w:r w:rsidR="00026EF2" w:rsidRPr="009E36A4">
        <w:rPr>
          <w:rFonts w:eastAsia="黑体" w:hint="eastAsia"/>
          <w:sz w:val="18"/>
          <w:szCs w:val="18"/>
        </w:rPr>
        <w:t>3.</w:t>
      </w:r>
      <w:r w:rsidRPr="009E36A4">
        <w:rPr>
          <w:rFonts w:eastAsia="黑体" w:hint="eastAsia"/>
          <w:sz w:val="18"/>
          <w:szCs w:val="18"/>
        </w:rPr>
        <w:t xml:space="preserve">1 </w:t>
      </w:r>
      <w:r w:rsidRPr="009E36A4">
        <w:rPr>
          <w:rFonts w:eastAsia="黑体"/>
          <w:sz w:val="18"/>
          <w:szCs w:val="18"/>
        </w:rPr>
        <w:t>CAN</w:t>
      </w:r>
      <w:r w:rsidRPr="009E36A4">
        <w:rPr>
          <w:rFonts w:eastAsia="黑体" w:hint="eastAsia"/>
          <w:sz w:val="18"/>
          <w:szCs w:val="18"/>
        </w:rPr>
        <w:t>总线的分层结构</w:t>
      </w:r>
    </w:p>
    <w:p w14:paraId="4D974AB6" w14:textId="77777777" w:rsidR="009A1B16" w:rsidRPr="009E36A4" w:rsidRDefault="009A1B16" w:rsidP="009A1B16">
      <w:pPr>
        <w:spacing w:line="300" w:lineRule="auto"/>
        <w:jc w:val="left"/>
      </w:pPr>
    </w:p>
    <w:p w14:paraId="401A0F85"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逻辑链路子层</w:t>
      </w:r>
      <w:r w:rsidRPr="009E36A4">
        <w:t>LLC</w:t>
      </w:r>
      <w:r w:rsidRPr="009E36A4">
        <w:rPr>
          <w:rFonts w:hint="eastAsia"/>
        </w:rPr>
        <w:t>的主要功能是，对总线上传送的报文实行接收滤波，判断总线上传送的报文是否与本节点有关，那些报文应该为本节点所接收；对报文的接收予以确认；为数据传送和远程数据请求提供服务；当丢失仲裁或被出错干扰时，逻辑链路子层具有自动重发的回复管理功能；当接收器出现超载，要求推迟下一个数据帧或远程帧时，则通过逻辑链路子层发送超载帧，以推迟接收下一个数据帧。</w:t>
      </w:r>
    </w:p>
    <w:p w14:paraId="42D22E45" w14:textId="77777777" w:rsidR="009A1B16" w:rsidRPr="009E36A4" w:rsidRDefault="009A1B16" w:rsidP="009A1B16">
      <w:pPr>
        <w:autoSpaceDE w:val="0"/>
        <w:autoSpaceDN w:val="0"/>
        <w:spacing w:line="360" w:lineRule="exact"/>
        <w:ind w:firstLineChars="200" w:firstLine="420"/>
      </w:pPr>
      <w:r w:rsidRPr="009E36A4">
        <w:t>MAC</w:t>
      </w:r>
      <w:r w:rsidRPr="009E36A4">
        <w:rPr>
          <w:rFonts w:hint="eastAsia"/>
        </w:rPr>
        <w:t>子层是</w:t>
      </w:r>
      <w:r w:rsidRPr="009E36A4">
        <w:t>CAN</w:t>
      </w:r>
      <w:r w:rsidRPr="009E36A4">
        <w:rPr>
          <w:rFonts w:hint="eastAsia"/>
        </w:rPr>
        <w:t>协议的核心。它负责执行总线仲裁、报文成帧、出错检测、错误标定等传输控制规则。</w:t>
      </w:r>
      <w:r w:rsidRPr="009E36A4">
        <w:t>MAC</w:t>
      </w:r>
      <w:r w:rsidRPr="009E36A4">
        <w:rPr>
          <w:rFonts w:hint="eastAsia"/>
        </w:rPr>
        <w:t>子层要为开始一次新的发送确定总线是否可占用，在确认总线空闲后开始发送。在丢失仲裁时退出仲裁，转入接收方式。对发送数据实行串行化，对接收数据实行反串行化。完成</w:t>
      </w:r>
      <w:r w:rsidRPr="009E36A4">
        <w:t>CRC</w:t>
      </w:r>
      <w:r w:rsidRPr="009E36A4">
        <w:rPr>
          <w:rFonts w:hint="eastAsia"/>
        </w:rPr>
        <w:t>校验和应答校验，发送出错帧。确认超载条件，激活并发送超载帧。添加或卸除起始位、远程传送请求位、保留位、</w:t>
      </w:r>
      <w:r w:rsidRPr="009E36A4">
        <w:t>CRC</w:t>
      </w:r>
      <w:r w:rsidRPr="009E36A4">
        <w:rPr>
          <w:rFonts w:hint="eastAsia"/>
        </w:rPr>
        <w:t>校验和应答码等，即完成报文的打包和</w:t>
      </w:r>
      <w:r w:rsidRPr="009E36A4">
        <w:rPr>
          <w:rFonts w:hint="eastAsia"/>
        </w:rPr>
        <w:lastRenderedPageBreak/>
        <w:t>拆包。</w:t>
      </w:r>
    </w:p>
    <w:p w14:paraId="1445D573" w14:textId="77777777" w:rsidR="009A1B16" w:rsidRPr="009E36A4" w:rsidRDefault="009A1B16" w:rsidP="009A1B16">
      <w:pPr>
        <w:autoSpaceDE w:val="0"/>
        <w:autoSpaceDN w:val="0"/>
        <w:spacing w:line="360" w:lineRule="exact"/>
        <w:ind w:firstLineChars="200" w:firstLine="420"/>
      </w:pPr>
      <w:r w:rsidRPr="009E36A4">
        <w:rPr>
          <w:rFonts w:hint="eastAsia"/>
        </w:rPr>
        <w:t>物理层规定了节点的全部电气特性，并规定了信号如何发送，因而涉及位定时、位编码和同步的描述。在这部分技术规范中没有规定物理层中的驱动器</w:t>
      </w:r>
      <w:r w:rsidRPr="009E36A4">
        <w:t>/</w:t>
      </w:r>
      <w:r w:rsidRPr="009E36A4">
        <w:rPr>
          <w:rFonts w:hint="eastAsia"/>
        </w:rPr>
        <w:t>接收器特性，允许用户根据具体应用，规定相应的发送驱动能力。一般来说，在一个总线段内，要实现不同节点间的数据传输，所有节点的物理层应该是相同的。</w:t>
      </w:r>
    </w:p>
    <w:p w14:paraId="561A6216"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74" w:name="_Toc422059063"/>
      <w:bookmarkStart w:id="75" w:name="_Toc421383851"/>
      <w:bookmarkStart w:id="76" w:name="_Toc484634799"/>
      <w:r w:rsidRPr="009E36A4">
        <w:rPr>
          <w:rFonts w:eastAsia="黑体" w:hint="eastAsia"/>
          <w:bCs/>
          <w:szCs w:val="32"/>
        </w:rPr>
        <w:t>3</w:t>
      </w:r>
      <w:r w:rsidR="009A1B16" w:rsidRPr="009E36A4">
        <w:rPr>
          <w:rFonts w:eastAsia="黑体"/>
          <w:bCs/>
          <w:szCs w:val="32"/>
        </w:rPr>
        <w:t xml:space="preserve">.2.4 </w:t>
      </w:r>
      <w:r w:rsidR="009A1B16" w:rsidRPr="009E36A4">
        <w:rPr>
          <w:rFonts w:eastAsia="黑体" w:hint="eastAsia"/>
          <w:bCs/>
          <w:szCs w:val="32"/>
        </w:rPr>
        <w:t>物理层</w:t>
      </w:r>
      <w:bookmarkEnd w:id="74"/>
      <w:bookmarkEnd w:id="75"/>
      <w:bookmarkEnd w:id="76"/>
    </w:p>
    <w:p w14:paraId="4D31C081"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按照</w:t>
      </w:r>
      <w:r w:rsidRPr="009E36A4">
        <w:t>CAN</w:t>
      </w:r>
      <w:r w:rsidRPr="009E36A4">
        <w:rPr>
          <w:rFonts w:hint="eastAsia"/>
        </w:rPr>
        <w:t>的分层结构模型，物理层分为三部分：</w:t>
      </w:r>
    </w:p>
    <w:p w14:paraId="08B2FEE4"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w:t>
      </w:r>
      <w:r w:rsidRPr="009E36A4">
        <w:rPr>
          <w:rFonts w:hint="eastAsia"/>
        </w:rPr>
        <w:t>）物理信令</w:t>
      </w:r>
      <w:r w:rsidRPr="009E36A4">
        <w:t>PLS</w:t>
      </w:r>
      <w:r w:rsidRPr="009E36A4">
        <w:rPr>
          <w:rFonts w:hint="eastAsia"/>
        </w:rPr>
        <w:t>实现与位表示、定时和同步相关的功能。其中介质访问单元</w:t>
      </w:r>
      <w:r w:rsidRPr="009E36A4">
        <w:t>MAU</w:t>
      </w:r>
      <w:r w:rsidRPr="009E36A4">
        <w:rPr>
          <w:rFonts w:hint="eastAsia"/>
        </w:rPr>
        <w:t>表示用于耦合节点至发送介质的物理层的功能部分。</w:t>
      </w:r>
      <w:r w:rsidRPr="009E36A4">
        <w:t>MAU</w:t>
      </w:r>
      <w:r w:rsidRPr="009E36A4">
        <w:rPr>
          <w:rFonts w:hint="eastAsia"/>
        </w:rPr>
        <w:t>由物理介质附属装置</w:t>
      </w:r>
      <w:r w:rsidRPr="009E36A4">
        <w:t>PMA</w:t>
      </w:r>
      <w:r w:rsidRPr="009E36A4">
        <w:rPr>
          <w:rFonts w:hint="eastAsia"/>
        </w:rPr>
        <w:t>和介质相关接口</w:t>
      </w:r>
      <w:r w:rsidRPr="009E36A4">
        <w:t>MDI</w:t>
      </w:r>
      <w:r w:rsidRPr="009E36A4">
        <w:rPr>
          <w:rFonts w:hint="eastAsia"/>
        </w:rPr>
        <w:t>构成。</w:t>
      </w:r>
    </w:p>
    <w:p w14:paraId="55E92521"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2</w:t>
      </w:r>
      <w:r w:rsidRPr="009E36A4">
        <w:rPr>
          <w:rFonts w:hint="eastAsia"/>
        </w:rPr>
        <w:t>）</w:t>
      </w:r>
      <w:r w:rsidRPr="009E36A4">
        <w:t>PMA</w:t>
      </w:r>
      <w:r w:rsidRPr="009E36A4">
        <w:rPr>
          <w:rFonts w:hint="eastAsia"/>
        </w:rPr>
        <w:t>子层实现总线发送</w:t>
      </w:r>
      <w:r w:rsidRPr="009E36A4">
        <w:t>/</w:t>
      </w:r>
      <w:r w:rsidRPr="009E36A4">
        <w:rPr>
          <w:rFonts w:hint="eastAsia"/>
        </w:rPr>
        <w:t>接收的功能电路并提供总线故障检测方法。</w:t>
      </w:r>
    </w:p>
    <w:p w14:paraId="6C423495"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3</w:t>
      </w:r>
      <w:r w:rsidRPr="009E36A4">
        <w:rPr>
          <w:rFonts w:hint="eastAsia"/>
        </w:rPr>
        <w:t>）</w:t>
      </w:r>
      <w:r w:rsidRPr="009E36A4">
        <w:t xml:space="preserve">MDI </w:t>
      </w:r>
      <w:r w:rsidRPr="009E36A4">
        <w:rPr>
          <w:rFonts w:hint="eastAsia"/>
        </w:rPr>
        <w:t>实现物理介质和</w:t>
      </w:r>
      <w:r w:rsidRPr="009E36A4">
        <w:t>MAU</w:t>
      </w:r>
      <w:r w:rsidRPr="009E36A4">
        <w:rPr>
          <w:rFonts w:hint="eastAsia"/>
        </w:rPr>
        <w:t>之间机械和电气接口。</w:t>
      </w:r>
    </w:p>
    <w:p w14:paraId="42E830EA"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网络一般采用总线形式的拓扑结构，使用的物理传输介质有双绞线、光纤等，最常用的是终端阻抗为</w:t>
      </w:r>
      <w:r w:rsidRPr="009E36A4">
        <w:t>120</w:t>
      </w:r>
      <w:r w:rsidRPr="009E36A4">
        <w:rPr>
          <w:rFonts w:hint="eastAsia"/>
        </w:rPr>
        <w:t>Ω的双绞线。信号使用差分电压进行传送，即</w:t>
      </w:r>
      <w:r w:rsidRPr="009E36A4">
        <w:t>CAN</w:t>
      </w:r>
      <w:r w:rsidRPr="009E36A4">
        <w:rPr>
          <w:rFonts w:hint="eastAsia"/>
        </w:rPr>
        <w:t>收发器根据两根电缆之间的电压差来判断总线电平，这两条信号线称为“</w:t>
      </w:r>
      <w:r w:rsidRPr="009E36A4">
        <w:t>CAN_H</w:t>
      </w:r>
      <w:r w:rsidRPr="009E36A4">
        <w:rPr>
          <w:rFonts w:hint="eastAsia"/>
        </w:rPr>
        <w:t>”和“</w:t>
      </w:r>
      <w:r w:rsidRPr="009E36A4">
        <w:t>CAN_L</w:t>
      </w:r>
      <w:r w:rsidRPr="009E36A4">
        <w:rPr>
          <w:rFonts w:hint="eastAsia"/>
        </w:rPr>
        <w:t>”，用</w:t>
      </w:r>
      <w:r w:rsidRPr="009E36A4">
        <w:t>CAN_H</w:t>
      </w:r>
      <w:r w:rsidRPr="009E36A4">
        <w:rPr>
          <w:rFonts w:hint="eastAsia"/>
        </w:rPr>
        <w:t>比</w:t>
      </w:r>
      <w:r w:rsidRPr="009E36A4">
        <w:t>CAN_L</w:t>
      </w:r>
      <w:r w:rsidRPr="009E36A4">
        <w:rPr>
          <w:rFonts w:hint="eastAsia"/>
        </w:rPr>
        <w:t>低的状态表示为逻辑“</w:t>
      </w:r>
      <w:r w:rsidRPr="009E36A4">
        <w:t>1</w:t>
      </w:r>
      <w:r w:rsidRPr="009E36A4">
        <w:rPr>
          <w:rFonts w:hint="eastAsia"/>
        </w:rPr>
        <w:t>”，称为“隐性”位。用</w:t>
      </w:r>
      <w:r w:rsidRPr="009E36A4">
        <w:t>CAN_H</w:t>
      </w:r>
      <w:r w:rsidRPr="009E36A4">
        <w:rPr>
          <w:rFonts w:hint="eastAsia"/>
        </w:rPr>
        <w:t>比</w:t>
      </w:r>
      <w:r w:rsidRPr="009E36A4">
        <w:t>CAN_L</w:t>
      </w:r>
      <w:r w:rsidRPr="009E36A4">
        <w:rPr>
          <w:rFonts w:hint="eastAsia"/>
        </w:rPr>
        <w:t>高表示为逻辑“</w:t>
      </w:r>
      <w:r w:rsidRPr="009E36A4">
        <w:t>0</w:t>
      </w:r>
      <w:r w:rsidRPr="009E36A4">
        <w:rPr>
          <w:rFonts w:hint="eastAsia"/>
        </w:rPr>
        <w:t>”，称为“显性”位。在</w:t>
      </w:r>
      <w:r w:rsidRPr="009E36A4">
        <w:t>ISO</w:t>
      </w:r>
      <w:r w:rsidRPr="009E36A4">
        <w:rPr>
          <w:rFonts w:hint="eastAsia"/>
        </w:rPr>
        <w:t>的有关标准中对电平值均有明确的定义，具体可参见表</w:t>
      </w:r>
      <w:r w:rsidRPr="009E36A4">
        <w:t>2.1</w:t>
      </w:r>
      <w:r w:rsidRPr="009E36A4">
        <w:rPr>
          <w:rFonts w:hint="eastAsia"/>
        </w:rPr>
        <w:t>：</w:t>
      </w:r>
    </w:p>
    <w:p w14:paraId="60A9535A" w14:textId="77777777" w:rsidR="009A1B16" w:rsidRPr="009E36A4" w:rsidRDefault="009A1B16" w:rsidP="009A1B16">
      <w:pPr>
        <w:autoSpaceDE w:val="0"/>
        <w:autoSpaceDN w:val="0"/>
        <w:spacing w:line="360" w:lineRule="exact"/>
        <w:ind w:firstLineChars="200" w:firstLine="420"/>
      </w:pPr>
    </w:p>
    <w:p w14:paraId="5AEF956F" w14:textId="77777777" w:rsidR="009A1B16" w:rsidRPr="009E36A4" w:rsidRDefault="009A1B16" w:rsidP="009465BE">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0054057D" w:rsidRPr="009E36A4">
        <w:rPr>
          <w:rFonts w:eastAsia="黑体" w:cs="Arial" w:hint="eastAsia"/>
          <w:kern w:val="0"/>
          <w:sz w:val="18"/>
          <w:szCs w:val="18"/>
        </w:rPr>
        <w:t>3</w:t>
      </w:r>
      <w:r w:rsidRPr="009E36A4">
        <w:rPr>
          <w:rFonts w:eastAsia="黑体" w:cs="Arial"/>
          <w:kern w:val="0"/>
          <w:sz w:val="18"/>
          <w:szCs w:val="18"/>
        </w:rPr>
        <w:t>.</w:t>
      </w:r>
      <w:r w:rsidR="0054057D" w:rsidRPr="009E36A4">
        <w:rPr>
          <w:rFonts w:eastAsia="黑体" w:cs="Arial" w:hint="eastAsia"/>
          <w:kern w:val="0"/>
          <w:sz w:val="18"/>
          <w:szCs w:val="18"/>
        </w:rPr>
        <w:t>2</w:t>
      </w:r>
      <w:r w:rsidRPr="009E36A4">
        <w:rPr>
          <w:rFonts w:eastAsia="黑体" w:cs="Arial"/>
          <w:kern w:val="0"/>
          <w:sz w:val="18"/>
          <w:szCs w:val="18"/>
        </w:rPr>
        <w:t xml:space="preserve"> ISO</w:t>
      </w:r>
      <w:r w:rsidRPr="009E36A4">
        <w:rPr>
          <w:rFonts w:eastAsia="黑体" w:cs="Arial" w:hint="eastAsia"/>
          <w:kern w:val="0"/>
          <w:sz w:val="18"/>
          <w:szCs w:val="18"/>
        </w:rPr>
        <w:t>标准对电平值的定义</w:t>
      </w:r>
    </w:p>
    <w:tbl>
      <w:tblPr>
        <w:tblW w:w="5000" w:type="pct"/>
        <w:tblBorders>
          <w:top w:val="single" w:sz="4" w:space="0" w:color="auto"/>
          <w:bottom w:val="single" w:sz="4" w:space="0" w:color="auto"/>
        </w:tblBorders>
        <w:tblLook w:val="04A0" w:firstRow="1" w:lastRow="0" w:firstColumn="1" w:lastColumn="0" w:noHBand="0" w:noVBand="1"/>
      </w:tblPr>
      <w:tblGrid>
        <w:gridCol w:w="2841"/>
        <w:gridCol w:w="2840"/>
        <w:gridCol w:w="2841"/>
      </w:tblGrid>
      <w:tr w:rsidR="009A1B16" w:rsidRPr="009E36A4" w14:paraId="49684941" w14:textId="77777777" w:rsidTr="009A1B16">
        <w:trPr>
          <w:cantSplit/>
        </w:trPr>
        <w:tc>
          <w:tcPr>
            <w:tcW w:w="1667" w:type="pct"/>
            <w:tcBorders>
              <w:top w:val="single" w:sz="4" w:space="0" w:color="auto"/>
              <w:left w:val="nil"/>
              <w:bottom w:val="single" w:sz="4" w:space="0" w:color="auto"/>
              <w:right w:val="nil"/>
            </w:tcBorders>
            <w:hideMark/>
          </w:tcPr>
          <w:p w14:paraId="3444B930" w14:textId="77777777" w:rsidR="009A1B16" w:rsidRPr="009E36A4" w:rsidRDefault="009A1B16">
            <w:pPr>
              <w:jc w:val="center"/>
              <w:rPr>
                <w:sz w:val="18"/>
                <w:szCs w:val="18"/>
              </w:rPr>
            </w:pPr>
            <w:r w:rsidRPr="009E36A4">
              <w:rPr>
                <w:sz w:val="18"/>
                <w:szCs w:val="18"/>
              </w:rPr>
              <w:t>CAN</w:t>
            </w:r>
          </w:p>
        </w:tc>
        <w:tc>
          <w:tcPr>
            <w:tcW w:w="1666" w:type="pct"/>
            <w:tcBorders>
              <w:top w:val="single" w:sz="4" w:space="0" w:color="auto"/>
              <w:left w:val="nil"/>
              <w:bottom w:val="single" w:sz="4" w:space="0" w:color="auto"/>
              <w:right w:val="nil"/>
            </w:tcBorders>
            <w:hideMark/>
          </w:tcPr>
          <w:p w14:paraId="4B813590" w14:textId="77777777" w:rsidR="009A1B16" w:rsidRPr="009E36A4" w:rsidRDefault="009A1B16">
            <w:pPr>
              <w:jc w:val="center"/>
              <w:rPr>
                <w:sz w:val="18"/>
                <w:szCs w:val="18"/>
              </w:rPr>
            </w:pPr>
            <w:r w:rsidRPr="009E36A4">
              <w:rPr>
                <w:rFonts w:hint="eastAsia"/>
                <w:sz w:val="18"/>
                <w:szCs w:val="18"/>
              </w:rPr>
              <w:t>显性位（逻辑</w:t>
            </w:r>
            <w:r w:rsidRPr="009E36A4">
              <w:rPr>
                <w:rFonts w:hint="eastAsia"/>
                <w:sz w:val="18"/>
                <w:szCs w:val="18"/>
              </w:rPr>
              <w:t>0</w:t>
            </w:r>
            <w:r w:rsidRPr="009E36A4">
              <w:rPr>
                <w:rFonts w:hint="eastAsia"/>
                <w:sz w:val="18"/>
                <w:szCs w:val="18"/>
              </w:rPr>
              <w:t>）</w:t>
            </w:r>
          </w:p>
        </w:tc>
        <w:tc>
          <w:tcPr>
            <w:tcW w:w="1667" w:type="pct"/>
            <w:tcBorders>
              <w:top w:val="single" w:sz="4" w:space="0" w:color="auto"/>
              <w:left w:val="nil"/>
              <w:bottom w:val="single" w:sz="4" w:space="0" w:color="auto"/>
              <w:right w:val="nil"/>
            </w:tcBorders>
            <w:hideMark/>
          </w:tcPr>
          <w:p w14:paraId="36F0A7F6" w14:textId="77777777" w:rsidR="009A1B16" w:rsidRPr="009E36A4" w:rsidRDefault="009A1B16">
            <w:pPr>
              <w:jc w:val="center"/>
              <w:rPr>
                <w:sz w:val="18"/>
                <w:szCs w:val="18"/>
              </w:rPr>
            </w:pPr>
            <w:r w:rsidRPr="009E36A4">
              <w:rPr>
                <w:rFonts w:hint="eastAsia"/>
                <w:sz w:val="18"/>
                <w:szCs w:val="18"/>
              </w:rPr>
              <w:t>隐性位（逻辑</w:t>
            </w:r>
            <w:r w:rsidRPr="009E36A4">
              <w:rPr>
                <w:sz w:val="18"/>
                <w:szCs w:val="18"/>
              </w:rPr>
              <w:t>1</w:t>
            </w:r>
            <w:r w:rsidRPr="009E36A4">
              <w:rPr>
                <w:rFonts w:hint="eastAsia"/>
                <w:sz w:val="18"/>
                <w:szCs w:val="18"/>
              </w:rPr>
              <w:t>）</w:t>
            </w:r>
          </w:p>
        </w:tc>
      </w:tr>
      <w:tr w:rsidR="009A1B16" w:rsidRPr="009E36A4" w14:paraId="47F7A917" w14:textId="77777777" w:rsidTr="009A1B16">
        <w:trPr>
          <w:cantSplit/>
        </w:trPr>
        <w:tc>
          <w:tcPr>
            <w:tcW w:w="1667" w:type="pct"/>
            <w:tcBorders>
              <w:top w:val="single" w:sz="4" w:space="0" w:color="auto"/>
              <w:left w:val="nil"/>
              <w:bottom w:val="nil"/>
              <w:right w:val="nil"/>
            </w:tcBorders>
            <w:hideMark/>
          </w:tcPr>
          <w:p w14:paraId="40CF27FE" w14:textId="77777777" w:rsidR="009A1B16" w:rsidRPr="009E36A4" w:rsidRDefault="009A1B16">
            <w:pPr>
              <w:tabs>
                <w:tab w:val="left" w:pos="525"/>
                <w:tab w:val="center" w:pos="1072"/>
              </w:tabs>
              <w:jc w:val="center"/>
              <w:rPr>
                <w:sz w:val="18"/>
                <w:szCs w:val="18"/>
              </w:rPr>
            </w:pPr>
            <w:r w:rsidRPr="009E36A4">
              <w:rPr>
                <w:rFonts w:hint="eastAsia"/>
                <w:sz w:val="18"/>
                <w:szCs w:val="18"/>
              </w:rPr>
              <w:t>高速</w:t>
            </w:r>
            <w:r w:rsidRPr="009E36A4">
              <w:rPr>
                <w:sz w:val="18"/>
                <w:szCs w:val="18"/>
              </w:rPr>
              <w:t>CAN</w:t>
            </w:r>
            <w:r w:rsidRPr="009E36A4">
              <w:rPr>
                <w:rFonts w:hint="eastAsia"/>
                <w:sz w:val="18"/>
                <w:szCs w:val="18"/>
              </w:rPr>
              <w:t>的</w:t>
            </w:r>
            <w:r w:rsidRPr="009E36A4">
              <w:rPr>
                <w:sz w:val="18"/>
                <w:szCs w:val="18"/>
              </w:rPr>
              <w:t>CAN_H</w:t>
            </w:r>
          </w:p>
        </w:tc>
        <w:tc>
          <w:tcPr>
            <w:tcW w:w="1666" w:type="pct"/>
            <w:tcBorders>
              <w:top w:val="single" w:sz="4" w:space="0" w:color="auto"/>
              <w:left w:val="nil"/>
              <w:bottom w:val="nil"/>
              <w:right w:val="nil"/>
            </w:tcBorders>
            <w:hideMark/>
          </w:tcPr>
          <w:p w14:paraId="663E0BE5" w14:textId="77777777" w:rsidR="009A1B16" w:rsidRPr="009E36A4" w:rsidRDefault="009A1B16">
            <w:pPr>
              <w:jc w:val="center"/>
              <w:rPr>
                <w:sz w:val="18"/>
                <w:szCs w:val="18"/>
              </w:rPr>
            </w:pPr>
            <w:r w:rsidRPr="009E36A4">
              <w:rPr>
                <w:sz w:val="18"/>
                <w:szCs w:val="18"/>
              </w:rPr>
              <w:t>3</w:t>
            </w:r>
            <w:r w:rsidRPr="009E36A4">
              <w:rPr>
                <w:rFonts w:hint="eastAsia"/>
                <w:sz w:val="18"/>
                <w:szCs w:val="18"/>
              </w:rPr>
              <w:t>．</w:t>
            </w:r>
            <w:r w:rsidRPr="009E36A4">
              <w:rPr>
                <w:sz w:val="18"/>
                <w:szCs w:val="18"/>
              </w:rPr>
              <w:t>5 V</w:t>
            </w:r>
          </w:p>
        </w:tc>
        <w:tc>
          <w:tcPr>
            <w:tcW w:w="1667" w:type="pct"/>
            <w:tcBorders>
              <w:top w:val="single" w:sz="4" w:space="0" w:color="auto"/>
              <w:left w:val="nil"/>
              <w:bottom w:val="nil"/>
              <w:right w:val="nil"/>
            </w:tcBorders>
            <w:hideMark/>
          </w:tcPr>
          <w:p w14:paraId="755B3B1C" w14:textId="77777777" w:rsidR="009A1B16" w:rsidRPr="009E36A4" w:rsidRDefault="009A1B16">
            <w:pPr>
              <w:jc w:val="center"/>
              <w:rPr>
                <w:sz w:val="18"/>
                <w:szCs w:val="18"/>
              </w:rPr>
            </w:pPr>
            <w:r w:rsidRPr="009E36A4">
              <w:rPr>
                <w:sz w:val="18"/>
                <w:szCs w:val="18"/>
              </w:rPr>
              <w:t>2</w:t>
            </w:r>
            <w:r w:rsidRPr="009E36A4">
              <w:rPr>
                <w:rFonts w:hint="eastAsia"/>
                <w:sz w:val="18"/>
                <w:szCs w:val="18"/>
              </w:rPr>
              <w:t>．</w:t>
            </w:r>
            <w:r w:rsidRPr="009E36A4">
              <w:rPr>
                <w:sz w:val="18"/>
                <w:szCs w:val="18"/>
              </w:rPr>
              <w:t>5 V</w:t>
            </w:r>
          </w:p>
        </w:tc>
      </w:tr>
      <w:tr w:rsidR="009A1B16" w:rsidRPr="009E36A4" w14:paraId="10BC0C7E" w14:textId="77777777" w:rsidTr="009A1B16">
        <w:trPr>
          <w:cantSplit/>
        </w:trPr>
        <w:tc>
          <w:tcPr>
            <w:tcW w:w="1667" w:type="pct"/>
            <w:tcBorders>
              <w:top w:val="nil"/>
              <w:left w:val="nil"/>
              <w:bottom w:val="nil"/>
              <w:right w:val="nil"/>
            </w:tcBorders>
            <w:hideMark/>
          </w:tcPr>
          <w:p w14:paraId="031EC461" w14:textId="77777777" w:rsidR="009A1B16" w:rsidRPr="009E36A4" w:rsidRDefault="009A1B16">
            <w:pPr>
              <w:tabs>
                <w:tab w:val="left" w:pos="525"/>
                <w:tab w:val="center" w:pos="1072"/>
              </w:tabs>
              <w:jc w:val="center"/>
              <w:rPr>
                <w:sz w:val="18"/>
                <w:szCs w:val="18"/>
              </w:rPr>
            </w:pPr>
            <w:r w:rsidRPr="009E36A4">
              <w:rPr>
                <w:rFonts w:hint="eastAsia"/>
                <w:sz w:val="18"/>
                <w:szCs w:val="18"/>
              </w:rPr>
              <w:t>高速</w:t>
            </w:r>
            <w:r w:rsidRPr="009E36A4">
              <w:rPr>
                <w:sz w:val="18"/>
                <w:szCs w:val="18"/>
              </w:rPr>
              <w:t>CAN</w:t>
            </w:r>
            <w:r w:rsidRPr="009E36A4">
              <w:rPr>
                <w:rFonts w:hint="eastAsia"/>
                <w:sz w:val="18"/>
                <w:szCs w:val="18"/>
              </w:rPr>
              <w:t>的</w:t>
            </w:r>
            <w:r w:rsidRPr="009E36A4">
              <w:rPr>
                <w:sz w:val="18"/>
                <w:szCs w:val="18"/>
              </w:rPr>
              <w:t>CAN_L</w:t>
            </w:r>
          </w:p>
        </w:tc>
        <w:tc>
          <w:tcPr>
            <w:tcW w:w="1666" w:type="pct"/>
            <w:tcBorders>
              <w:top w:val="nil"/>
              <w:left w:val="nil"/>
              <w:bottom w:val="nil"/>
              <w:right w:val="nil"/>
            </w:tcBorders>
            <w:hideMark/>
          </w:tcPr>
          <w:p w14:paraId="4E607BBA" w14:textId="77777777" w:rsidR="009A1B16" w:rsidRPr="009E36A4" w:rsidRDefault="009A1B16">
            <w:pPr>
              <w:jc w:val="center"/>
              <w:rPr>
                <w:sz w:val="18"/>
                <w:szCs w:val="18"/>
              </w:rPr>
            </w:pPr>
            <w:r w:rsidRPr="009E36A4">
              <w:rPr>
                <w:sz w:val="18"/>
                <w:szCs w:val="18"/>
              </w:rPr>
              <w:t>1</w:t>
            </w:r>
            <w:r w:rsidRPr="009E36A4">
              <w:rPr>
                <w:rFonts w:hint="eastAsia"/>
                <w:sz w:val="18"/>
                <w:szCs w:val="18"/>
              </w:rPr>
              <w:t>．</w:t>
            </w:r>
            <w:r w:rsidRPr="009E36A4">
              <w:rPr>
                <w:sz w:val="18"/>
                <w:szCs w:val="18"/>
              </w:rPr>
              <w:t>5 V</w:t>
            </w:r>
          </w:p>
        </w:tc>
        <w:tc>
          <w:tcPr>
            <w:tcW w:w="1667" w:type="pct"/>
            <w:tcBorders>
              <w:top w:val="nil"/>
              <w:left w:val="nil"/>
              <w:bottom w:val="nil"/>
              <w:right w:val="nil"/>
            </w:tcBorders>
            <w:hideMark/>
          </w:tcPr>
          <w:p w14:paraId="66777B24" w14:textId="77777777" w:rsidR="009A1B16" w:rsidRPr="009E36A4" w:rsidRDefault="009A1B16">
            <w:pPr>
              <w:jc w:val="center"/>
              <w:rPr>
                <w:sz w:val="18"/>
                <w:szCs w:val="18"/>
              </w:rPr>
            </w:pPr>
            <w:r w:rsidRPr="009E36A4">
              <w:rPr>
                <w:sz w:val="18"/>
                <w:szCs w:val="18"/>
              </w:rPr>
              <w:t>2</w:t>
            </w:r>
            <w:r w:rsidRPr="009E36A4">
              <w:rPr>
                <w:rFonts w:hint="eastAsia"/>
                <w:sz w:val="18"/>
                <w:szCs w:val="18"/>
              </w:rPr>
              <w:t>．</w:t>
            </w:r>
            <w:r w:rsidRPr="009E36A4">
              <w:rPr>
                <w:sz w:val="18"/>
                <w:szCs w:val="18"/>
              </w:rPr>
              <w:t>5V</w:t>
            </w:r>
          </w:p>
        </w:tc>
      </w:tr>
      <w:tr w:rsidR="009A1B16" w:rsidRPr="009E36A4" w14:paraId="31B2571B" w14:textId="77777777" w:rsidTr="009A1B16">
        <w:trPr>
          <w:cantSplit/>
        </w:trPr>
        <w:tc>
          <w:tcPr>
            <w:tcW w:w="1667" w:type="pct"/>
            <w:tcBorders>
              <w:top w:val="nil"/>
              <w:left w:val="nil"/>
              <w:bottom w:val="nil"/>
              <w:right w:val="nil"/>
            </w:tcBorders>
            <w:hideMark/>
          </w:tcPr>
          <w:p w14:paraId="1937ED48" w14:textId="77777777" w:rsidR="009A1B16" w:rsidRPr="009E36A4" w:rsidRDefault="009A1B16">
            <w:pPr>
              <w:jc w:val="center"/>
              <w:rPr>
                <w:sz w:val="18"/>
                <w:szCs w:val="18"/>
              </w:rPr>
            </w:pPr>
            <w:r w:rsidRPr="009E36A4">
              <w:rPr>
                <w:rFonts w:hint="eastAsia"/>
                <w:sz w:val="18"/>
                <w:szCs w:val="18"/>
              </w:rPr>
              <w:t>低速</w:t>
            </w:r>
            <w:r w:rsidRPr="009E36A4">
              <w:rPr>
                <w:sz w:val="18"/>
                <w:szCs w:val="18"/>
              </w:rPr>
              <w:t>CAN</w:t>
            </w:r>
            <w:r w:rsidRPr="009E36A4">
              <w:rPr>
                <w:rFonts w:hint="eastAsia"/>
                <w:sz w:val="18"/>
                <w:szCs w:val="18"/>
              </w:rPr>
              <w:t>的</w:t>
            </w:r>
            <w:r w:rsidRPr="009E36A4">
              <w:rPr>
                <w:sz w:val="18"/>
                <w:szCs w:val="18"/>
              </w:rPr>
              <w:t>CAN_H</w:t>
            </w:r>
          </w:p>
        </w:tc>
        <w:tc>
          <w:tcPr>
            <w:tcW w:w="1666" w:type="pct"/>
            <w:tcBorders>
              <w:top w:val="nil"/>
              <w:left w:val="nil"/>
              <w:bottom w:val="nil"/>
              <w:right w:val="nil"/>
            </w:tcBorders>
            <w:hideMark/>
          </w:tcPr>
          <w:p w14:paraId="11969CC7" w14:textId="77777777" w:rsidR="009A1B16" w:rsidRPr="009E36A4" w:rsidRDefault="009A1B16">
            <w:pPr>
              <w:jc w:val="center"/>
              <w:rPr>
                <w:sz w:val="18"/>
                <w:szCs w:val="18"/>
              </w:rPr>
            </w:pPr>
            <w:r w:rsidRPr="009E36A4">
              <w:rPr>
                <w:sz w:val="18"/>
                <w:szCs w:val="18"/>
              </w:rPr>
              <w:t>5 V</w:t>
            </w:r>
          </w:p>
        </w:tc>
        <w:tc>
          <w:tcPr>
            <w:tcW w:w="1667" w:type="pct"/>
            <w:tcBorders>
              <w:top w:val="nil"/>
              <w:left w:val="nil"/>
              <w:bottom w:val="nil"/>
              <w:right w:val="nil"/>
            </w:tcBorders>
            <w:hideMark/>
          </w:tcPr>
          <w:p w14:paraId="5A094BEB" w14:textId="77777777" w:rsidR="009A1B16" w:rsidRPr="009E36A4" w:rsidRDefault="009A1B16">
            <w:pPr>
              <w:jc w:val="center"/>
              <w:rPr>
                <w:sz w:val="18"/>
                <w:szCs w:val="18"/>
              </w:rPr>
            </w:pPr>
            <w:r w:rsidRPr="009E36A4">
              <w:rPr>
                <w:sz w:val="18"/>
                <w:szCs w:val="18"/>
              </w:rPr>
              <w:t>0 V</w:t>
            </w:r>
          </w:p>
        </w:tc>
      </w:tr>
      <w:tr w:rsidR="009A1B16" w:rsidRPr="009E36A4" w14:paraId="04BAEABC" w14:textId="77777777" w:rsidTr="009A1B16">
        <w:trPr>
          <w:cantSplit/>
        </w:trPr>
        <w:tc>
          <w:tcPr>
            <w:tcW w:w="1667" w:type="pct"/>
            <w:tcBorders>
              <w:top w:val="nil"/>
              <w:left w:val="nil"/>
              <w:bottom w:val="single" w:sz="4" w:space="0" w:color="auto"/>
              <w:right w:val="nil"/>
            </w:tcBorders>
            <w:hideMark/>
          </w:tcPr>
          <w:p w14:paraId="21C46D65" w14:textId="77777777" w:rsidR="009A1B16" w:rsidRPr="009E36A4" w:rsidRDefault="009A1B16">
            <w:pPr>
              <w:jc w:val="center"/>
              <w:rPr>
                <w:sz w:val="18"/>
                <w:szCs w:val="18"/>
              </w:rPr>
            </w:pPr>
            <w:r w:rsidRPr="009E36A4">
              <w:rPr>
                <w:rFonts w:hint="eastAsia"/>
                <w:sz w:val="18"/>
                <w:szCs w:val="18"/>
              </w:rPr>
              <w:t>低速</w:t>
            </w:r>
            <w:r w:rsidRPr="009E36A4">
              <w:rPr>
                <w:sz w:val="18"/>
                <w:szCs w:val="18"/>
              </w:rPr>
              <w:t>CAN</w:t>
            </w:r>
            <w:r w:rsidRPr="009E36A4">
              <w:rPr>
                <w:rFonts w:hint="eastAsia"/>
                <w:sz w:val="18"/>
                <w:szCs w:val="18"/>
              </w:rPr>
              <w:t>的</w:t>
            </w:r>
            <w:r w:rsidRPr="009E36A4">
              <w:rPr>
                <w:sz w:val="18"/>
                <w:szCs w:val="18"/>
              </w:rPr>
              <w:t>CAN_L</w:t>
            </w:r>
          </w:p>
        </w:tc>
        <w:tc>
          <w:tcPr>
            <w:tcW w:w="1666" w:type="pct"/>
            <w:tcBorders>
              <w:top w:val="nil"/>
              <w:left w:val="nil"/>
              <w:bottom w:val="single" w:sz="4" w:space="0" w:color="auto"/>
              <w:right w:val="nil"/>
            </w:tcBorders>
            <w:hideMark/>
          </w:tcPr>
          <w:p w14:paraId="07A57338" w14:textId="77777777" w:rsidR="009A1B16" w:rsidRPr="009E36A4" w:rsidRDefault="009A1B16">
            <w:pPr>
              <w:jc w:val="center"/>
              <w:rPr>
                <w:sz w:val="18"/>
                <w:szCs w:val="18"/>
              </w:rPr>
            </w:pPr>
            <w:r w:rsidRPr="009E36A4">
              <w:rPr>
                <w:sz w:val="18"/>
                <w:szCs w:val="18"/>
              </w:rPr>
              <w:t>0 V</w:t>
            </w:r>
          </w:p>
        </w:tc>
        <w:tc>
          <w:tcPr>
            <w:tcW w:w="1667" w:type="pct"/>
            <w:tcBorders>
              <w:top w:val="nil"/>
              <w:left w:val="nil"/>
              <w:bottom w:val="single" w:sz="4" w:space="0" w:color="auto"/>
              <w:right w:val="nil"/>
            </w:tcBorders>
            <w:hideMark/>
          </w:tcPr>
          <w:p w14:paraId="7141CF4F" w14:textId="77777777" w:rsidR="009A1B16" w:rsidRPr="009E36A4" w:rsidRDefault="009A1B16">
            <w:pPr>
              <w:jc w:val="center"/>
              <w:rPr>
                <w:sz w:val="18"/>
                <w:szCs w:val="18"/>
              </w:rPr>
            </w:pPr>
            <w:r w:rsidRPr="009E36A4">
              <w:rPr>
                <w:sz w:val="18"/>
                <w:szCs w:val="18"/>
              </w:rPr>
              <w:t>5 V</w:t>
            </w:r>
          </w:p>
        </w:tc>
      </w:tr>
    </w:tbl>
    <w:p w14:paraId="11CBEA78" w14:textId="77777777" w:rsidR="009A1B16" w:rsidRPr="009E36A4" w:rsidRDefault="009A1B16" w:rsidP="009A1B16">
      <w:pPr>
        <w:autoSpaceDE w:val="0"/>
        <w:autoSpaceDN w:val="0"/>
        <w:spacing w:line="360" w:lineRule="exact"/>
        <w:ind w:firstLineChars="200" w:firstLine="420"/>
      </w:pPr>
    </w:p>
    <w:p w14:paraId="56EEAB99"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总线上的差分电压信号令</w:t>
      </w:r>
      <w:r w:rsidRPr="009E36A4">
        <w:t>CAN</w:t>
      </w:r>
      <w:r w:rsidRPr="009E36A4">
        <w:rPr>
          <w:rFonts w:hint="eastAsia"/>
        </w:rPr>
        <w:t>总线即使在线断开或者在噪声很大的环境中也能工作，只需要一对双绞线，差分输入就能够有效地抵偿噪音。</w:t>
      </w:r>
    </w:p>
    <w:p w14:paraId="1D39FAA7"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总线收发器提供方便的接口，把</w:t>
      </w:r>
      <w:r w:rsidRPr="009E36A4">
        <w:t>5V</w:t>
      </w:r>
      <w:r w:rsidRPr="009E36A4">
        <w:rPr>
          <w:rFonts w:hint="eastAsia"/>
        </w:rPr>
        <w:t>的逻辑电平转换成</w:t>
      </w:r>
      <w:r w:rsidRPr="009E36A4">
        <w:t>CAN</w:t>
      </w:r>
      <w:r w:rsidRPr="009E36A4">
        <w:rPr>
          <w:rFonts w:hint="eastAsia"/>
        </w:rPr>
        <w:t>要求的对称线电平在</w:t>
      </w:r>
      <w:r w:rsidRPr="009E36A4">
        <w:t>CAN</w:t>
      </w:r>
      <w:r w:rsidRPr="009E36A4">
        <w:rPr>
          <w:rFonts w:hint="eastAsia"/>
        </w:rPr>
        <w:t>总线中最大的节点数典型是</w:t>
      </w:r>
      <w:r w:rsidRPr="009E36A4">
        <w:t>32</w:t>
      </w:r>
      <w:r w:rsidRPr="009E36A4">
        <w:rPr>
          <w:rFonts w:hint="eastAsia"/>
        </w:rPr>
        <w:t>个，实际可达</w:t>
      </w:r>
      <w:r w:rsidRPr="009E36A4">
        <w:t>110</w:t>
      </w:r>
      <w:r w:rsidRPr="009E36A4">
        <w:rPr>
          <w:rFonts w:hint="eastAsia"/>
        </w:rPr>
        <w:t>个，理论上可达</w:t>
      </w:r>
      <w:r w:rsidRPr="009E36A4">
        <w:t>2000</w:t>
      </w:r>
      <w:r w:rsidRPr="009E36A4">
        <w:rPr>
          <w:rFonts w:hint="eastAsia"/>
        </w:rPr>
        <w:t>多个，但最终的数量是由物理层的特性决定的。</w:t>
      </w:r>
    </w:p>
    <w:p w14:paraId="5451ABFD"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77" w:name="_Toc422059064"/>
      <w:bookmarkStart w:id="78" w:name="_Toc421383852"/>
      <w:bookmarkStart w:id="79" w:name="_Toc484634800"/>
      <w:r w:rsidRPr="009E36A4">
        <w:rPr>
          <w:rFonts w:eastAsia="黑体" w:hint="eastAsia"/>
          <w:bCs/>
          <w:szCs w:val="32"/>
        </w:rPr>
        <w:t>3</w:t>
      </w:r>
      <w:r w:rsidR="009A1B16" w:rsidRPr="009E36A4">
        <w:rPr>
          <w:rFonts w:eastAsia="黑体"/>
          <w:bCs/>
          <w:szCs w:val="32"/>
        </w:rPr>
        <w:t xml:space="preserve">.2.5 </w:t>
      </w:r>
      <w:r w:rsidR="009A1B16" w:rsidRPr="009E36A4">
        <w:rPr>
          <w:rFonts w:eastAsia="黑体" w:hint="eastAsia"/>
          <w:bCs/>
          <w:szCs w:val="32"/>
        </w:rPr>
        <w:t>数据链路层</w:t>
      </w:r>
      <w:bookmarkEnd w:id="77"/>
      <w:bookmarkEnd w:id="78"/>
      <w:bookmarkEnd w:id="79"/>
    </w:p>
    <w:p w14:paraId="5C3FE226"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t>CAN</w:t>
      </w:r>
      <w:r w:rsidRPr="009E36A4">
        <w:rPr>
          <w:rFonts w:hint="eastAsia"/>
        </w:rPr>
        <w:t>总线通过</w:t>
      </w:r>
      <w:r w:rsidRPr="009E36A4">
        <w:t>5</w:t>
      </w:r>
      <w:r w:rsidRPr="009E36A4">
        <w:rPr>
          <w:rFonts w:hint="eastAsia"/>
        </w:rPr>
        <w:t>种类型的帧进行通信，它们分别是数据帧、远程帧、错误帧、过载帧、帧间隔。用途如表</w:t>
      </w:r>
      <w:r w:rsidRPr="009E36A4">
        <w:t>2.2</w:t>
      </w:r>
      <w:r w:rsidRPr="009E36A4">
        <w:rPr>
          <w:rFonts w:hint="eastAsia"/>
        </w:rPr>
        <w:t>所示：</w:t>
      </w:r>
    </w:p>
    <w:p w14:paraId="19D3B276" w14:textId="67B5864A" w:rsidR="009A1B16" w:rsidRDefault="009A1B16" w:rsidP="009A1B16">
      <w:pPr>
        <w:autoSpaceDE w:val="0"/>
        <w:autoSpaceDN w:val="0"/>
        <w:spacing w:line="360" w:lineRule="exact"/>
        <w:ind w:firstLineChars="200" w:firstLine="420"/>
      </w:pPr>
    </w:p>
    <w:p w14:paraId="39EDBF64" w14:textId="77777777" w:rsidR="008428E7" w:rsidRPr="009E36A4" w:rsidRDefault="008428E7" w:rsidP="009A1B16">
      <w:pPr>
        <w:autoSpaceDE w:val="0"/>
        <w:autoSpaceDN w:val="0"/>
        <w:spacing w:line="360" w:lineRule="exact"/>
        <w:ind w:firstLineChars="200" w:firstLine="420"/>
      </w:pPr>
    </w:p>
    <w:p w14:paraId="6972067F" w14:textId="77777777" w:rsidR="009A1B16" w:rsidRPr="009E36A4" w:rsidRDefault="009A1B16" w:rsidP="009465BE">
      <w:pPr>
        <w:spacing w:line="360" w:lineRule="exact"/>
        <w:ind w:firstLine="412"/>
        <w:jc w:val="center"/>
        <w:rPr>
          <w:rFonts w:eastAsia="黑体" w:cs="Arial"/>
          <w:kern w:val="0"/>
          <w:sz w:val="18"/>
          <w:szCs w:val="18"/>
        </w:rPr>
      </w:pPr>
      <w:r w:rsidRPr="009E36A4">
        <w:rPr>
          <w:rFonts w:eastAsia="黑体" w:cs="Arial" w:hint="eastAsia"/>
          <w:kern w:val="0"/>
          <w:sz w:val="18"/>
          <w:szCs w:val="18"/>
        </w:rPr>
        <w:lastRenderedPageBreak/>
        <w:t>表</w:t>
      </w:r>
      <w:r w:rsidR="0054057D" w:rsidRPr="009E36A4">
        <w:rPr>
          <w:rFonts w:eastAsia="黑体" w:cs="Arial" w:hint="eastAsia"/>
          <w:kern w:val="0"/>
          <w:sz w:val="18"/>
          <w:szCs w:val="18"/>
        </w:rPr>
        <w:t>3</w:t>
      </w:r>
      <w:r w:rsidR="00F370E9" w:rsidRPr="009E36A4">
        <w:rPr>
          <w:rFonts w:eastAsia="黑体" w:cs="Arial" w:hint="eastAsia"/>
          <w:kern w:val="0"/>
          <w:sz w:val="18"/>
          <w:szCs w:val="18"/>
        </w:rPr>
        <w:t>.3</w:t>
      </w:r>
      <w:r w:rsidRPr="009E36A4">
        <w:rPr>
          <w:rFonts w:eastAsia="黑体" w:cs="Arial" w:hint="eastAsia"/>
          <w:kern w:val="0"/>
          <w:sz w:val="18"/>
          <w:szCs w:val="18"/>
        </w:rPr>
        <w:t xml:space="preserve"> </w:t>
      </w:r>
      <w:r w:rsidRPr="009E36A4">
        <w:rPr>
          <w:rFonts w:eastAsia="黑体" w:cs="Arial" w:hint="eastAsia"/>
          <w:kern w:val="0"/>
          <w:sz w:val="18"/>
          <w:szCs w:val="18"/>
        </w:rPr>
        <w:t>帧的类型及用途</w:t>
      </w:r>
    </w:p>
    <w:tbl>
      <w:tblPr>
        <w:tblStyle w:val="17"/>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9A1B16" w:rsidRPr="009E36A4" w14:paraId="4A53C981" w14:textId="77777777" w:rsidTr="009A1B16">
        <w:tc>
          <w:tcPr>
            <w:tcW w:w="2500" w:type="pct"/>
            <w:tcBorders>
              <w:top w:val="single" w:sz="4" w:space="0" w:color="auto"/>
              <w:left w:val="nil"/>
              <w:bottom w:val="single" w:sz="4" w:space="0" w:color="auto"/>
              <w:right w:val="nil"/>
            </w:tcBorders>
            <w:hideMark/>
          </w:tcPr>
          <w:p w14:paraId="567027BA" w14:textId="77777777" w:rsidR="009A1B16" w:rsidRPr="009E36A4" w:rsidRDefault="009A1B16">
            <w:pPr>
              <w:autoSpaceDE w:val="0"/>
              <w:autoSpaceDN w:val="0"/>
              <w:spacing w:line="360" w:lineRule="exact"/>
              <w:jc w:val="center"/>
              <w:rPr>
                <w:rFonts w:eastAsiaTheme="minorEastAsia"/>
                <w:sz w:val="18"/>
                <w:szCs w:val="18"/>
              </w:rPr>
            </w:pPr>
            <w:r w:rsidRPr="009E36A4">
              <w:rPr>
                <w:rFonts w:cs="宋体" w:hint="eastAsia"/>
                <w:sz w:val="18"/>
                <w:szCs w:val="18"/>
              </w:rPr>
              <w:t>帧类</w:t>
            </w:r>
            <w:r w:rsidRPr="009E36A4">
              <w:rPr>
                <w:rFonts w:hint="eastAsia"/>
                <w:sz w:val="18"/>
                <w:szCs w:val="18"/>
              </w:rPr>
              <w:t>型</w:t>
            </w:r>
          </w:p>
        </w:tc>
        <w:tc>
          <w:tcPr>
            <w:tcW w:w="2500" w:type="pct"/>
            <w:tcBorders>
              <w:top w:val="single" w:sz="4" w:space="0" w:color="auto"/>
              <w:left w:val="nil"/>
              <w:bottom w:val="single" w:sz="4" w:space="0" w:color="auto"/>
              <w:right w:val="nil"/>
            </w:tcBorders>
            <w:hideMark/>
          </w:tcPr>
          <w:p w14:paraId="27B0F27F"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帧用</w:t>
            </w:r>
            <w:r w:rsidRPr="009E36A4">
              <w:rPr>
                <w:rFonts w:hint="eastAsia"/>
                <w:sz w:val="18"/>
                <w:szCs w:val="18"/>
              </w:rPr>
              <w:t>途</w:t>
            </w:r>
          </w:p>
        </w:tc>
      </w:tr>
      <w:tr w:rsidR="009A1B16" w:rsidRPr="009E36A4" w14:paraId="2B6330CB" w14:textId="77777777" w:rsidTr="009A1B16">
        <w:tc>
          <w:tcPr>
            <w:tcW w:w="2500" w:type="pct"/>
            <w:tcBorders>
              <w:top w:val="single" w:sz="4" w:space="0" w:color="auto"/>
              <w:left w:val="nil"/>
              <w:bottom w:val="nil"/>
              <w:right w:val="nil"/>
            </w:tcBorders>
            <w:hideMark/>
          </w:tcPr>
          <w:p w14:paraId="0B662BC3"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数据</w:t>
            </w:r>
            <w:r w:rsidRPr="009E36A4">
              <w:rPr>
                <w:rFonts w:hint="eastAsia"/>
                <w:sz w:val="18"/>
                <w:szCs w:val="18"/>
              </w:rPr>
              <w:t>帧</w:t>
            </w:r>
          </w:p>
        </w:tc>
        <w:tc>
          <w:tcPr>
            <w:tcW w:w="2500" w:type="pct"/>
            <w:tcBorders>
              <w:top w:val="single" w:sz="4" w:space="0" w:color="auto"/>
              <w:left w:val="nil"/>
              <w:bottom w:val="nil"/>
              <w:right w:val="nil"/>
            </w:tcBorders>
            <w:hideMark/>
          </w:tcPr>
          <w:p w14:paraId="69A99FC5"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用于发送节点向接收节点传送数</w:t>
            </w:r>
            <w:r w:rsidRPr="009E36A4">
              <w:rPr>
                <w:rFonts w:hint="eastAsia"/>
                <w:sz w:val="18"/>
                <w:szCs w:val="18"/>
              </w:rPr>
              <w:t>据</w:t>
            </w:r>
          </w:p>
        </w:tc>
      </w:tr>
      <w:tr w:rsidR="009A1B16" w:rsidRPr="009E36A4" w14:paraId="56F24E90" w14:textId="77777777" w:rsidTr="009A1B16">
        <w:tc>
          <w:tcPr>
            <w:tcW w:w="2500" w:type="pct"/>
            <w:tcBorders>
              <w:top w:val="nil"/>
              <w:left w:val="nil"/>
              <w:bottom w:val="nil"/>
              <w:right w:val="nil"/>
            </w:tcBorders>
            <w:hideMark/>
          </w:tcPr>
          <w:p w14:paraId="1753A8A0"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远程</w:t>
            </w:r>
            <w:r w:rsidRPr="009E36A4">
              <w:rPr>
                <w:rFonts w:hint="eastAsia"/>
                <w:sz w:val="18"/>
                <w:szCs w:val="18"/>
              </w:rPr>
              <w:t>帧</w:t>
            </w:r>
          </w:p>
        </w:tc>
        <w:tc>
          <w:tcPr>
            <w:tcW w:w="2500" w:type="pct"/>
            <w:tcBorders>
              <w:top w:val="nil"/>
              <w:left w:val="nil"/>
              <w:bottom w:val="nil"/>
              <w:right w:val="nil"/>
            </w:tcBorders>
            <w:hideMark/>
          </w:tcPr>
          <w:p w14:paraId="7F78C389"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用于接收节点向某个发送节点请求数</w:t>
            </w:r>
            <w:r w:rsidRPr="009E36A4">
              <w:rPr>
                <w:rFonts w:hint="eastAsia"/>
                <w:sz w:val="18"/>
                <w:szCs w:val="18"/>
              </w:rPr>
              <w:t>据</w:t>
            </w:r>
          </w:p>
        </w:tc>
      </w:tr>
      <w:tr w:rsidR="009A1B16" w:rsidRPr="009E36A4" w14:paraId="040E0210" w14:textId="77777777" w:rsidTr="009A1B16">
        <w:tc>
          <w:tcPr>
            <w:tcW w:w="2500" w:type="pct"/>
            <w:tcBorders>
              <w:top w:val="nil"/>
              <w:left w:val="nil"/>
              <w:bottom w:val="nil"/>
              <w:right w:val="nil"/>
            </w:tcBorders>
            <w:hideMark/>
          </w:tcPr>
          <w:p w14:paraId="28BCC474"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错误</w:t>
            </w:r>
            <w:r w:rsidRPr="009E36A4">
              <w:rPr>
                <w:rFonts w:hint="eastAsia"/>
                <w:sz w:val="18"/>
                <w:szCs w:val="18"/>
              </w:rPr>
              <w:t>帧</w:t>
            </w:r>
          </w:p>
        </w:tc>
        <w:tc>
          <w:tcPr>
            <w:tcW w:w="2500" w:type="pct"/>
            <w:tcBorders>
              <w:top w:val="nil"/>
              <w:left w:val="nil"/>
              <w:bottom w:val="nil"/>
              <w:right w:val="nil"/>
            </w:tcBorders>
            <w:hideMark/>
          </w:tcPr>
          <w:p w14:paraId="6CC95D52"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用于在监测出通信错误时向其它节点发出通</w:t>
            </w:r>
            <w:r w:rsidRPr="009E36A4">
              <w:rPr>
                <w:rFonts w:hint="eastAsia"/>
                <w:sz w:val="18"/>
                <w:szCs w:val="18"/>
              </w:rPr>
              <w:t>知</w:t>
            </w:r>
          </w:p>
        </w:tc>
      </w:tr>
      <w:tr w:rsidR="009A1B16" w:rsidRPr="009E36A4" w14:paraId="7D8BA6A0" w14:textId="77777777" w:rsidTr="009A1B16">
        <w:tc>
          <w:tcPr>
            <w:tcW w:w="2500" w:type="pct"/>
            <w:tcBorders>
              <w:top w:val="nil"/>
              <w:left w:val="nil"/>
              <w:bottom w:val="nil"/>
              <w:right w:val="nil"/>
            </w:tcBorders>
            <w:hideMark/>
          </w:tcPr>
          <w:p w14:paraId="2871C940"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过载</w:t>
            </w:r>
            <w:r w:rsidRPr="009E36A4">
              <w:rPr>
                <w:rFonts w:hint="eastAsia"/>
                <w:sz w:val="18"/>
                <w:szCs w:val="18"/>
              </w:rPr>
              <w:t>帧</w:t>
            </w:r>
          </w:p>
        </w:tc>
        <w:tc>
          <w:tcPr>
            <w:tcW w:w="2500" w:type="pct"/>
            <w:tcBorders>
              <w:top w:val="nil"/>
              <w:left w:val="nil"/>
              <w:bottom w:val="nil"/>
              <w:right w:val="nil"/>
            </w:tcBorders>
            <w:hideMark/>
          </w:tcPr>
          <w:p w14:paraId="304260E3"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用于接收节点通</w:t>
            </w:r>
            <w:r w:rsidRPr="009E36A4">
              <w:rPr>
                <w:rFonts w:hint="eastAsia"/>
                <w:sz w:val="18"/>
                <w:szCs w:val="18"/>
              </w:rPr>
              <w:t>知</w:t>
            </w:r>
          </w:p>
        </w:tc>
      </w:tr>
      <w:tr w:rsidR="009A1B16" w:rsidRPr="009E36A4" w14:paraId="66B1A2DD" w14:textId="77777777" w:rsidTr="009A1B16">
        <w:tc>
          <w:tcPr>
            <w:tcW w:w="2500" w:type="pct"/>
            <w:tcBorders>
              <w:top w:val="nil"/>
              <w:left w:val="nil"/>
              <w:bottom w:val="single" w:sz="4" w:space="0" w:color="auto"/>
              <w:right w:val="nil"/>
            </w:tcBorders>
            <w:hideMark/>
          </w:tcPr>
          <w:p w14:paraId="718430DF"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帧间</w:t>
            </w:r>
            <w:r w:rsidRPr="009E36A4">
              <w:rPr>
                <w:rFonts w:hint="eastAsia"/>
                <w:sz w:val="18"/>
                <w:szCs w:val="18"/>
              </w:rPr>
              <w:t>隔</w:t>
            </w:r>
          </w:p>
        </w:tc>
        <w:tc>
          <w:tcPr>
            <w:tcW w:w="2500" w:type="pct"/>
            <w:tcBorders>
              <w:top w:val="nil"/>
              <w:left w:val="nil"/>
              <w:bottom w:val="single" w:sz="4" w:space="0" w:color="auto"/>
              <w:right w:val="nil"/>
            </w:tcBorders>
            <w:hideMark/>
          </w:tcPr>
          <w:p w14:paraId="7753D8D0"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用于将数据帧和远程帧与前面的帧分离开</w:t>
            </w:r>
            <w:r w:rsidRPr="009E36A4">
              <w:rPr>
                <w:rFonts w:hint="eastAsia"/>
                <w:sz w:val="18"/>
                <w:szCs w:val="18"/>
              </w:rPr>
              <w:t>来</w:t>
            </w:r>
          </w:p>
        </w:tc>
      </w:tr>
    </w:tbl>
    <w:p w14:paraId="47C1E980" w14:textId="77777777" w:rsidR="009A1B16" w:rsidRPr="009E36A4" w:rsidRDefault="009A1B16" w:rsidP="009A1B16">
      <w:pPr>
        <w:autoSpaceDE w:val="0"/>
        <w:autoSpaceDN w:val="0"/>
        <w:spacing w:line="360" w:lineRule="exact"/>
        <w:rPr>
          <w:rFonts w:eastAsiaTheme="minorEastAsia"/>
          <w:szCs w:val="22"/>
        </w:rPr>
      </w:pPr>
    </w:p>
    <w:p w14:paraId="7527BEF2"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数据帧</w:t>
      </w:r>
    </w:p>
    <w:p w14:paraId="10D535E4" w14:textId="77777777" w:rsidR="009A1B16" w:rsidRPr="009E36A4" w:rsidRDefault="009A1B16" w:rsidP="009A1B16">
      <w:pPr>
        <w:autoSpaceDE w:val="0"/>
        <w:autoSpaceDN w:val="0"/>
        <w:spacing w:line="360" w:lineRule="exact"/>
        <w:ind w:firstLineChars="200" w:firstLine="420"/>
      </w:pPr>
      <w:r w:rsidRPr="009E36A4">
        <w:rPr>
          <w:rFonts w:hint="eastAsia"/>
        </w:rPr>
        <w:t>数据帧由</w:t>
      </w:r>
      <w:r w:rsidRPr="009E36A4">
        <w:t>7</w:t>
      </w:r>
      <w:r w:rsidRPr="009E36A4">
        <w:rPr>
          <w:rFonts w:hint="eastAsia"/>
        </w:rPr>
        <w:t>个不同的位场组成，即帧起始场、仲裁场、控制场、数据场、</w:t>
      </w:r>
      <w:r w:rsidRPr="009E36A4">
        <w:t>CRC</w:t>
      </w:r>
      <w:r w:rsidRPr="009E36A4">
        <w:rPr>
          <w:rFonts w:hint="eastAsia"/>
        </w:rPr>
        <w:t>场、</w:t>
      </w:r>
      <w:r w:rsidRPr="009E36A4">
        <w:t>ACK</w:t>
      </w:r>
      <w:r w:rsidRPr="009E36A4">
        <w:rPr>
          <w:rFonts w:hint="eastAsia"/>
        </w:rPr>
        <w:t>场和帧结束。</w:t>
      </w:r>
    </w:p>
    <w:p w14:paraId="5E811590" w14:textId="77777777" w:rsidR="009A1B16" w:rsidRPr="009E36A4" w:rsidRDefault="009A1B16" w:rsidP="009A1B16">
      <w:pPr>
        <w:autoSpaceDE w:val="0"/>
        <w:autoSpaceDN w:val="0"/>
        <w:spacing w:line="360" w:lineRule="exact"/>
        <w:ind w:firstLineChars="200" w:firstLine="420"/>
      </w:pPr>
      <w:r w:rsidRPr="009E36A4">
        <w:rPr>
          <w:rFonts w:hint="eastAsia"/>
        </w:rPr>
        <w:t>目前使用广泛的</w:t>
      </w:r>
      <w:r w:rsidRPr="009E36A4">
        <w:t>CAN</w:t>
      </w:r>
      <w:r w:rsidRPr="009E36A4">
        <w:rPr>
          <w:rFonts w:hint="eastAsia"/>
        </w:rPr>
        <w:t>总线标准是</w:t>
      </w:r>
      <w:r w:rsidRPr="009E36A4">
        <w:t>V2.0</w:t>
      </w:r>
      <w:r w:rsidRPr="009E36A4">
        <w:rPr>
          <w:rFonts w:hint="eastAsia"/>
        </w:rPr>
        <w:t>版本，该标准在发布之处就制定了</w:t>
      </w:r>
      <w:r w:rsidRPr="009E36A4">
        <w:t>A</w:t>
      </w:r>
      <w:r w:rsidRPr="009E36A4">
        <w:rPr>
          <w:rFonts w:hint="eastAsia"/>
        </w:rPr>
        <w:t>和</w:t>
      </w:r>
      <w:r w:rsidRPr="009E36A4">
        <w:t>B</w:t>
      </w:r>
      <w:r w:rsidRPr="009E36A4">
        <w:rPr>
          <w:rFonts w:hint="eastAsia"/>
        </w:rPr>
        <w:t>两个部分，成为</w:t>
      </w:r>
      <w:r w:rsidRPr="009E36A4">
        <w:t>CAN2.0A</w:t>
      </w:r>
      <w:r w:rsidRPr="009E36A4">
        <w:rPr>
          <w:rFonts w:hint="eastAsia"/>
        </w:rPr>
        <w:t>和</w:t>
      </w:r>
      <w:r w:rsidRPr="009E36A4">
        <w:t>CAN2.0B</w:t>
      </w:r>
      <w:r w:rsidRPr="009E36A4">
        <w:rPr>
          <w:rFonts w:hint="eastAsia"/>
        </w:rPr>
        <w:t>。这两个部分的主要区别在于仲裁区域的</w:t>
      </w:r>
      <w:r w:rsidRPr="009E36A4">
        <w:t>ID</w:t>
      </w:r>
      <w:r w:rsidRPr="009E36A4">
        <w:rPr>
          <w:rFonts w:hint="eastAsia"/>
        </w:rPr>
        <w:t>码长度不同：</w:t>
      </w:r>
      <w:r w:rsidRPr="009E36A4">
        <w:t>CAN2.0A</w:t>
      </w:r>
      <w:r w:rsidRPr="009E36A4">
        <w:rPr>
          <w:rFonts w:hint="eastAsia"/>
        </w:rPr>
        <w:t>为</w:t>
      </w:r>
      <w:r w:rsidRPr="009E36A4">
        <w:t>11</w:t>
      </w:r>
      <w:r w:rsidRPr="009E36A4">
        <w:rPr>
          <w:rFonts w:hint="eastAsia"/>
        </w:rPr>
        <w:t>位</w:t>
      </w:r>
      <w:r w:rsidRPr="009E36A4">
        <w:t>ID</w:t>
      </w:r>
      <w:r w:rsidRPr="009E36A4">
        <w:rPr>
          <w:rFonts w:hint="eastAsia"/>
        </w:rPr>
        <w:t>，称为标准帧；</w:t>
      </w:r>
      <w:r w:rsidRPr="009E36A4">
        <w:t>CAN2.0B</w:t>
      </w:r>
      <w:r w:rsidRPr="009E36A4">
        <w:rPr>
          <w:rFonts w:hint="eastAsia"/>
        </w:rPr>
        <w:t>为</w:t>
      </w:r>
      <w:r w:rsidRPr="009E36A4">
        <w:t>29</w:t>
      </w:r>
      <w:r w:rsidRPr="009E36A4">
        <w:rPr>
          <w:rFonts w:hint="eastAsia"/>
        </w:rPr>
        <w:t>位</w:t>
      </w:r>
      <w:r w:rsidRPr="009E36A4">
        <w:t>ID</w:t>
      </w:r>
      <w:r w:rsidRPr="009E36A4">
        <w:rPr>
          <w:rFonts w:hint="eastAsia"/>
        </w:rPr>
        <w:t>，称为扩展帧。这两种标准的设备一般不会在同一个物理网络中混合使用。这两种标准的帧格式如图</w:t>
      </w:r>
      <w:r w:rsidRPr="009E36A4">
        <w:t>2.2</w:t>
      </w:r>
      <w:r w:rsidRPr="009E36A4">
        <w:rPr>
          <w:rFonts w:hint="eastAsia"/>
        </w:rPr>
        <w:t>所示：</w:t>
      </w:r>
    </w:p>
    <w:p w14:paraId="192515D3" w14:textId="77777777" w:rsidR="009A1B16" w:rsidRPr="009E36A4" w:rsidRDefault="00002F9B" w:rsidP="009A1B16">
      <w:pPr>
        <w:autoSpaceDE w:val="0"/>
        <w:autoSpaceDN w:val="0"/>
        <w:spacing w:line="360" w:lineRule="exact"/>
        <w:ind w:firstLineChars="200" w:firstLine="420"/>
      </w:pPr>
      <w:r>
        <w:rPr>
          <w:rFonts w:cstheme="minorBidi"/>
        </w:rPr>
        <w:object w:dxaOrig="0" w:dyaOrig="0" w14:anchorId="4CA65434">
          <v:shape id="_x0000_s1029" type="#_x0000_t75" style="position:absolute;left:0;text-align:left;margin-left:-.75pt;margin-top:24.2pt;width:412.5pt;height:126.45pt;z-index:251667456;mso-position-horizontal-relative:text;mso-position-vertical-relative:text">
            <v:imagedata r:id="rId44" o:title=""/>
            <w10:wrap type="topAndBottom"/>
          </v:shape>
          <o:OLEObject Type="Embed" ProgID="Visio.Drawing.15" ShapeID="_x0000_s1029" DrawAspect="Content" ObjectID="_1558556122" r:id="rId45"/>
        </w:object>
      </w:r>
    </w:p>
    <w:p w14:paraId="3EC2F155" w14:textId="77777777" w:rsidR="009A1B16" w:rsidRPr="009E36A4" w:rsidRDefault="009A1B16" w:rsidP="009A1B16">
      <w:pPr>
        <w:autoSpaceDE w:val="0"/>
        <w:autoSpaceDN w:val="0"/>
        <w:spacing w:line="360" w:lineRule="exact"/>
        <w:jc w:val="center"/>
        <w:rPr>
          <w:rFonts w:eastAsia="黑体" w:cstheme="minorBidi"/>
          <w:sz w:val="18"/>
          <w:szCs w:val="18"/>
        </w:rPr>
      </w:pPr>
      <w:r w:rsidRPr="009E36A4">
        <w:rPr>
          <w:rFonts w:eastAsia="黑体" w:hint="eastAsia"/>
          <w:sz w:val="18"/>
          <w:szCs w:val="18"/>
        </w:rPr>
        <w:t>图</w:t>
      </w:r>
      <w:r w:rsidR="0054057D" w:rsidRPr="009E36A4">
        <w:rPr>
          <w:rFonts w:eastAsia="黑体" w:hint="eastAsia"/>
          <w:sz w:val="18"/>
          <w:szCs w:val="18"/>
        </w:rPr>
        <w:t>3</w:t>
      </w:r>
      <w:r w:rsidR="00290244" w:rsidRPr="009E36A4">
        <w:rPr>
          <w:rFonts w:eastAsia="黑体" w:hint="eastAsia"/>
          <w:sz w:val="18"/>
          <w:szCs w:val="18"/>
        </w:rPr>
        <w:t>.3</w:t>
      </w:r>
      <w:r w:rsidRPr="009E36A4">
        <w:rPr>
          <w:rFonts w:eastAsia="黑体" w:hint="eastAsia"/>
          <w:sz w:val="18"/>
          <w:szCs w:val="18"/>
        </w:rPr>
        <w:t xml:space="preserve"> </w:t>
      </w:r>
      <w:r w:rsidRPr="009E36A4">
        <w:rPr>
          <w:rFonts w:eastAsia="黑体" w:hint="eastAsia"/>
          <w:sz w:val="18"/>
          <w:szCs w:val="18"/>
        </w:rPr>
        <w:t>两种标准的帧格式</w:t>
      </w:r>
    </w:p>
    <w:p w14:paraId="57B10DC3" w14:textId="77777777" w:rsidR="009A1B16" w:rsidRPr="009E36A4" w:rsidRDefault="009A1B16" w:rsidP="009A1B16">
      <w:pPr>
        <w:autoSpaceDE w:val="0"/>
        <w:autoSpaceDN w:val="0"/>
        <w:spacing w:line="360" w:lineRule="exact"/>
        <w:rPr>
          <w:rFonts w:eastAsiaTheme="minorEastAsia"/>
          <w:szCs w:val="22"/>
        </w:rPr>
      </w:pPr>
    </w:p>
    <w:p w14:paraId="3E69E169"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w:t>
      </w:r>
      <w:r w:rsidRPr="009E36A4">
        <w:rPr>
          <w:rFonts w:hint="eastAsia"/>
        </w:rPr>
        <w:t>）帧起始场：表明数据帧和远程帧的起始，它仅由一个显性位构成。只有在总线处于空闲状态时，才允许节点开始发送。所有节点都必须同步于首先开始发送的那个节点的帧起始上升沿。</w:t>
      </w:r>
    </w:p>
    <w:p w14:paraId="7EF93E60"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2</w:t>
      </w:r>
      <w:r w:rsidRPr="009E36A4">
        <w:rPr>
          <w:rFonts w:hint="eastAsia"/>
        </w:rPr>
        <w:t>）仲裁场：表示数据的优先级的段。标准格式和扩展格式在此的构成有所不同。由图</w:t>
      </w:r>
      <w:r w:rsidRPr="009E36A4">
        <w:t>2.3</w:t>
      </w:r>
      <w:r w:rsidRPr="009E36A4">
        <w:rPr>
          <w:rFonts w:hint="eastAsia"/>
        </w:rPr>
        <w:t>可看出，在标准格式里，仲裁段由</w:t>
      </w:r>
      <w:r w:rsidRPr="009E36A4">
        <w:t>11</w:t>
      </w:r>
      <w:r w:rsidRPr="009E36A4">
        <w:rPr>
          <w:rFonts w:hint="eastAsia"/>
        </w:rPr>
        <w:t>位</w:t>
      </w:r>
      <w:r w:rsidRPr="009E36A4">
        <w:t>ID</w:t>
      </w:r>
      <w:r w:rsidRPr="009E36A4">
        <w:rPr>
          <w:rFonts w:hint="eastAsia"/>
        </w:rPr>
        <w:t>和</w:t>
      </w:r>
      <w:r w:rsidRPr="009E36A4">
        <w:t>RTR</w:t>
      </w:r>
      <w:r w:rsidRPr="009E36A4">
        <w:rPr>
          <w:rFonts w:hint="eastAsia"/>
        </w:rPr>
        <w:t>位组成，标识符位由</w:t>
      </w:r>
      <w:r w:rsidRPr="009E36A4">
        <w:t>ID28</w:t>
      </w:r>
      <w:r w:rsidRPr="009E36A4">
        <w:rPr>
          <w:rFonts w:hint="eastAsia"/>
        </w:rPr>
        <w:t>一</w:t>
      </w:r>
      <w:r w:rsidRPr="009E36A4">
        <w:t>ID18</w:t>
      </w:r>
      <w:r w:rsidRPr="009E36A4">
        <w:rPr>
          <w:rFonts w:hint="eastAsia"/>
        </w:rPr>
        <w:t>组成的；而在扩展格式里，仲裁段则有</w:t>
      </w:r>
      <w:r w:rsidRPr="009E36A4">
        <w:t>29</w:t>
      </w:r>
      <w:r w:rsidRPr="009E36A4">
        <w:rPr>
          <w:rFonts w:hint="eastAsia"/>
        </w:rPr>
        <w:t>位标识符、</w:t>
      </w:r>
      <w:r w:rsidRPr="009E36A4">
        <w:t>SRR</w:t>
      </w:r>
      <w:r w:rsidRPr="009E36A4">
        <w:rPr>
          <w:rFonts w:hint="eastAsia"/>
        </w:rPr>
        <w:t>位、</w:t>
      </w:r>
      <w:r w:rsidRPr="009E36A4">
        <w:t>IDE</w:t>
      </w:r>
      <w:r w:rsidRPr="009E36A4">
        <w:rPr>
          <w:rFonts w:hint="eastAsia"/>
        </w:rPr>
        <w:t>位、</w:t>
      </w:r>
      <w:r w:rsidRPr="009E36A4">
        <w:t>RTR</w:t>
      </w:r>
      <w:r w:rsidRPr="009E36A4">
        <w:rPr>
          <w:rFonts w:hint="eastAsia"/>
        </w:rPr>
        <w:t>位组成，扩展</w:t>
      </w:r>
      <w:r w:rsidRPr="009E36A4">
        <w:t>ID</w:t>
      </w:r>
      <w:r w:rsidRPr="009E36A4">
        <w:rPr>
          <w:rFonts w:hint="eastAsia"/>
        </w:rPr>
        <w:t>由</w:t>
      </w:r>
      <w:r w:rsidRPr="009E36A4">
        <w:t>ID17</w:t>
      </w:r>
      <w:r w:rsidRPr="009E36A4">
        <w:rPr>
          <w:rFonts w:hint="eastAsia"/>
        </w:rPr>
        <w:t>到</w:t>
      </w:r>
      <w:r w:rsidRPr="009E36A4">
        <w:t xml:space="preserve">ID0 </w:t>
      </w:r>
      <w:r w:rsidRPr="009E36A4">
        <w:rPr>
          <w:rFonts w:hint="eastAsia"/>
        </w:rPr>
        <w:t>表示。</w:t>
      </w:r>
    </w:p>
    <w:p w14:paraId="3ADAE2C9" w14:textId="77777777" w:rsidR="009A1B16" w:rsidRPr="009E36A4" w:rsidRDefault="009A1B16" w:rsidP="009A1B16">
      <w:pPr>
        <w:autoSpaceDE w:val="0"/>
        <w:autoSpaceDN w:val="0"/>
        <w:spacing w:line="360" w:lineRule="exact"/>
        <w:ind w:firstLineChars="200" w:firstLine="420"/>
      </w:pPr>
      <w:r w:rsidRPr="009E36A4">
        <w:rPr>
          <w:rFonts w:hint="eastAsia"/>
        </w:rPr>
        <w:t>对于</w:t>
      </w:r>
      <w:r w:rsidRPr="009E36A4">
        <w:t>CAN2.0A</w:t>
      </w:r>
      <w:r w:rsidRPr="009E36A4">
        <w:rPr>
          <w:rFonts w:hint="eastAsia"/>
        </w:rPr>
        <w:t>标准，标识符</w:t>
      </w:r>
      <w:r w:rsidRPr="009E36A4">
        <w:t>ID.10</w:t>
      </w:r>
      <w:r w:rsidRPr="009E36A4">
        <w:rPr>
          <w:rFonts w:hint="eastAsia"/>
        </w:rPr>
        <w:t>～</w:t>
      </w:r>
      <w:r w:rsidRPr="009E36A4">
        <w:t>ID.0</w:t>
      </w:r>
      <w:r w:rsidRPr="009E36A4">
        <w:rPr>
          <w:rFonts w:hint="eastAsia"/>
        </w:rPr>
        <w:t>的长度为</w:t>
      </w:r>
      <w:r w:rsidRPr="009E36A4">
        <w:t>11</w:t>
      </w:r>
      <w:r w:rsidRPr="009E36A4">
        <w:rPr>
          <w:rFonts w:hint="eastAsia"/>
        </w:rPr>
        <w:t>位，这些位以从高位到低位的顺序发送，最先发送的为</w:t>
      </w:r>
      <w:r w:rsidRPr="009E36A4">
        <w:t>ID.10</w:t>
      </w:r>
      <w:r w:rsidRPr="009E36A4">
        <w:rPr>
          <w:rFonts w:hint="eastAsia"/>
        </w:rPr>
        <w:t>。对于每个数据帧存在唯一的发送器，考虑到与其它</w:t>
      </w:r>
      <w:r w:rsidRPr="009E36A4">
        <w:t>CAN</w:t>
      </w:r>
      <w:r w:rsidRPr="009E36A4">
        <w:rPr>
          <w:rFonts w:hint="eastAsia"/>
        </w:rPr>
        <w:t>总线控制器的兼容性，标识符的最高</w:t>
      </w:r>
      <w:r w:rsidRPr="009E36A4">
        <w:t>7</w:t>
      </w:r>
      <w:r w:rsidRPr="009E36A4">
        <w:rPr>
          <w:rFonts w:hint="eastAsia"/>
        </w:rPr>
        <w:t>位</w:t>
      </w:r>
      <w:r w:rsidRPr="009E36A4">
        <w:t>(ID.10</w:t>
      </w:r>
      <w:r w:rsidRPr="009E36A4">
        <w:rPr>
          <w:rFonts w:hint="eastAsia"/>
        </w:rPr>
        <w:t>～</w:t>
      </w:r>
      <w:r w:rsidRPr="009E36A4">
        <w:t>ID.4)</w:t>
      </w:r>
      <w:r w:rsidRPr="009E36A4">
        <w:rPr>
          <w:rFonts w:hint="eastAsia"/>
        </w:rPr>
        <w:t>不能全为隐性位，因此可寻址的不同数据块</w:t>
      </w:r>
      <w:r w:rsidRPr="009E36A4">
        <w:rPr>
          <w:rFonts w:hint="eastAsia"/>
        </w:rPr>
        <w:lastRenderedPageBreak/>
        <w:t>数目最多为</w:t>
      </w:r>
      <w:r w:rsidRPr="009E36A4">
        <w:t>(</w:t>
      </w:r>
      <w:r w:rsidRPr="009E36A4">
        <w:rPr>
          <w:noProof/>
        </w:rPr>
        <w:drawing>
          <wp:inline distT="0" distB="0" distL="0" distR="0" wp14:anchorId="23F93F0F" wp14:editId="335CFCB2">
            <wp:extent cx="543560" cy="23304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3560" cy="233045"/>
                    </a:xfrm>
                    <a:prstGeom prst="rect">
                      <a:avLst/>
                    </a:prstGeom>
                    <a:noFill/>
                    <a:ln>
                      <a:noFill/>
                    </a:ln>
                  </pic:spPr>
                </pic:pic>
              </a:graphicData>
            </a:graphic>
          </wp:inline>
        </w:drawing>
      </w:r>
      <w:r w:rsidRPr="009E36A4">
        <w:t>)</w:t>
      </w:r>
      <w:r w:rsidRPr="009E36A4">
        <w:rPr>
          <w:rFonts w:hint="eastAsia"/>
        </w:rPr>
        <w:t>个。</w:t>
      </w:r>
      <w:r w:rsidRPr="009E36A4">
        <w:t xml:space="preserve"> </w:t>
      </w:r>
    </w:p>
    <w:p w14:paraId="7A3B00DF" w14:textId="77777777" w:rsidR="009A1B16" w:rsidRPr="009E36A4" w:rsidRDefault="009A1B16" w:rsidP="009A1B16">
      <w:pPr>
        <w:autoSpaceDE w:val="0"/>
        <w:autoSpaceDN w:val="0"/>
        <w:spacing w:line="360" w:lineRule="exact"/>
        <w:ind w:firstLineChars="200" w:firstLine="420"/>
      </w:pPr>
      <w:r w:rsidRPr="009E36A4">
        <w:rPr>
          <w:rFonts w:hint="eastAsia"/>
        </w:rPr>
        <w:t>对于</w:t>
      </w:r>
      <w:r w:rsidRPr="009E36A4">
        <w:t>CAN2.0B</w:t>
      </w:r>
      <w:r w:rsidRPr="009E36A4">
        <w:rPr>
          <w:rFonts w:hint="eastAsia"/>
        </w:rPr>
        <w:t>，在扩展格式中，仲裁场由</w:t>
      </w:r>
      <w:r w:rsidRPr="009E36A4">
        <w:t>29</w:t>
      </w:r>
      <w:r w:rsidRPr="009E36A4">
        <w:rPr>
          <w:rFonts w:hint="eastAsia"/>
        </w:rPr>
        <w:t>位标识符和替代远程请求</w:t>
      </w:r>
      <w:r w:rsidRPr="009E36A4">
        <w:t>SRR</w:t>
      </w:r>
      <w:r w:rsidRPr="009E36A4">
        <w:rPr>
          <w:rFonts w:hint="eastAsia"/>
        </w:rPr>
        <w:t>位、标识位和远程发送请求位组成，标识符位为</w:t>
      </w:r>
      <w:r w:rsidRPr="009E36A4">
        <w:t>ID.28</w:t>
      </w:r>
      <w:r w:rsidRPr="009E36A4">
        <w:rPr>
          <w:rFonts w:hint="eastAsia"/>
        </w:rPr>
        <w:t>～</w:t>
      </w:r>
      <w:r w:rsidRPr="009E36A4">
        <w:t>ID.0</w:t>
      </w:r>
      <w:r w:rsidRPr="009E36A4">
        <w:rPr>
          <w:rFonts w:hint="eastAsia"/>
        </w:rPr>
        <w:t>。与</w:t>
      </w:r>
      <w:r w:rsidRPr="009E36A4">
        <w:t>CAN2.0A</w:t>
      </w:r>
      <w:r w:rsidRPr="009E36A4">
        <w:rPr>
          <w:rFonts w:hint="eastAsia"/>
        </w:rPr>
        <w:t>类似，其标识符的最高</w:t>
      </w:r>
      <w:r w:rsidRPr="009E36A4">
        <w:t>7</w:t>
      </w:r>
      <w:r w:rsidRPr="009E36A4">
        <w:rPr>
          <w:rFonts w:hint="eastAsia"/>
        </w:rPr>
        <w:t>位</w:t>
      </w:r>
      <w:r w:rsidRPr="009E36A4">
        <w:t>(1D.28</w:t>
      </w:r>
      <w:r w:rsidRPr="009E36A4">
        <w:rPr>
          <w:rFonts w:hint="eastAsia"/>
        </w:rPr>
        <w:t>～</w:t>
      </w:r>
      <w:r w:rsidRPr="009E36A4">
        <w:t>ID.21)</w:t>
      </w:r>
      <w:r w:rsidRPr="009E36A4">
        <w:rPr>
          <w:rFonts w:hint="eastAsia"/>
        </w:rPr>
        <w:t>不能全为隐性位，因此可寻址的不同数据块数目最多为</w:t>
      </w:r>
      <w:r w:rsidRPr="009E36A4">
        <w:t>(</w:t>
      </w:r>
      <w:r w:rsidRPr="009E36A4">
        <w:rPr>
          <w:noProof/>
        </w:rPr>
        <w:drawing>
          <wp:inline distT="0" distB="0" distL="0" distR="0" wp14:anchorId="7003DA1D" wp14:editId="1157137B">
            <wp:extent cx="569595" cy="233045"/>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9595" cy="233045"/>
                    </a:xfrm>
                    <a:prstGeom prst="rect">
                      <a:avLst/>
                    </a:prstGeom>
                    <a:noFill/>
                    <a:ln>
                      <a:noFill/>
                    </a:ln>
                  </pic:spPr>
                </pic:pic>
              </a:graphicData>
            </a:graphic>
          </wp:inline>
        </w:drawing>
      </w:r>
      <w:r w:rsidRPr="009E36A4">
        <w:t>)</w:t>
      </w:r>
      <w:r w:rsidRPr="009E36A4">
        <w:rPr>
          <w:rFonts w:hint="eastAsia"/>
        </w:rPr>
        <w:t>个。</w:t>
      </w:r>
    </w:p>
    <w:p w14:paraId="449D72A2" w14:textId="77777777" w:rsidR="009A1B16" w:rsidRPr="009E36A4" w:rsidRDefault="009A1B16" w:rsidP="009A1B16">
      <w:pPr>
        <w:autoSpaceDE w:val="0"/>
        <w:autoSpaceDN w:val="0"/>
        <w:spacing w:line="360" w:lineRule="exact"/>
        <w:ind w:firstLineChars="200" w:firstLine="420"/>
      </w:pPr>
      <w:r w:rsidRPr="009E36A4">
        <w:rPr>
          <w:rFonts w:hint="eastAsia"/>
        </w:rPr>
        <w:t>在总线空闲态，最先开始发送消息的单元获得发送权。</w:t>
      </w:r>
      <w:r w:rsidRPr="009E36A4">
        <w:t xml:space="preserve"> </w:t>
      </w:r>
    </w:p>
    <w:p w14:paraId="674381FF" w14:textId="77777777" w:rsidR="009A1B16" w:rsidRPr="009E36A4" w:rsidRDefault="009A1B16" w:rsidP="009A1B16">
      <w:pPr>
        <w:autoSpaceDE w:val="0"/>
        <w:autoSpaceDN w:val="0"/>
        <w:spacing w:line="360" w:lineRule="exact"/>
        <w:ind w:firstLineChars="200" w:firstLine="420"/>
      </w:pPr>
      <w:r w:rsidRPr="009E36A4">
        <w:rPr>
          <w:rFonts w:hint="eastAsia"/>
        </w:rPr>
        <w:t>多个单元同时开始发送时，各发送单元从仲裁段的第一位开始进行仲裁。连续输出显性电平最多的单元可继续发送。一旦某个单元仲裁失利，则从下个位开始转为接收状态继续工作。</w:t>
      </w:r>
      <w:r w:rsidRPr="009E36A4">
        <w:t xml:space="preserve"> </w:t>
      </w:r>
      <w:r w:rsidRPr="009E36A4">
        <w:rPr>
          <w:rFonts w:hint="eastAsia"/>
        </w:rPr>
        <w:t>而具有相同</w:t>
      </w:r>
      <w:r w:rsidRPr="009E36A4">
        <w:t>ID</w:t>
      </w:r>
      <w:r w:rsidRPr="009E36A4">
        <w:rPr>
          <w:rFonts w:hint="eastAsia"/>
        </w:rPr>
        <w:t>的数据帧和远程帧在总线上竞争时，仲裁是依照仲裁段的最后一位来判定的。因为数据帧最后一位（</w:t>
      </w:r>
      <w:r w:rsidRPr="009E36A4">
        <w:t>RTR</w:t>
      </w:r>
      <w:r w:rsidRPr="009E36A4">
        <w:rPr>
          <w:rFonts w:hint="eastAsia"/>
        </w:rPr>
        <w:t>）为显性位，则该单元具有优先权，可继续发送；而</w:t>
      </w:r>
      <w:r w:rsidRPr="009E36A4">
        <w:t>RTR</w:t>
      </w:r>
      <w:r w:rsidRPr="009E36A4">
        <w:rPr>
          <w:rFonts w:hint="eastAsia"/>
        </w:rPr>
        <w:t>位为隐性位的远程帧，则从下个位开始转为接收状态继续工作。</w:t>
      </w:r>
      <w:r w:rsidRPr="009E36A4">
        <w:t xml:space="preserve"> </w:t>
      </w:r>
    </w:p>
    <w:p w14:paraId="23DF08FA" w14:textId="77777777" w:rsidR="009A1B16" w:rsidRPr="009E36A4" w:rsidRDefault="009A1B16" w:rsidP="009A1B16">
      <w:pPr>
        <w:autoSpaceDE w:val="0"/>
        <w:autoSpaceDN w:val="0"/>
        <w:spacing w:line="360" w:lineRule="exact"/>
        <w:ind w:firstLineChars="200" w:firstLine="420"/>
      </w:pPr>
      <w:r w:rsidRPr="009E36A4">
        <w:rPr>
          <w:rFonts w:hint="eastAsia"/>
        </w:rPr>
        <w:t>如果标准格式</w:t>
      </w:r>
      <w:r w:rsidRPr="009E36A4">
        <w:t>ID</w:t>
      </w:r>
      <w:r w:rsidRPr="009E36A4">
        <w:rPr>
          <w:rFonts w:hint="eastAsia"/>
        </w:rPr>
        <w:t>与具有相同</w:t>
      </w:r>
      <w:r w:rsidRPr="009E36A4">
        <w:t>ID</w:t>
      </w:r>
      <w:r w:rsidRPr="009E36A4">
        <w:rPr>
          <w:rFonts w:hint="eastAsia"/>
        </w:rPr>
        <w:t>的远程帧或者扩展格式的数据帧在总线上竞争时，标准格式的</w:t>
      </w:r>
      <w:r w:rsidRPr="009E36A4">
        <w:t>RTR</w:t>
      </w:r>
      <w:r w:rsidRPr="009E36A4">
        <w:rPr>
          <w:rFonts w:hint="eastAsia"/>
        </w:rPr>
        <w:t>位为显性位，具有优先权，可继续发送。于此位相对应的扩展格式的</w:t>
      </w:r>
      <w:r w:rsidRPr="009E36A4">
        <w:t>SRR</w:t>
      </w:r>
      <w:r w:rsidRPr="009E36A4">
        <w:rPr>
          <w:rFonts w:hint="eastAsia"/>
        </w:rPr>
        <w:t>位为隐性，也必须转为接受状态。</w:t>
      </w:r>
    </w:p>
    <w:p w14:paraId="3E682388"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3</w:t>
      </w:r>
      <w:r w:rsidRPr="009E36A4">
        <w:rPr>
          <w:rFonts w:hint="eastAsia"/>
        </w:rPr>
        <w:t>）控制场：控制段由</w:t>
      </w:r>
      <w:r w:rsidRPr="009E36A4">
        <w:t>6</w:t>
      </w:r>
      <w:r w:rsidRPr="009E36A4">
        <w:rPr>
          <w:rFonts w:hint="eastAsia"/>
        </w:rPr>
        <w:t>个位构成，表示数据段的字节数。标准格式和扩展格式的构成有所不同。标准格式里的控制场结构包括数据长度代码、</w:t>
      </w:r>
      <w:r w:rsidRPr="009E36A4">
        <w:t>IDE</w:t>
      </w:r>
      <w:r w:rsidRPr="009E36A4">
        <w:rPr>
          <w:rFonts w:hint="eastAsia"/>
        </w:rPr>
        <w:t>位及保留位</w:t>
      </w:r>
      <w:r w:rsidRPr="009E36A4">
        <w:t>r0</w:t>
      </w:r>
      <w:r w:rsidRPr="009E36A4">
        <w:rPr>
          <w:rFonts w:hint="eastAsia"/>
        </w:rPr>
        <w:t>。扩展格式里的控制域包括数据长度代码和两个保留位</w:t>
      </w:r>
      <w:r w:rsidRPr="009E36A4">
        <w:t>:r1</w:t>
      </w:r>
      <w:r w:rsidRPr="009E36A4">
        <w:rPr>
          <w:rFonts w:hint="eastAsia"/>
        </w:rPr>
        <w:t>和</w:t>
      </w:r>
      <w:r w:rsidRPr="009E36A4">
        <w:t>r0</w:t>
      </w:r>
      <w:r w:rsidRPr="009E36A4">
        <w:rPr>
          <w:rFonts w:hint="eastAsia"/>
        </w:rPr>
        <w:t>，其保留位发送时用</w:t>
      </w:r>
      <w:r w:rsidRPr="009E36A4">
        <w:t>1</w:t>
      </w:r>
      <w:r w:rsidRPr="009E36A4">
        <w:rPr>
          <w:rFonts w:hint="eastAsia"/>
        </w:rPr>
        <w:t>填充，但是接收器接收的是</w:t>
      </w:r>
      <w:r w:rsidRPr="009E36A4">
        <w:t>0</w:t>
      </w:r>
      <w:r w:rsidRPr="009E36A4">
        <w:rPr>
          <w:rFonts w:hint="eastAsia"/>
        </w:rPr>
        <w:t>或</w:t>
      </w:r>
      <w:r w:rsidRPr="009E36A4">
        <w:t>1</w:t>
      </w:r>
      <w:r w:rsidRPr="009E36A4">
        <w:rPr>
          <w:rFonts w:hint="eastAsia"/>
        </w:rPr>
        <w:t>都没有影响。</w:t>
      </w:r>
      <w:r w:rsidRPr="009E36A4">
        <w:t>DLC</w:t>
      </w:r>
      <w:r w:rsidRPr="009E36A4">
        <w:rPr>
          <w:rFonts w:hint="eastAsia"/>
        </w:rPr>
        <w:t>字段是数据长度码，编码规则如表</w:t>
      </w:r>
      <w:r w:rsidRPr="009E36A4">
        <w:t>2.3</w:t>
      </w:r>
      <w:r w:rsidRPr="009E36A4">
        <w:rPr>
          <w:rFonts w:hint="eastAsia"/>
        </w:rPr>
        <w:t>所示：</w:t>
      </w:r>
    </w:p>
    <w:p w14:paraId="3C27E189" w14:textId="77777777" w:rsidR="009A1B16" w:rsidRPr="009E36A4" w:rsidRDefault="009A1B16" w:rsidP="009465BE">
      <w:pPr>
        <w:spacing w:line="360" w:lineRule="exact"/>
      </w:pPr>
    </w:p>
    <w:p w14:paraId="61042966" w14:textId="77777777" w:rsidR="009A1B16" w:rsidRPr="009E36A4" w:rsidRDefault="009A1B16" w:rsidP="009465BE">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00FD6EC0" w:rsidRPr="009E36A4">
        <w:rPr>
          <w:rFonts w:eastAsia="黑体" w:cs="Arial"/>
          <w:kern w:val="0"/>
          <w:sz w:val="18"/>
          <w:szCs w:val="18"/>
        </w:rPr>
        <w:t>3.4</w:t>
      </w:r>
      <w:r w:rsidRPr="009E36A4">
        <w:rPr>
          <w:rFonts w:eastAsia="黑体" w:cs="Arial" w:hint="eastAsia"/>
          <w:kern w:val="0"/>
          <w:sz w:val="18"/>
          <w:szCs w:val="18"/>
        </w:rPr>
        <w:t xml:space="preserve"> </w:t>
      </w:r>
      <w:r w:rsidRPr="009E36A4">
        <w:rPr>
          <w:rFonts w:eastAsia="黑体" w:cs="Arial" w:hint="eastAsia"/>
          <w:kern w:val="0"/>
          <w:sz w:val="18"/>
          <w:szCs w:val="18"/>
        </w:rPr>
        <w:t>数据长度码中数据字节数目编码</w:t>
      </w:r>
    </w:p>
    <w:tbl>
      <w:tblPr>
        <w:tblStyle w:val="17"/>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1705"/>
        <w:gridCol w:w="1704"/>
        <w:gridCol w:w="1704"/>
        <w:gridCol w:w="1704"/>
      </w:tblGrid>
      <w:tr w:rsidR="009A1B16" w:rsidRPr="009E36A4" w14:paraId="626395D0" w14:textId="77777777" w:rsidTr="009A1B16">
        <w:tc>
          <w:tcPr>
            <w:tcW w:w="1000" w:type="pct"/>
            <w:tcBorders>
              <w:top w:val="single" w:sz="4" w:space="0" w:color="auto"/>
              <w:left w:val="nil"/>
              <w:bottom w:val="single" w:sz="4" w:space="0" w:color="auto"/>
              <w:right w:val="nil"/>
            </w:tcBorders>
            <w:hideMark/>
          </w:tcPr>
          <w:p w14:paraId="77B505B8" w14:textId="77777777" w:rsidR="009A1B16" w:rsidRPr="009E36A4" w:rsidRDefault="009A1B16">
            <w:pPr>
              <w:autoSpaceDE w:val="0"/>
              <w:autoSpaceDN w:val="0"/>
              <w:spacing w:line="360" w:lineRule="exact"/>
              <w:jc w:val="center"/>
              <w:rPr>
                <w:rFonts w:eastAsiaTheme="minorEastAsia"/>
                <w:sz w:val="18"/>
                <w:szCs w:val="18"/>
              </w:rPr>
            </w:pPr>
            <w:r w:rsidRPr="009E36A4">
              <w:rPr>
                <w:rFonts w:cs="宋体" w:hint="eastAsia"/>
                <w:sz w:val="18"/>
                <w:szCs w:val="18"/>
              </w:rPr>
              <w:t>数据字节数</w:t>
            </w:r>
            <w:r w:rsidRPr="009E36A4">
              <w:rPr>
                <w:rFonts w:hint="eastAsia"/>
                <w:sz w:val="18"/>
                <w:szCs w:val="18"/>
              </w:rPr>
              <w:t>目</w:t>
            </w:r>
          </w:p>
        </w:tc>
        <w:tc>
          <w:tcPr>
            <w:tcW w:w="1000" w:type="pct"/>
            <w:tcBorders>
              <w:top w:val="single" w:sz="4" w:space="0" w:color="auto"/>
              <w:left w:val="nil"/>
              <w:bottom w:val="single" w:sz="4" w:space="0" w:color="auto"/>
              <w:right w:val="nil"/>
            </w:tcBorders>
            <w:hideMark/>
          </w:tcPr>
          <w:p w14:paraId="76A9519C" w14:textId="77777777" w:rsidR="009A1B16" w:rsidRPr="009E36A4" w:rsidRDefault="009A1B16">
            <w:pPr>
              <w:autoSpaceDE w:val="0"/>
              <w:autoSpaceDN w:val="0"/>
              <w:spacing w:line="360" w:lineRule="exact"/>
              <w:jc w:val="center"/>
              <w:rPr>
                <w:sz w:val="18"/>
                <w:szCs w:val="18"/>
              </w:rPr>
            </w:pPr>
            <w:r w:rsidRPr="009E36A4">
              <w:rPr>
                <w:sz w:val="18"/>
                <w:szCs w:val="18"/>
              </w:rPr>
              <w:t>DLC3</w:t>
            </w:r>
          </w:p>
        </w:tc>
        <w:tc>
          <w:tcPr>
            <w:tcW w:w="1000" w:type="pct"/>
            <w:tcBorders>
              <w:top w:val="single" w:sz="4" w:space="0" w:color="auto"/>
              <w:left w:val="nil"/>
              <w:bottom w:val="single" w:sz="4" w:space="0" w:color="auto"/>
              <w:right w:val="nil"/>
            </w:tcBorders>
            <w:hideMark/>
          </w:tcPr>
          <w:p w14:paraId="58ACD1EB" w14:textId="77777777" w:rsidR="009A1B16" w:rsidRPr="009E36A4" w:rsidRDefault="009A1B16">
            <w:pPr>
              <w:autoSpaceDE w:val="0"/>
              <w:autoSpaceDN w:val="0"/>
              <w:spacing w:line="360" w:lineRule="exact"/>
              <w:jc w:val="center"/>
              <w:rPr>
                <w:sz w:val="18"/>
                <w:szCs w:val="18"/>
              </w:rPr>
            </w:pPr>
            <w:r w:rsidRPr="009E36A4">
              <w:rPr>
                <w:sz w:val="18"/>
                <w:szCs w:val="18"/>
              </w:rPr>
              <w:t>DLC2</w:t>
            </w:r>
          </w:p>
        </w:tc>
        <w:tc>
          <w:tcPr>
            <w:tcW w:w="1000" w:type="pct"/>
            <w:tcBorders>
              <w:top w:val="single" w:sz="4" w:space="0" w:color="auto"/>
              <w:left w:val="nil"/>
              <w:bottom w:val="single" w:sz="4" w:space="0" w:color="auto"/>
              <w:right w:val="nil"/>
            </w:tcBorders>
            <w:hideMark/>
          </w:tcPr>
          <w:p w14:paraId="78FE1523" w14:textId="77777777" w:rsidR="009A1B16" w:rsidRPr="009E36A4" w:rsidRDefault="009A1B16">
            <w:pPr>
              <w:autoSpaceDE w:val="0"/>
              <w:autoSpaceDN w:val="0"/>
              <w:spacing w:line="360" w:lineRule="exact"/>
              <w:jc w:val="center"/>
              <w:rPr>
                <w:sz w:val="18"/>
                <w:szCs w:val="18"/>
              </w:rPr>
            </w:pPr>
            <w:r w:rsidRPr="009E36A4">
              <w:rPr>
                <w:sz w:val="18"/>
                <w:szCs w:val="18"/>
              </w:rPr>
              <w:t>DLC1</w:t>
            </w:r>
          </w:p>
        </w:tc>
        <w:tc>
          <w:tcPr>
            <w:tcW w:w="1000" w:type="pct"/>
            <w:tcBorders>
              <w:top w:val="single" w:sz="4" w:space="0" w:color="auto"/>
              <w:left w:val="nil"/>
              <w:bottom w:val="single" w:sz="4" w:space="0" w:color="auto"/>
              <w:right w:val="nil"/>
            </w:tcBorders>
            <w:hideMark/>
          </w:tcPr>
          <w:p w14:paraId="467DC7B7" w14:textId="77777777" w:rsidR="009A1B16" w:rsidRPr="009E36A4" w:rsidRDefault="009A1B16">
            <w:pPr>
              <w:autoSpaceDE w:val="0"/>
              <w:autoSpaceDN w:val="0"/>
              <w:spacing w:line="360" w:lineRule="exact"/>
              <w:jc w:val="center"/>
              <w:rPr>
                <w:sz w:val="18"/>
                <w:szCs w:val="18"/>
              </w:rPr>
            </w:pPr>
            <w:r w:rsidRPr="009E36A4">
              <w:rPr>
                <w:sz w:val="18"/>
                <w:szCs w:val="18"/>
              </w:rPr>
              <w:t>DLC0</w:t>
            </w:r>
          </w:p>
        </w:tc>
      </w:tr>
      <w:tr w:rsidR="009A1B16" w:rsidRPr="009E36A4" w14:paraId="5E18C264" w14:textId="77777777" w:rsidTr="009A1B16">
        <w:tc>
          <w:tcPr>
            <w:tcW w:w="1000" w:type="pct"/>
            <w:tcBorders>
              <w:top w:val="single" w:sz="4" w:space="0" w:color="auto"/>
              <w:left w:val="nil"/>
              <w:bottom w:val="nil"/>
              <w:right w:val="nil"/>
            </w:tcBorders>
            <w:hideMark/>
          </w:tcPr>
          <w:p w14:paraId="217740B4"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single" w:sz="4" w:space="0" w:color="auto"/>
              <w:left w:val="nil"/>
              <w:bottom w:val="nil"/>
              <w:right w:val="nil"/>
            </w:tcBorders>
            <w:hideMark/>
          </w:tcPr>
          <w:p w14:paraId="76FA01B2"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single" w:sz="4" w:space="0" w:color="auto"/>
              <w:left w:val="nil"/>
              <w:bottom w:val="nil"/>
              <w:right w:val="nil"/>
            </w:tcBorders>
            <w:hideMark/>
          </w:tcPr>
          <w:p w14:paraId="701FEE5D"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single" w:sz="4" w:space="0" w:color="auto"/>
              <w:left w:val="nil"/>
              <w:bottom w:val="nil"/>
              <w:right w:val="nil"/>
            </w:tcBorders>
            <w:hideMark/>
          </w:tcPr>
          <w:p w14:paraId="14086AC9"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single" w:sz="4" w:space="0" w:color="auto"/>
              <w:left w:val="nil"/>
              <w:bottom w:val="nil"/>
              <w:right w:val="nil"/>
            </w:tcBorders>
            <w:hideMark/>
          </w:tcPr>
          <w:p w14:paraId="21F56462" w14:textId="77777777" w:rsidR="009A1B16" w:rsidRPr="009E36A4" w:rsidRDefault="009A1B16">
            <w:pPr>
              <w:autoSpaceDE w:val="0"/>
              <w:autoSpaceDN w:val="0"/>
              <w:spacing w:line="360" w:lineRule="exact"/>
              <w:jc w:val="center"/>
              <w:rPr>
                <w:sz w:val="18"/>
                <w:szCs w:val="18"/>
              </w:rPr>
            </w:pPr>
            <w:r w:rsidRPr="009E36A4">
              <w:rPr>
                <w:sz w:val="18"/>
                <w:szCs w:val="18"/>
              </w:rPr>
              <w:t>0</w:t>
            </w:r>
          </w:p>
        </w:tc>
      </w:tr>
      <w:tr w:rsidR="009A1B16" w:rsidRPr="009E36A4" w14:paraId="05E4EA6B" w14:textId="77777777" w:rsidTr="009A1B16">
        <w:tc>
          <w:tcPr>
            <w:tcW w:w="1000" w:type="pct"/>
            <w:tcBorders>
              <w:top w:val="nil"/>
              <w:left w:val="nil"/>
              <w:bottom w:val="nil"/>
              <w:right w:val="nil"/>
            </w:tcBorders>
            <w:hideMark/>
          </w:tcPr>
          <w:p w14:paraId="76E65868"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7DDA8510"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432FBD9C"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1989DAD2"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589C7943" w14:textId="77777777" w:rsidR="009A1B16" w:rsidRPr="009E36A4" w:rsidRDefault="009A1B16">
            <w:pPr>
              <w:autoSpaceDE w:val="0"/>
              <w:autoSpaceDN w:val="0"/>
              <w:spacing w:line="360" w:lineRule="exact"/>
              <w:jc w:val="center"/>
              <w:rPr>
                <w:sz w:val="18"/>
                <w:szCs w:val="18"/>
              </w:rPr>
            </w:pPr>
            <w:r w:rsidRPr="009E36A4">
              <w:rPr>
                <w:sz w:val="18"/>
                <w:szCs w:val="18"/>
              </w:rPr>
              <w:t>1</w:t>
            </w:r>
          </w:p>
        </w:tc>
      </w:tr>
      <w:tr w:rsidR="009A1B16" w:rsidRPr="009E36A4" w14:paraId="1DB9150C" w14:textId="77777777" w:rsidTr="009A1B16">
        <w:tc>
          <w:tcPr>
            <w:tcW w:w="1000" w:type="pct"/>
            <w:tcBorders>
              <w:top w:val="nil"/>
              <w:left w:val="nil"/>
              <w:bottom w:val="nil"/>
              <w:right w:val="nil"/>
            </w:tcBorders>
            <w:hideMark/>
          </w:tcPr>
          <w:p w14:paraId="3A01ADA3" w14:textId="77777777" w:rsidR="009A1B16" w:rsidRPr="009E36A4" w:rsidRDefault="009A1B16">
            <w:pPr>
              <w:autoSpaceDE w:val="0"/>
              <w:autoSpaceDN w:val="0"/>
              <w:spacing w:line="360" w:lineRule="exact"/>
              <w:jc w:val="center"/>
              <w:rPr>
                <w:sz w:val="18"/>
                <w:szCs w:val="18"/>
              </w:rPr>
            </w:pPr>
            <w:r w:rsidRPr="009E36A4">
              <w:rPr>
                <w:sz w:val="18"/>
                <w:szCs w:val="18"/>
              </w:rPr>
              <w:t>2</w:t>
            </w:r>
          </w:p>
        </w:tc>
        <w:tc>
          <w:tcPr>
            <w:tcW w:w="1000" w:type="pct"/>
            <w:tcBorders>
              <w:top w:val="nil"/>
              <w:left w:val="nil"/>
              <w:bottom w:val="nil"/>
              <w:right w:val="nil"/>
            </w:tcBorders>
            <w:hideMark/>
          </w:tcPr>
          <w:p w14:paraId="6D6F2AD7"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5CCB7822"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04CC9E46"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38E0A8D0" w14:textId="77777777" w:rsidR="009A1B16" w:rsidRPr="009E36A4" w:rsidRDefault="009A1B16">
            <w:pPr>
              <w:autoSpaceDE w:val="0"/>
              <w:autoSpaceDN w:val="0"/>
              <w:spacing w:line="360" w:lineRule="exact"/>
              <w:jc w:val="center"/>
              <w:rPr>
                <w:sz w:val="18"/>
                <w:szCs w:val="18"/>
              </w:rPr>
            </w:pPr>
            <w:r w:rsidRPr="009E36A4">
              <w:rPr>
                <w:sz w:val="18"/>
                <w:szCs w:val="18"/>
              </w:rPr>
              <w:t>0</w:t>
            </w:r>
          </w:p>
        </w:tc>
      </w:tr>
      <w:tr w:rsidR="009A1B16" w:rsidRPr="009E36A4" w14:paraId="02909710" w14:textId="77777777" w:rsidTr="009A1B16">
        <w:tc>
          <w:tcPr>
            <w:tcW w:w="1000" w:type="pct"/>
            <w:tcBorders>
              <w:top w:val="nil"/>
              <w:left w:val="nil"/>
              <w:bottom w:val="nil"/>
              <w:right w:val="nil"/>
            </w:tcBorders>
            <w:hideMark/>
          </w:tcPr>
          <w:p w14:paraId="60692CE6" w14:textId="77777777" w:rsidR="009A1B16" w:rsidRPr="009E36A4" w:rsidRDefault="009A1B16">
            <w:pPr>
              <w:autoSpaceDE w:val="0"/>
              <w:autoSpaceDN w:val="0"/>
              <w:spacing w:line="360" w:lineRule="exact"/>
              <w:jc w:val="center"/>
              <w:rPr>
                <w:sz w:val="18"/>
                <w:szCs w:val="18"/>
              </w:rPr>
            </w:pPr>
            <w:r w:rsidRPr="009E36A4">
              <w:rPr>
                <w:sz w:val="18"/>
                <w:szCs w:val="18"/>
              </w:rPr>
              <w:t>3</w:t>
            </w:r>
          </w:p>
        </w:tc>
        <w:tc>
          <w:tcPr>
            <w:tcW w:w="1000" w:type="pct"/>
            <w:tcBorders>
              <w:top w:val="nil"/>
              <w:left w:val="nil"/>
              <w:bottom w:val="nil"/>
              <w:right w:val="nil"/>
            </w:tcBorders>
            <w:hideMark/>
          </w:tcPr>
          <w:p w14:paraId="3DEC4E98"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2D8FEB4C"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0542806E"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6345A9D1" w14:textId="77777777" w:rsidR="009A1B16" w:rsidRPr="009E36A4" w:rsidRDefault="009A1B16">
            <w:pPr>
              <w:autoSpaceDE w:val="0"/>
              <w:autoSpaceDN w:val="0"/>
              <w:spacing w:line="360" w:lineRule="exact"/>
              <w:jc w:val="center"/>
              <w:rPr>
                <w:sz w:val="18"/>
                <w:szCs w:val="18"/>
              </w:rPr>
            </w:pPr>
            <w:r w:rsidRPr="009E36A4">
              <w:rPr>
                <w:sz w:val="18"/>
                <w:szCs w:val="18"/>
              </w:rPr>
              <w:t>1</w:t>
            </w:r>
          </w:p>
        </w:tc>
      </w:tr>
      <w:tr w:rsidR="009A1B16" w:rsidRPr="009E36A4" w14:paraId="1EB7A6B0" w14:textId="77777777" w:rsidTr="009A1B16">
        <w:tc>
          <w:tcPr>
            <w:tcW w:w="1000" w:type="pct"/>
            <w:tcBorders>
              <w:top w:val="nil"/>
              <w:left w:val="nil"/>
              <w:bottom w:val="nil"/>
              <w:right w:val="nil"/>
            </w:tcBorders>
            <w:hideMark/>
          </w:tcPr>
          <w:p w14:paraId="7FFFF602" w14:textId="77777777" w:rsidR="009A1B16" w:rsidRPr="009E36A4" w:rsidRDefault="009A1B16">
            <w:pPr>
              <w:autoSpaceDE w:val="0"/>
              <w:autoSpaceDN w:val="0"/>
              <w:spacing w:line="360" w:lineRule="exact"/>
              <w:jc w:val="center"/>
              <w:rPr>
                <w:sz w:val="18"/>
                <w:szCs w:val="18"/>
              </w:rPr>
            </w:pPr>
            <w:r w:rsidRPr="009E36A4">
              <w:rPr>
                <w:sz w:val="18"/>
                <w:szCs w:val="18"/>
              </w:rPr>
              <w:t>4</w:t>
            </w:r>
          </w:p>
        </w:tc>
        <w:tc>
          <w:tcPr>
            <w:tcW w:w="1000" w:type="pct"/>
            <w:tcBorders>
              <w:top w:val="nil"/>
              <w:left w:val="nil"/>
              <w:bottom w:val="nil"/>
              <w:right w:val="nil"/>
            </w:tcBorders>
            <w:hideMark/>
          </w:tcPr>
          <w:p w14:paraId="198DA996"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6AAF9776"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6D527E01"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10B8DB09" w14:textId="77777777" w:rsidR="009A1B16" w:rsidRPr="009E36A4" w:rsidRDefault="009A1B16">
            <w:pPr>
              <w:autoSpaceDE w:val="0"/>
              <w:autoSpaceDN w:val="0"/>
              <w:spacing w:line="360" w:lineRule="exact"/>
              <w:jc w:val="center"/>
              <w:rPr>
                <w:sz w:val="18"/>
                <w:szCs w:val="18"/>
              </w:rPr>
            </w:pPr>
            <w:r w:rsidRPr="009E36A4">
              <w:rPr>
                <w:sz w:val="18"/>
                <w:szCs w:val="18"/>
              </w:rPr>
              <w:t>0</w:t>
            </w:r>
          </w:p>
        </w:tc>
      </w:tr>
      <w:tr w:rsidR="009A1B16" w:rsidRPr="009E36A4" w14:paraId="2A5D0473" w14:textId="77777777" w:rsidTr="009A1B16">
        <w:tc>
          <w:tcPr>
            <w:tcW w:w="1000" w:type="pct"/>
            <w:tcBorders>
              <w:top w:val="nil"/>
              <w:left w:val="nil"/>
              <w:bottom w:val="nil"/>
              <w:right w:val="nil"/>
            </w:tcBorders>
            <w:hideMark/>
          </w:tcPr>
          <w:p w14:paraId="06826D2E" w14:textId="77777777" w:rsidR="009A1B16" w:rsidRPr="009E36A4" w:rsidRDefault="009A1B16">
            <w:pPr>
              <w:autoSpaceDE w:val="0"/>
              <w:autoSpaceDN w:val="0"/>
              <w:spacing w:line="360" w:lineRule="exact"/>
              <w:jc w:val="center"/>
              <w:rPr>
                <w:sz w:val="18"/>
                <w:szCs w:val="18"/>
              </w:rPr>
            </w:pPr>
            <w:r w:rsidRPr="009E36A4">
              <w:rPr>
                <w:sz w:val="18"/>
                <w:szCs w:val="18"/>
              </w:rPr>
              <w:t>5</w:t>
            </w:r>
          </w:p>
        </w:tc>
        <w:tc>
          <w:tcPr>
            <w:tcW w:w="1000" w:type="pct"/>
            <w:tcBorders>
              <w:top w:val="nil"/>
              <w:left w:val="nil"/>
              <w:bottom w:val="nil"/>
              <w:right w:val="nil"/>
            </w:tcBorders>
            <w:hideMark/>
          </w:tcPr>
          <w:p w14:paraId="54A33CE0"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15633BF0"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1AFF2282"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48DB912B" w14:textId="77777777" w:rsidR="009A1B16" w:rsidRPr="009E36A4" w:rsidRDefault="009A1B16">
            <w:pPr>
              <w:autoSpaceDE w:val="0"/>
              <w:autoSpaceDN w:val="0"/>
              <w:spacing w:line="360" w:lineRule="exact"/>
              <w:jc w:val="center"/>
              <w:rPr>
                <w:sz w:val="18"/>
                <w:szCs w:val="18"/>
              </w:rPr>
            </w:pPr>
            <w:r w:rsidRPr="009E36A4">
              <w:rPr>
                <w:sz w:val="18"/>
                <w:szCs w:val="18"/>
              </w:rPr>
              <w:t>1</w:t>
            </w:r>
          </w:p>
        </w:tc>
      </w:tr>
      <w:tr w:rsidR="009A1B16" w:rsidRPr="009E36A4" w14:paraId="630D447B" w14:textId="77777777" w:rsidTr="009A1B16">
        <w:tc>
          <w:tcPr>
            <w:tcW w:w="1000" w:type="pct"/>
            <w:tcBorders>
              <w:top w:val="nil"/>
              <w:left w:val="nil"/>
              <w:bottom w:val="nil"/>
              <w:right w:val="nil"/>
            </w:tcBorders>
            <w:hideMark/>
          </w:tcPr>
          <w:p w14:paraId="4D8083D9" w14:textId="77777777" w:rsidR="009A1B16" w:rsidRPr="009E36A4" w:rsidRDefault="009A1B16">
            <w:pPr>
              <w:autoSpaceDE w:val="0"/>
              <w:autoSpaceDN w:val="0"/>
              <w:spacing w:line="360" w:lineRule="exact"/>
              <w:jc w:val="center"/>
              <w:rPr>
                <w:sz w:val="18"/>
                <w:szCs w:val="18"/>
              </w:rPr>
            </w:pPr>
            <w:r w:rsidRPr="009E36A4">
              <w:rPr>
                <w:sz w:val="18"/>
                <w:szCs w:val="18"/>
              </w:rPr>
              <w:t>6</w:t>
            </w:r>
          </w:p>
        </w:tc>
        <w:tc>
          <w:tcPr>
            <w:tcW w:w="1000" w:type="pct"/>
            <w:tcBorders>
              <w:top w:val="nil"/>
              <w:left w:val="nil"/>
              <w:bottom w:val="nil"/>
              <w:right w:val="nil"/>
            </w:tcBorders>
            <w:hideMark/>
          </w:tcPr>
          <w:p w14:paraId="564EEE07"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2D0E6659"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1C793C13"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72027346" w14:textId="77777777" w:rsidR="009A1B16" w:rsidRPr="009E36A4" w:rsidRDefault="009A1B16">
            <w:pPr>
              <w:autoSpaceDE w:val="0"/>
              <w:autoSpaceDN w:val="0"/>
              <w:spacing w:line="360" w:lineRule="exact"/>
              <w:jc w:val="center"/>
              <w:rPr>
                <w:sz w:val="18"/>
                <w:szCs w:val="18"/>
              </w:rPr>
            </w:pPr>
            <w:r w:rsidRPr="009E36A4">
              <w:rPr>
                <w:sz w:val="18"/>
                <w:szCs w:val="18"/>
              </w:rPr>
              <w:t>0</w:t>
            </w:r>
          </w:p>
        </w:tc>
      </w:tr>
      <w:tr w:rsidR="009A1B16" w:rsidRPr="009E36A4" w14:paraId="32491EAA" w14:textId="77777777" w:rsidTr="009A1B16">
        <w:tc>
          <w:tcPr>
            <w:tcW w:w="1000" w:type="pct"/>
            <w:tcBorders>
              <w:top w:val="nil"/>
              <w:left w:val="nil"/>
              <w:bottom w:val="nil"/>
              <w:right w:val="nil"/>
            </w:tcBorders>
            <w:hideMark/>
          </w:tcPr>
          <w:p w14:paraId="0F090CDC" w14:textId="77777777" w:rsidR="009A1B16" w:rsidRPr="009E36A4" w:rsidRDefault="009A1B16">
            <w:pPr>
              <w:autoSpaceDE w:val="0"/>
              <w:autoSpaceDN w:val="0"/>
              <w:spacing w:line="360" w:lineRule="exact"/>
              <w:jc w:val="center"/>
              <w:rPr>
                <w:sz w:val="18"/>
                <w:szCs w:val="18"/>
              </w:rPr>
            </w:pPr>
            <w:r w:rsidRPr="009E36A4">
              <w:rPr>
                <w:sz w:val="18"/>
                <w:szCs w:val="18"/>
              </w:rPr>
              <w:t>7</w:t>
            </w:r>
          </w:p>
        </w:tc>
        <w:tc>
          <w:tcPr>
            <w:tcW w:w="1000" w:type="pct"/>
            <w:tcBorders>
              <w:top w:val="nil"/>
              <w:left w:val="nil"/>
              <w:bottom w:val="nil"/>
              <w:right w:val="nil"/>
            </w:tcBorders>
            <w:hideMark/>
          </w:tcPr>
          <w:p w14:paraId="693F1628"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3441EC40"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6011266B"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0CFBC88A" w14:textId="77777777" w:rsidR="009A1B16" w:rsidRPr="009E36A4" w:rsidRDefault="009A1B16">
            <w:pPr>
              <w:autoSpaceDE w:val="0"/>
              <w:autoSpaceDN w:val="0"/>
              <w:spacing w:line="360" w:lineRule="exact"/>
              <w:jc w:val="center"/>
              <w:rPr>
                <w:sz w:val="18"/>
                <w:szCs w:val="18"/>
              </w:rPr>
            </w:pPr>
            <w:r w:rsidRPr="009E36A4">
              <w:rPr>
                <w:sz w:val="18"/>
                <w:szCs w:val="18"/>
              </w:rPr>
              <w:t>1</w:t>
            </w:r>
          </w:p>
        </w:tc>
      </w:tr>
      <w:tr w:rsidR="009A1B16" w:rsidRPr="009E36A4" w14:paraId="42DD0DC6" w14:textId="77777777" w:rsidTr="009A1B16">
        <w:tc>
          <w:tcPr>
            <w:tcW w:w="1000" w:type="pct"/>
            <w:tcBorders>
              <w:top w:val="nil"/>
              <w:left w:val="nil"/>
              <w:bottom w:val="single" w:sz="4" w:space="0" w:color="auto"/>
              <w:right w:val="nil"/>
            </w:tcBorders>
            <w:hideMark/>
          </w:tcPr>
          <w:p w14:paraId="3A2A3301" w14:textId="77777777" w:rsidR="009A1B16" w:rsidRPr="009E36A4" w:rsidRDefault="009A1B16">
            <w:pPr>
              <w:autoSpaceDE w:val="0"/>
              <w:autoSpaceDN w:val="0"/>
              <w:spacing w:line="360" w:lineRule="exact"/>
              <w:jc w:val="center"/>
              <w:rPr>
                <w:sz w:val="18"/>
                <w:szCs w:val="18"/>
              </w:rPr>
            </w:pPr>
            <w:r w:rsidRPr="009E36A4">
              <w:rPr>
                <w:sz w:val="18"/>
                <w:szCs w:val="18"/>
              </w:rPr>
              <w:t>8</w:t>
            </w:r>
          </w:p>
        </w:tc>
        <w:tc>
          <w:tcPr>
            <w:tcW w:w="1000" w:type="pct"/>
            <w:tcBorders>
              <w:top w:val="nil"/>
              <w:left w:val="nil"/>
              <w:bottom w:val="single" w:sz="4" w:space="0" w:color="auto"/>
              <w:right w:val="nil"/>
            </w:tcBorders>
            <w:hideMark/>
          </w:tcPr>
          <w:p w14:paraId="7FF37FA2"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single" w:sz="4" w:space="0" w:color="auto"/>
              <w:right w:val="nil"/>
            </w:tcBorders>
            <w:hideMark/>
          </w:tcPr>
          <w:p w14:paraId="3B7454A0"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single" w:sz="4" w:space="0" w:color="auto"/>
              <w:right w:val="nil"/>
            </w:tcBorders>
            <w:hideMark/>
          </w:tcPr>
          <w:p w14:paraId="78DF51D1"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single" w:sz="4" w:space="0" w:color="auto"/>
              <w:right w:val="nil"/>
            </w:tcBorders>
            <w:hideMark/>
          </w:tcPr>
          <w:p w14:paraId="2A52BB02" w14:textId="77777777" w:rsidR="009A1B16" w:rsidRPr="009E36A4" w:rsidRDefault="009A1B16">
            <w:pPr>
              <w:autoSpaceDE w:val="0"/>
              <w:autoSpaceDN w:val="0"/>
              <w:spacing w:line="360" w:lineRule="exact"/>
              <w:jc w:val="center"/>
              <w:rPr>
                <w:sz w:val="18"/>
                <w:szCs w:val="18"/>
              </w:rPr>
            </w:pPr>
            <w:r w:rsidRPr="009E36A4">
              <w:rPr>
                <w:sz w:val="18"/>
                <w:szCs w:val="18"/>
              </w:rPr>
              <w:t>0</w:t>
            </w:r>
          </w:p>
        </w:tc>
      </w:tr>
    </w:tbl>
    <w:p w14:paraId="35663ACC" w14:textId="77777777" w:rsidR="009A1B16" w:rsidRPr="009E36A4" w:rsidRDefault="009A1B16" w:rsidP="009A1B16">
      <w:pPr>
        <w:autoSpaceDE w:val="0"/>
        <w:autoSpaceDN w:val="0"/>
        <w:spacing w:line="360" w:lineRule="exact"/>
        <w:rPr>
          <w:rFonts w:eastAsiaTheme="minorEastAsia"/>
          <w:szCs w:val="22"/>
        </w:rPr>
      </w:pPr>
    </w:p>
    <w:p w14:paraId="2DEA8418"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4</w:t>
      </w:r>
      <w:r w:rsidRPr="009E36A4">
        <w:rPr>
          <w:rFonts w:hint="eastAsia"/>
        </w:rPr>
        <w:t>）数据场：无论标准帧还是扩展帧，一帧都只能发送</w:t>
      </w:r>
      <w:r w:rsidRPr="009E36A4">
        <w:t>0</w:t>
      </w:r>
      <w:r w:rsidRPr="009E36A4">
        <w:rPr>
          <w:rFonts w:hint="eastAsia"/>
        </w:rPr>
        <w:t>～</w:t>
      </w:r>
      <w:r w:rsidRPr="009E36A4">
        <w:t>8</w:t>
      </w:r>
      <w:r w:rsidRPr="009E36A4">
        <w:rPr>
          <w:rFonts w:hint="eastAsia"/>
        </w:rPr>
        <w:t>个字节，每个字节</w:t>
      </w:r>
      <w:r w:rsidRPr="009E36A4">
        <w:t>8</w:t>
      </w:r>
      <w:r w:rsidRPr="009E36A4">
        <w:rPr>
          <w:rFonts w:hint="eastAsia"/>
        </w:rPr>
        <w:t>位，小数据量正是</w:t>
      </w:r>
      <w:r w:rsidRPr="009E36A4">
        <w:t>CAN</w:t>
      </w:r>
      <w:r w:rsidRPr="009E36A4">
        <w:rPr>
          <w:rFonts w:hint="eastAsia"/>
        </w:rPr>
        <w:t>总线的一个重要特点，具有很高的实时性。首先发送的是最高有效位。</w:t>
      </w:r>
    </w:p>
    <w:p w14:paraId="18DA5A59"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5</w:t>
      </w:r>
      <w:r w:rsidRPr="009E36A4">
        <w:rPr>
          <w:rFonts w:hint="eastAsia"/>
        </w:rPr>
        <w:t>）</w:t>
      </w:r>
      <w:r w:rsidRPr="009E36A4">
        <w:t>CRC</w:t>
      </w:r>
      <w:r w:rsidRPr="009E36A4">
        <w:rPr>
          <w:rFonts w:hint="eastAsia"/>
        </w:rPr>
        <w:t>场：检查帧的传输错误。由</w:t>
      </w:r>
      <w:r w:rsidRPr="009E36A4">
        <w:t>15</w:t>
      </w:r>
      <w:r w:rsidRPr="009E36A4">
        <w:rPr>
          <w:rFonts w:hint="eastAsia"/>
        </w:rPr>
        <w:t>个位的</w:t>
      </w:r>
      <w:r w:rsidRPr="009E36A4">
        <w:t>CRC</w:t>
      </w:r>
      <w:r w:rsidRPr="009E36A4">
        <w:rPr>
          <w:rFonts w:hint="eastAsia"/>
        </w:rPr>
        <w:t>顺序和</w:t>
      </w:r>
      <w:r w:rsidRPr="009E36A4">
        <w:t>1</w:t>
      </w:r>
      <w:r w:rsidRPr="009E36A4">
        <w:rPr>
          <w:rFonts w:hint="eastAsia"/>
        </w:rPr>
        <w:t>个位的</w:t>
      </w:r>
      <w:r w:rsidRPr="009E36A4">
        <w:t>CRC</w:t>
      </w:r>
      <w:r w:rsidRPr="009E36A4">
        <w:rPr>
          <w:rFonts w:hint="eastAsia"/>
        </w:rPr>
        <w:t>界定符构成。</w:t>
      </w:r>
      <w:r w:rsidRPr="009E36A4">
        <w:t>CRC</w:t>
      </w:r>
      <w:r w:rsidRPr="009E36A4">
        <w:rPr>
          <w:rFonts w:hint="eastAsia"/>
        </w:rPr>
        <w:t>顺序是根据多项式生成的</w:t>
      </w:r>
      <w:r w:rsidRPr="009E36A4">
        <w:t>CRC</w:t>
      </w:r>
      <w:r w:rsidRPr="009E36A4">
        <w:rPr>
          <w:rFonts w:hint="eastAsia"/>
        </w:rPr>
        <w:t>值，</w:t>
      </w:r>
      <w:r w:rsidRPr="009E36A4">
        <w:t>CRC</w:t>
      </w:r>
      <w:r w:rsidRPr="009E36A4">
        <w:rPr>
          <w:rFonts w:hint="eastAsia"/>
        </w:rPr>
        <w:t>的计算范围包括帧起始、仲裁段、控制段、数据段，接收方以同样的算法计算</w:t>
      </w:r>
      <w:r w:rsidRPr="009E36A4">
        <w:t>CRC</w:t>
      </w:r>
      <w:r w:rsidRPr="009E36A4">
        <w:rPr>
          <w:rFonts w:hint="eastAsia"/>
        </w:rPr>
        <w:t>值并进行比较，不一致时会通报错误；界定符是用于分隔的位。</w:t>
      </w:r>
    </w:p>
    <w:p w14:paraId="0BC8C2B4" w14:textId="77777777" w:rsidR="009A1B16" w:rsidRPr="009E36A4" w:rsidRDefault="009A1B16" w:rsidP="009A1B16">
      <w:pPr>
        <w:autoSpaceDE w:val="0"/>
        <w:autoSpaceDN w:val="0"/>
        <w:spacing w:line="360" w:lineRule="exact"/>
        <w:ind w:firstLineChars="200" w:firstLine="420"/>
      </w:pPr>
      <w:r w:rsidRPr="009E36A4">
        <w:rPr>
          <w:rFonts w:hint="eastAsia"/>
        </w:rPr>
        <w:lastRenderedPageBreak/>
        <w:t>（</w:t>
      </w:r>
      <w:r w:rsidRPr="009E36A4">
        <w:t>6</w:t>
      </w:r>
      <w:r w:rsidRPr="009E36A4">
        <w:rPr>
          <w:rFonts w:hint="eastAsia"/>
        </w:rPr>
        <w:t>）</w:t>
      </w:r>
      <w:r w:rsidRPr="009E36A4">
        <w:t>ACK</w:t>
      </w:r>
      <w:r w:rsidRPr="009E36A4">
        <w:rPr>
          <w:rFonts w:hint="eastAsia"/>
        </w:rPr>
        <w:t>场：发送节点在</w:t>
      </w:r>
      <w:r w:rsidRPr="009E36A4">
        <w:t>ACK</w:t>
      </w:r>
      <w:r w:rsidRPr="009E36A4">
        <w:rPr>
          <w:rFonts w:hint="eastAsia"/>
        </w:rPr>
        <w:t>段发送两个隐性位。接收节点会通过</w:t>
      </w:r>
      <w:r w:rsidRPr="009E36A4">
        <w:t>ACK</w:t>
      </w:r>
      <w:r w:rsidRPr="009E36A4">
        <w:rPr>
          <w:rFonts w:hint="eastAsia"/>
        </w:rPr>
        <w:t>段来确认之前的信息是否正确接收。如果没有填充错误、格式错误和</w:t>
      </w:r>
      <w:r w:rsidRPr="009E36A4">
        <w:t>CRC</w:t>
      </w:r>
      <w:r w:rsidRPr="009E36A4">
        <w:rPr>
          <w:rFonts w:hint="eastAsia"/>
        </w:rPr>
        <w:t>错误，则认为接收正常。接收正常的节点会在</w:t>
      </w:r>
      <w:r w:rsidRPr="009E36A4">
        <w:t>ACK</w:t>
      </w:r>
      <w:r w:rsidRPr="009E36A4">
        <w:rPr>
          <w:rFonts w:hint="eastAsia"/>
        </w:rPr>
        <w:t>的第一位发出一个显性位。根据</w:t>
      </w:r>
      <w:r w:rsidRPr="009E36A4">
        <w:t>ACK</w:t>
      </w:r>
      <w:r w:rsidRPr="009E36A4">
        <w:rPr>
          <w:rFonts w:hint="eastAsia"/>
        </w:rPr>
        <w:t>的状态，发送节点就能知道这帧数据是否传输成功。如果失败了，发送节点会根据自身状态来决定是否重传。</w:t>
      </w:r>
    </w:p>
    <w:p w14:paraId="2FE239F9"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7</w:t>
      </w:r>
      <w:r w:rsidRPr="009E36A4">
        <w:rPr>
          <w:rFonts w:hint="eastAsia"/>
        </w:rPr>
        <w:t>）帧结束：表示数据帧结束，由</w:t>
      </w:r>
      <w:r w:rsidRPr="009E36A4">
        <w:t>7</w:t>
      </w:r>
      <w:r w:rsidRPr="009E36A4">
        <w:rPr>
          <w:rFonts w:hint="eastAsia"/>
        </w:rPr>
        <w:t>个位的隐性位构成。</w:t>
      </w:r>
    </w:p>
    <w:p w14:paraId="14D6E358"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远程帧</w:t>
      </w:r>
    </w:p>
    <w:p w14:paraId="12DC714D" w14:textId="77777777" w:rsidR="009A1B16" w:rsidRPr="009E36A4" w:rsidRDefault="009A1B16" w:rsidP="009A1B16">
      <w:pPr>
        <w:autoSpaceDE w:val="0"/>
        <w:autoSpaceDN w:val="0"/>
        <w:spacing w:line="360" w:lineRule="exact"/>
        <w:ind w:firstLineChars="200" w:firstLine="420"/>
      </w:pPr>
      <w:r w:rsidRPr="009E36A4">
        <w:rPr>
          <w:rFonts w:hint="eastAsia"/>
        </w:rPr>
        <w:t>接收单元向发送单元请求发送数据所用的帧。激活为数据接收器的节点可以借助于传送一个远程帧初始化各个源节点数据的发送。与标识符相匹配的节点就会将请求的数据用数据帧进行传送。远程帧不存在数据场，其余组成与数据帧类似，由</w:t>
      </w:r>
      <w:r w:rsidRPr="009E36A4">
        <w:t>6</w:t>
      </w:r>
      <w:r w:rsidRPr="009E36A4">
        <w:rPr>
          <w:rFonts w:hint="eastAsia"/>
        </w:rPr>
        <w:t>个段组成，分别是：帧起始、仲裁段、控制段、</w:t>
      </w:r>
      <w:r w:rsidRPr="009E36A4">
        <w:t>CRC</w:t>
      </w:r>
      <w:r w:rsidRPr="009E36A4">
        <w:rPr>
          <w:rFonts w:hint="eastAsia"/>
        </w:rPr>
        <w:t>段、</w:t>
      </w:r>
      <w:r w:rsidRPr="009E36A4">
        <w:t>ACK</w:t>
      </w:r>
      <w:r w:rsidRPr="009E36A4">
        <w:rPr>
          <w:rFonts w:hint="eastAsia"/>
        </w:rPr>
        <w:t>段和帧结尾，只是其中的</w:t>
      </w:r>
      <w:r w:rsidRPr="009E36A4">
        <w:t>RTR</w:t>
      </w:r>
      <w:r w:rsidRPr="009E36A4">
        <w:rPr>
          <w:rFonts w:hint="eastAsia"/>
        </w:rPr>
        <w:t>位是隐性位。</w:t>
      </w:r>
      <w:r w:rsidRPr="009E36A4">
        <w:t>DLC</w:t>
      </w:r>
      <w:r w:rsidRPr="009E36A4">
        <w:rPr>
          <w:rFonts w:hint="eastAsia"/>
        </w:rPr>
        <w:t>的长度并不为零，其大小可以是</w:t>
      </w:r>
      <w:r w:rsidRPr="009E36A4">
        <w:t>0</w:t>
      </w:r>
      <w:r w:rsidRPr="009E36A4">
        <w:rPr>
          <w:rFonts w:hint="eastAsia"/>
        </w:rPr>
        <w:t>～</w:t>
      </w:r>
      <w:r w:rsidRPr="009E36A4">
        <w:t>8</w:t>
      </w:r>
      <w:r w:rsidRPr="009E36A4">
        <w:rPr>
          <w:rFonts w:hint="eastAsia"/>
        </w:rPr>
        <w:t>中的任何数值，这一数值被设定为期望接收的数据字节的数量大小。</w:t>
      </w:r>
    </w:p>
    <w:p w14:paraId="2DF351A5"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错误帧</w:t>
      </w:r>
    </w:p>
    <w:p w14:paraId="6A8FE308" w14:textId="77777777" w:rsidR="009A1B16" w:rsidRPr="009E36A4" w:rsidRDefault="009A1B16" w:rsidP="009A1B16">
      <w:pPr>
        <w:autoSpaceDE w:val="0"/>
        <w:autoSpaceDN w:val="0"/>
        <w:spacing w:line="360" w:lineRule="exact"/>
        <w:ind w:firstLineChars="200" w:firstLine="420"/>
      </w:pPr>
      <w:r w:rsidRPr="009E36A4">
        <w:rPr>
          <w:rFonts w:hint="eastAsia"/>
        </w:rPr>
        <w:t>错误帧用于在接收和发送消息时检测出错误并通知错误。它由错误标志和错误界定符构成。</w:t>
      </w:r>
    </w:p>
    <w:p w14:paraId="2D059DAC" w14:textId="77777777" w:rsidR="009A1B16" w:rsidRPr="009E36A4" w:rsidRDefault="009A1B16" w:rsidP="009A1B16">
      <w:pPr>
        <w:autoSpaceDE w:val="0"/>
        <w:autoSpaceDN w:val="0"/>
        <w:spacing w:line="360" w:lineRule="exact"/>
        <w:ind w:firstLineChars="200" w:firstLine="420"/>
      </w:pPr>
      <w:r w:rsidRPr="009E36A4">
        <w:rPr>
          <w:rFonts w:hint="eastAsia"/>
        </w:rPr>
        <w:t>错误标志包括主动错误标志和被动错误标志两种。前者由</w:t>
      </w:r>
      <w:r w:rsidRPr="009E36A4">
        <w:t>6</w:t>
      </w:r>
      <w:r w:rsidRPr="009E36A4">
        <w:rPr>
          <w:rFonts w:hint="eastAsia"/>
        </w:rPr>
        <w:t>个显性位构成，处于主动错误状态的单元检测出错误时输出的标志；而后者由</w:t>
      </w:r>
      <w:r w:rsidRPr="009E36A4">
        <w:t>6</w:t>
      </w:r>
      <w:r w:rsidRPr="009E36A4">
        <w:rPr>
          <w:rFonts w:hint="eastAsia"/>
        </w:rPr>
        <w:t>个隐形位构成，是处于被动错误状态的单元检测出错误时输出的标志。检测到错误条件的“错误激活”的站通过发送主动错误标志，以示错误。错误标志的形式破坏了从帧起始到</w:t>
      </w:r>
      <w:r w:rsidRPr="009E36A4">
        <w:t>CRC</w:t>
      </w:r>
      <w:r w:rsidRPr="009E36A4">
        <w:rPr>
          <w:rFonts w:hint="eastAsia"/>
        </w:rPr>
        <w:t>界定符的位填充规则，或者破坏了应答域或帧结尾域的固定形式。所有其他的站由此检测到错误条件并与此同时开始发送错误标志。因此，“显性”位的序列导致一个结果，这个结果就是把各个单独站发送的不同错误标志叠加在一起。这个顺序的总长度最小为</w:t>
      </w:r>
      <w:r w:rsidRPr="009E36A4">
        <w:t>6</w:t>
      </w:r>
      <w:r w:rsidRPr="009E36A4">
        <w:rPr>
          <w:rFonts w:hint="eastAsia"/>
        </w:rPr>
        <w:t>个位，最大为</w:t>
      </w:r>
      <w:r w:rsidRPr="009E36A4">
        <w:t>12</w:t>
      </w:r>
      <w:r w:rsidRPr="009E36A4">
        <w:rPr>
          <w:rFonts w:hint="eastAsia"/>
        </w:rPr>
        <w:t>个位。检测到错误条件的“错误认可”站试图通过发送被动错误标志，以示错误。“错误认可”的站等待</w:t>
      </w:r>
      <w:r w:rsidRPr="009E36A4">
        <w:t>6</w:t>
      </w:r>
      <w:r w:rsidRPr="009E36A4">
        <w:rPr>
          <w:rFonts w:hint="eastAsia"/>
        </w:rPr>
        <w:t>个相同极性的连续位，当这</w:t>
      </w:r>
      <w:r w:rsidRPr="009E36A4">
        <w:t>6</w:t>
      </w:r>
      <w:r w:rsidRPr="009E36A4">
        <w:rPr>
          <w:rFonts w:hint="eastAsia"/>
        </w:rPr>
        <w:t>个相同的位被检测到时，被动错误标志的发送就完成了。</w:t>
      </w:r>
    </w:p>
    <w:p w14:paraId="4B7E9B50" w14:textId="77777777" w:rsidR="009A1B16" w:rsidRPr="009E36A4" w:rsidRDefault="009A1B16" w:rsidP="009A1B16">
      <w:pPr>
        <w:autoSpaceDE w:val="0"/>
        <w:autoSpaceDN w:val="0"/>
        <w:spacing w:line="360" w:lineRule="exact"/>
        <w:ind w:firstLineChars="200" w:firstLine="420"/>
      </w:pPr>
      <w:r w:rsidRPr="009E36A4">
        <w:rPr>
          <w:rFonts w:hint="eastAsia"/>
        </w:rPr>
        <w:t>错误界定符由</w:t>
      </w:r>
      <w:r w:rsidRPr="009E36A4">
        <w:t>8</w:t>
      </w:r>
      <w:r w:rsidRPr="009E36A4">
        <w:rPr>
          <w:rFonts w:hint="eastAsia"/>
        </w:rPr>
        <w:t>个位的隐性位构成。</w:t>
      </w:r>
    </w:p>
    <w:p w14:paraId="53191F02"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过载帧</w:t>
      </w:r>
    </w:p>
    <w:p w14:paraId="05C76C7E" w14:textId="77777777" w:rsidR="009A1B16" w:rsidRPr="009E36A4" w:rsidRDefault="009A1B16" w:rsidP="009A1B16">
      <w:pPr>
        <w:autoSpaceDE w:val="0"/>
        <w:autoSpaceDN w:val="0"/>
        <w:spacing w:line="360" w:lineRule="exact"/>
        <w:ind w:firstLineChars="200" w:firstLine="420"/>
      </w:pPr>
      <w:r w:rsidRPr="009E36A4">
        <w:rPr>
          <w:rFonts w:hint="eastAsia"/>
        </w:rPr>
        <w:t>一般地，存在两种导致发送超载标志的超载条件：一个是当一个节点正忙于处理当前接收的数据，需要额外的等待时间接收后续的数据帧或远程帧数据时；另一个是在间歇场检测到显性位。在大多数情况下，为延迟下一个数据帧或远程帧，两种超载帧均可产生。</w:t>
      </w:r>
    </w:p>
    <w:p w14:paraId="4E99CC4E" w14:textId="77777777" w:rsidR="009A1B16" w:rsidRPr="009E36A4" w:rsidRDefault="009A1B16" w:rsidP="009A1B16">
      <w:pPr>
        <w:autoSpaceDE w:val="0"/>
        <w:autoSpaceDN w:val="0"/>
        <w:spacing w:line="360" w:lineRule="exact"/>
        <w:ind w:firstLineChars="200" w:firstLine="420"/>
      </w:pPr>
      <w:r w:rsidRPr="009E36A4">
        <w:rPr>
          <w:rFonts w:hint="eastAsia"/>
        </w:rPr>
        <w:t>过载帧由过载标志和过载界定符构成。过载标志由</w:t>
      </w:r>
      <w:r w:rsidRPr="009E36A4">
        <w:t>6</w:t>
      </w:r>
      <w:r w:rsidRPr="009E36A4">
        <w:rPr>
          <w:rFonts w:hint="eastAsia"/>
        </w:rPr>
        <w:t>个显性位组成，过载界定符包括</w:t>
      </w:r>
      <w:r w:rsidRPr="009E36A4">
        <w:t xml:space="preserve"> 8 </w:t>
      </w:r>
      <w:r w:rsidRPr="009E36A4">
        <w:rPr>
          <w:rFonts w:hint="eastAsia"/>
        </w:rPr>
        <w:t>个隐性位。</w:t>
      </w:r>
    </w:p>
    <w:p w14:paraId="7D3F9E74"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帧间隔</w:t>
      </w:r>
    </w:p>
    <w:p w14:paraId="0CAECB58" w14:textId="77777777" w:rsidR="009A1B16" w:rsidRPr="009E36A4" w:rsidRDefault="009A1B16" w:rsidP="009A1B16">
      <w:pPr>
        <w:autoSpaceDE w:val="0"/>
        <w:autoSpaceDN w:val="0"/>
        <w:spacing w:line="360" w:lineRule="exact"/>
        <w:ind w:firstLineChars="200" w:firstLine="420"/>
      </w:pPr>
      <w:r w:rsidRPr="009E36A4">
        <w:rPr>
          <w:rFonts w:hint="eastAsia"/>
        </w:rPr>
        <w:t>帧间隔用于把数据帧和远程帧与它们之间的帧分隔开。即一个帧（数据帧、远程帧、帧间隔、错误帧）发送完之后，如果后一帧是数据帧或远程帧，那么会在它们之间插入帧间隔。因为过载帧和错误帧是在有必要发送时立即发送的，所以在它们之前不会插入帧间隔。</w:t>
      </w:r>
    </w:p>
    <w:p w14:paraId="28BBA48B" w14:textId="77777777" w:rsidR="009A1B16" w:rsidRPr="009E36A4" w:rsidRDefault="009A1B16" w:rsidP="009A1B16">
      <w:pPr>
        <w:autoSpaceDE w:val="0"/>
        <w:autoSpaceDN w:val="0"/>
        <w:spacing w:line="360" w:lineRule="exact"/>
        <w:ind w:firstLineChars="200" w:firstLine="420"/>
      </w:pPr>
      <w:r w:rsidRPr="009E36A4">
        <w:rPr>
          <w:rFonts w:hint="eastAsia"/>
        </w:rPr>
        <w:t>帧间隔是</w:t>
      </w:r>
      <w:r w:rsidRPr="009E36A4">
        <w:t>3</w:t>
      </w:r>
      <w:r w:rsidRPr="009E36A4">
        <w:rPr>
          <w:rFonts w:hint="eastAsia"/>
        </w:rPr>
        <w:t>个隐性位，帧间隔之后如果没有节点要发送帧，那么总线就会处于空闲状态。</w:t>
      </w:r>
      <w:r w:rsidRPr="009E36A4">
        <w:rPr>
          <w:rFonts w:hint="eastAsia"/>
        </w:rPr>
        <w:lastRenderedPageBreak/>
        <w:t>当发送节点处于被动错误状态时，它将不能在帧间隔之后立即启动发送，还要再插入一个为</w:t>
      </w:r>
      <w:r w:rsidRPr="009E36A4">
        <w:t>8</w:t>
      </w:r>
      <w:r w:rsidRPr="009E36A4">
        <w:rPr>
          <w:rFonts w:hint="eastAsia"/>
        </w:rPr>
        <w:t>位隐性位的“延迟传送”段。如此规定是为了让其他正常节点（处于主动错误）优先使用总线，因为处于被动错误的节点很可能存在硬件故障，不能让它拖累整个网络。</w:t>
      </w:r>
    </w:p>
    <w:p w14:paraId="41A43D77"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80" w:name="_Toc422059065"/>
      <w:bookmarkStart w:id="81" w:name="_Toc421383853"/>
      <w:bookmarkStart w:id="82" w:name="_Toc484634801"/>
      <w:r w:rsidRPr="009E36A4">
        <w:rPr>
          <w:rFonts w:eastAsia="黑体" w:hint="eastAsia"/>
          <w:bCs/>
          <w:szCs w:val="32"/>
        </w:rPr>
        <w:t>3</w:t>
      </w:r>
      <w:r w:rsidR="009A1B16" w:rsidRPr="009E36A4">
        <w:rPr>
          <w:rFonts w:eastAsia="黑体"/>
          <w:bCs/>
          <w:szCs w:val="32"/>
        </w:rPr>
        <w:t xml:space="preserve">.2.6 </w:t>
      </w:r>
      <w:r w:rsidR="009A1B16" w:rsidRPr="009E36A4">
        <w:rPr>
          <w:rFonts w:eastAsia="黑体" w:hint="eastAsia"/>
          <w:bCs/>
          <w:szCs w:val="32"/>
        </w:rPr>
        <w:t>传输与滤波</w:t>
      </w:r>
      <w:bookmarkEnd w:id="80"/>
      <w:bookmarkEnd w:id="81"/>
      <w:bookmarkEnd w:id="82"/>
    </w:p>
    <w:p w14:paraId="54D6D752"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t>CAN</w:t>
      </w:r>
      <w:r w:rsidRPr="009E36A4">
        <w:rPr>
          <w:rFonts w:hint="eastAsia"/>
        </w:rPr>
        <w:t>总线通过滤波技术来实现点对点、一点对多点及全局广播等多种数据发送方式。而报文滤波取决于整个标识符。</w:t>
      </w:r>
    </w:p>
    <w:p w14:paraId="510F3D81"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总线的数据传输是通过载波监测多路访问</w:t>
      </w:r>
      <w:r w:rsidRPr="009E36A4">
        <w:t>/</w:t>
      </w:r>
      <w:r w:rsidRPr="009E36A4">
        <w:rPr>
          <w:rFonts w:hint="eastAsia"/>
        </w:rPr>
        <w:t>冲突检测（</w:t>
      </w:r>
      <w:r w:rsidRPr="009E36A4">
        <w:t>CSMA/CD</w:t>
      </w:r>
      <w:r w:rsidRPr="009E36A4">
        <w:rPr>
          <w:rFonts w:hint="eastAsia"/>
        </w:rPr>
        <w:t>）的介质访问控制方式实现的。当总线空闲时，每个节点均可开始发送报文。当某一个节点传送报文时，就把需要传送的数据、目的节点的标识符和自身的标识符传送给</w:t>
      </w:r>
      <w:r w:rsidRPr="009E36A4">
        <w:t>CAN</w:t>
      </w:r>
      <w:r w:rsidRPr="009E36A4">
        <w:rPr>
          <w:rFonts w:hint="eastAsia"/>
        </w:rPr>
        <w:t>控制器，</w:t>
      </w:r>
      <w:r w:rsidRPr="009E36A4">
        <w:t>CAN</w:t>
      </w:r>
      <w:r w:rsidRPr="009E36A4">
        <w:rPr>
          <w:rFonts w:hint="eastAsia"/>
        </w:rPr>
        <w:t>控制器把报文的标识符和数据封装成</w:t>
      </w:r>
      <w:r w:rsidRPr="009E36A4">
        <w:t xml:space="preserve"> CAN</w:t>
      </w:r>
      <w:r w:rsidRPr="009E36A4">
        <w:rPr>
          <w:rFonts w:hint="eastAsia"/>
        </w:rPr>
        <w:t>的数据帧并自动加上</w:t>
      </w:r>
      <w:r w:rsidRPr="009E36A4">
        <w:t>CRC</w:t>
      </w:r>
      <w:r w:rsidRPr="009E36A4">
        <w:rPr>
          <w:rFonts w:hint="eastAsia"/>
        </w:rPr>
        <w:t>场。报文发送器将</w:t>
      </w:r>
      <w:r w:rsidRPr="009E36A4">
        <w:t>CAN</w:t>
      </w:r>
      <w:r w:rsidRPr="009E36A4">
        <w:rPr>
          <w:rFonts w:hint="eastAsia"/>
        </w:rPr>
        <w:t>的数据帧从左向右将每一位传送到总线上，如果有多个节点需要发送报文，总线冲突，则进入总线仲裁阶段。</w:t>
      </w:r>
      <w:r w:rsidRPr="009E36A4">
        <w:t>CAN</w:t>
      </w:r>
      <w:r w:rsidRPr="009E36A4">
        <w:rPr>
          <w:rFonts w:hint="eastAsia"/>
        </w:rPr>
        <w:t>总线采用优先权的仲裁机制，仲裁的根据便是发送节点标识符的大小，标识符越小优先级越高。</w:t>
      </w:r>
      <w:r w:rsidRPr="009E36A4">
        <w:t>CAN</w:t>
      </w:r>
      <w:r w:rsidRPr="009E36A4">
        <w:rPr>
          <w:rFonts w:hint="eastAsia"/>
        </w:rPr>
        <w:t>总线对标识符进行逐位仲裁，得到总线的节点则继续发送帧的控制场、数据场和</w:t>
      </w:r>
      <w:r w:rsidRPr="009E36A4">
        <w:t>CRC</w:t>
      </w:r>
      <w:r w:rsidRPr="009E36A4">
        <w:rPr>
          <w:rFonts w:hint="eastAsia"/>
        </w:rPr>
        <w:t>场内容。这样就避免了总线阻塞。</w:t>
      </w:r>
      <w:r w:rsidRPr="009E36A4">
        <w:t>CAN</w:t>
      </w:r>
      <w:r w:rsidRPr="009E36A4">
        <w:rPr>
          <w:rFonts w:hint="eastAsia"/>
        </w:rPr>
        <w:t>控制器对报文标示符的自动识别是通过硬件实现的。</w:t>
      </w:r>
    </w:p>
    <w:p w14:paraId="50B75A19"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控制器开始对标识符进行逐位仲裁的程序则是通过</w:t>
      </w:r>
      <w:r w:rsidRPr="009E36A4">
        <w:t>CAN</w:t>
      </w:r>
      <w:r w:rsidRPr="009E36A4">
        <w:rPr>
          <w:rFonts w:hint="eastAsia"/>
        </w:rPr>
        <w:t>控制器中的屏蔽寄存器和滤波寄存器的软件设定来完成的。二者共同决定是否将信息装入接收缓冲区。屏蔽寄存器的每一个位都是可编程的，可将它们设置为允许或禁止，为</w:t>
      </w:r>
      <w:r w:rsidRPr="009E36A4">
        <w:t>0</w:t>
      </w:r>
      <w:r w:rsidRPr="009E36A4">
        <w:rPr>
          <w:rFonts w:hint="eastAsia"/>
        </w:rPr>
        <w:t>的位必须逐位检验，为</w:t>
      </w:r>
      <w:r w:rsidRPr="009E36A4">
        <w:t>1</w:t>
      </w:r>
      <w:r w:rsidRPr="009E36A4">
        <w:rPr>
          <w:rFonts w:hint="eastAsia"/>
        </w:rPr>
        <w:t>的位可以忽略放行至接收缓冲区，而滤波寄存器则存储需和报文中的仲裁段进行比较的数值。</w:t>
      </w:r>
    </w:p>
    <w:p w14:paraId="250861ED"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83" w:name="_Toc422059066"/>
      <w:bookmarkStart w:id="84" w:name="_Toc421383854"/>
      <w:bookmarkStart w:id="85" w:name="_Toc484634802"/>
      <w:r w:rsidRPr="009E36A4">
        <w:rPr>
          <w:rFonts w:eastAsia="黑体" w:hint="eastAsia"/>
          <w:bCs/>
          <w:szCs w:val="32"/>
        </w:rPr>
        <w:t>3</w:t>
      </w:r>
      <w:r w:rsidR="009A1B16" w:rsidRPr="009E36A4">
        <w:rPr>
          <w:rFonts w:eastAsia="黑体"/>
          <w:bCs/>
          <w:szCs w:val="32"/>
        </w:rPr>
        <w:t xml:space="preserve">.2.7 </w:t>
      </w:r>
      <w:r w:rsidR="009A1B16" w:rsidRPr="009E36A4">
        <w:rPr>
          <w:rFonts w:eastAsia="黑体" w:hint="eastAsia"/>
          <w:bCs/>
          <w:szCs w:val="32"/>
        </w:rPr>
        <w:t>错误处理</w:t>
      </w:r>
      <w:bookmarkEnd w:id="83"/>
      <w:bookmarkEnd w:id="84"/>
      <w:bookmarkEnd w:id="85"/>
    </w:p>
    <w:p w14:paraId="4DA189B4"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t>CAN</w:t>
      </w:r>
      <w:r w:rsidRPr="009E36A4">
        <w:rPr>
          <w:rFonts w:hint="eastAsia"/>
        </w:rPr>
        <w:t>总线的可靠性很高，但还是可能在某些情况下发生错误，这些错误归结起来有</w:t>
      </w:r>
      <w:r w:rsidRPr="009E36A4">
        <w:t>5</w:t>
      </w:r>
      <w:r w:rsidRPr="009E36A4">
        <w:rPr>
          <w:rFonts w:hint="eastAsia"/>
        </w:rPr>
        <w:t>种：</w:t>
      </w:r>
    </w:p>
    <w:p w14:paraId="492C989B"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w:t>
      </w:r>
      <w:r w:rsidRPr="009E36A4">
        <w:rPr>
          <w:rFonts w:hint="eastAsia"/>
        </w:rPr>
        <w:t>）位错误：节点在向总线发送数据的同时并监听总线上的状态。当监视到的总线位数值与送出的位数值不同时，则在该位时刻检出一个位错误。</w:t>
      </w:r>
    </w:p>
    <w:p w14:paraId="4EE74075"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2</w:t>
      </w:r>
      <w:r w:rsidRPr="009E36A4">
        <w:rPr>
          <w:rFonts w:hint="eastAsia"/>
        </w:rPr>
        <w:t>）位填充（插入）错误：在应使用位填充方法进行编码的报文中，出现了第</w:t>
      </w:r>
      <w:r w:rsidRPr="009E36A4">
        <w:t>6</w:t>
      </w:r>
      <w:r w:rsidRPr="009E36A4">
        <w:rPr>
          <w:rFonts w:hint="eastAsia"/>
        </w:rPr>
        <w:t>个连续相同的位时，将报告一个位填充错误。</w:t>
      </w:r>
    </w:p>
    <w:p w14:paraId="18A0B3A7"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3</w:t>
      </w:r>
      <w:r w:rsidRPr="009E36A4">
        <w:rPr>
          <w:rFonts w:hint="eastAsia"/>
        </w:rPr>
        <w:t>）</w:t>
      </w:r>
      <w:r w:rsidRPr="009E36A4">
        <w:t>CRC</w:t>
      </w:r>
      <w:r w:rsidRPr="009E36A4">
        <w:rPr>
          <w:rFonts w:hint="eastAsia"/>
        </w:rPr>
        <w:t>错误：</w:t>
      </w:r>
      <w:r w:rsidRPr="009E36A4">
        <w:t>CRC</w:t>
      </w:r>
      <w:r w:rsidRPr="009E36A4">
        <w:rPr>
          <w:rFonts w:hint="eastAsia"/>
        </w:rPr>
        <w:t>序列是由发送器</w:t>
      </w:r>
      <w:r w:rsidRPr="009E36A4">
        <w:t>CRC</w:t>
      </w:r>
      <w:r w:rsidRPr="009E36A4">
        <w:rPr>
          <w:rFonts w:hint="eastAsia"/>
        </w:rPr>
        <w:t>计算结果组成的。接收器以与发送器相同的方法计算</w:t>
      </w:r>
      <w:r w:rsidRPr="009E36A4">
        <w:t>CRC</w:t>
      </w:r>
      <w:r w:rsidRPr="009E36A4">
        <w:rPr>
          <w:rFonts w:hint="eastAsia"/>
        </w:rPr>
        <w:t>。如果计算结果与接收到的</w:t>
      </w:r>
      <w:r w:rsidRPr="009E36A4">
        <w:t>CRC</w:t>
      </w:r>
      <w:r w:rsidRPr="009E36A4">
        <w:rPr>
          <w:rFonts w:hint="eastAsia"/>
        </w:rPr>
        <w:t>序列不相同，则检出一个</w:t>
      </w:r>
      <w:r w:rsidRPr="009E36A4">
        <w:t>CRC</w:t>
      </w:r>
      <w:r w:rsidRPr="009E36A4">
        <w:rPr>
          <w:rFonts w:hint="eastAsia"/>
        </w:rPr>
        <w:t>错误。</w:t>
      </w:r>
    </w:p>
    <w:p w14:paraId="6818DDC4"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4</w:t>
      </w:r>
      <w:r w:rsidRPr="009E36A4">
        <w:rPr>
          <w:rFonts w:hint="eastAsia"/>
        </w:rPr>
        <w:t>）形式错误：当固定形式的位场中出现一个或更多非法位时，则检出一个形式错误。</w:t>
      </w:r>
    </w:p>
    <w:p w14:paraId="1D0088B7"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5</w:t>
      </w:r>
      <w:r w:rsidRPr="009E36A4">
        <w:rPr>
          <w:rFonts w:hint="eastAsia"/>
        </w:rPr>
        <w:t>）应答错误：在应答间隙期间，发送器未监测到“显性”位，则由它检出一个应答错误。</w:t>
      </w:r>
    </w:p>
    <w:p w14:paraId="38898629" w14:textId="77777777" w:rsidR="009A1B16" w:rsidRPr="009E36A4" w:rsidRDefault="009A1B16" w:rsidP="009A1B16">
      <w:pPr>
        <w:autoSpaceDE w:val="0"/>
        <w:autoSpaceDN w:val="0"/>
        <w:spacing w:line="360" w:lineRule="exact"/>
        <w:ind w:firstLineChars="200" w:firstLine="420"/>
      </w:pPr>
      <w:r w:rsidRPr="009E36A4">
        <w:rPr>
          <w:rFonts w:hint="eastAsia"/>
        </w:rPr>
        <w:t>检测到出错的节点需立即发送出错标志。当检测出位错误、填充错误、形式错误或应答错误时，由检测节点在下一位开始发送出错标志。当检测到</w:t>
      </w:r>
      <w:r w:rsidRPr="009E36A4">
        <w:t>CRC</w:t>
      </w:r>
      <w:r w:rsidRPr="009E36A4">
        <w:rPr>
          <w:rFonts w:hint="eastAsia"/>
        </w:rPr>
        <w:t>错误时，出错标志在应答界定符后面那一位开始发送，除非其他出错条件的错误标志已经开始发送。</w:t>
      </w:r>
    </w:p>
    <w:p w14:paraId="0EEC96C8" w14:textId="77777777" w:rsidR="009A1B16" w:rsidRPr="009E36A4" w:rsidRDefault="009A1B16" w:rsidP="009A1B16">
      <w:pPr>
        <w:autoSpaceDE w:val="0"/>
        <w:autoSpaceDN w:val="0"/>
        <w:spacing w:line="360" w:lineRule="exact"/>
        <w:ind w:firstLineChars="200" w:firstLine="420"/>
      </w:pPr>
      <w:r w:rsidRPr="009E36A4">
        <w:rPr>
          <w:rFonts w:hint="eastAsia"/>
        </w:rPr>
        <w:t>基于上述检错环节，</w:t>
      </w:r>
      <w:r w:rsidRPr="009E36A4">
        <w:t>CAN</w:t>
      </w:r>
      <w:r w:rsidRPr="009E36A4">
        <w:rPr>
          <w:rFonts w:hint="eastAsia"/>
        </w:rPr>
        <w:t>总线错误检测具有如下特性：所有节点发生的错误（全局性</w:t>
      </w:r>
      <w:r w:rsidRPr="009E36A4">
        <w:rPr>
          <w:rFonts w:hint="eastAsia"/>
        </w:rPr>
        <w:lastRenderedPageBreak/>
        <w:t>错误）均可被检测；发送器的所有局部错误均可被检测；报文中的多至</w:t>
      </w:r>
      <w:r w:rsidRPr="009E36A4">
        <w:t>5</w:t>
      </w:r>
      <w:r w:rsidRPr="009E36A4">
        <w:rPr>
          <w:rFonts w:hint="eastAsia"/>
        </w:rPr>
        <w:t>个随机分布错误均可被检测；报文中长度小于</w:t>
      </w:r>
      <w:r w:rsidRPr="009E36A4">
        <w:t>15</w:t>
      </w:r>
      <w:r w:rsidRPr="009E36A4">
        <w:rPr>
          <w:rFonts w:hint="eastAsia"/>
        </w:rPr>
        <w:t>的突发性误码均可被检测；报文中任何奇数个错误均可被检测。未检出的已损报文的剩余错误概率为报文出错率的</w:t>
      </w:r>
      <m:oMath>
        <m:r>
          <m:rPr>
            <m:sty m:val="p"/>
          </m:rPr>
          <w:rPr>
            <w:rFonts w:ascii="Cambria Math" w:hAnsi="Cambria Math" w:hint="eastAsia"/>
          </w:rPr>
          <m:t>4.7</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-11</m:t>
            </m:r>
          </m:sup>
        </m:sSup>
      </m:oMath>
      <w:r w:rsidRPr="009E36A4">
        <w:rPr>
          <w:rFonts w:hint="eastAsia"/>
        </w:rPr>
        <w:t>。</w:t>
      </w:r>
    </w:p>
    <w:p w14:paraId="25613FDD"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上的每个节点都包含一个发送错误计数器和一个接收错误计数器，用以记录相应错误发生的次数。当一帧信息正常发送或接收时，计数器减计数，而出错时加计数，这种计数不成比例，错误计数值大，而正确计数值小。错误计数值反映了干扰的频繁程度。通过这些计数器就可以确认</w:t>
      </w:r>
      <w:r w:rsidRPr="009E36A4">
        <w:t>CAN</w:t>
      </w:r>
      <w:r w:rsidRPr="009E36A4">
        <w:rPr>
          <w:rFonts w:hint="eastAsia"/>
        </w:rPr>
        <w:t>节点是否应工作到降级模式；总线上的节点可以从正常工作模式（正常收发数据和出错信息）降级到消极工作模式（只有在总线空闲时才能取得控制权），或者到关断模式（和总线隔离）。如果一个计数器值超过</w:t>
      </w:r>
      <w:r w:rsidRPr="009E36A4">
        <w:t>96</w:t>
      </w:r>
      <w:r w:rsidRPr="009E36A4">
        <w:rPr>
          <w:rFonts w:hint="eastAsia"/>
        </w:rPr>
        <w:t>个的错误警戒线，表明错误次数很高，此时</w:t>
      </w:r>
      <w:r w:rsidRPr="009E36A4">
        <w:t>CAN</w:t>
      </w:r>
      <w:r w:rsidRPr="009E36A4">
        <w:rPr>
          <w:rFonts w:hint="eastAsia"/>
        </w:rPr>
        <w:t>节点发出出错信号（错误状态，错误中断）；而当计数器值超过</w:t>
      </w:r>
      <w:r w:rsidRPr="009E36A4">
        <w:t>127</w:t>
      </w:r>
      <w:r w:rsidRPr="009E36A4">
        <w:rPr>
          <w:rFonts w:hint="eastAsia"/>
        </w:rPr>
        <w:t>个错误后</w:t>
      </w:r>
      <w:r w:rsidRPr="009E36A4">
        <w:t>CAN</w:t>
      </w:r>
      <w:r w:rsidRPr="009E36A4">
        <w:rPr>
          <w:rFonts w:hint="eastAsia"/>
        </w:rPr>
        <w:t>节点进入认可错误状态，而之前为活动错误状态；当发送错误超过</w:t>
      </w:r>
      <w:r w:rsidRPr="009E36A4">
        <w:t>255</w:t>
      </w:r>
      <w:r w:rsidRPr="009E36A4">
        <w:rPr>
          <w:rFonts w:hint="eastAsia"/>
        </w:rPr>
        <w:t>个后，</w:t>
      </w:r>
      <w:r w:rsidRPr="009E36A4">
        <w:t>CAN</w:t>
      </w:r>
      <w:r w:rsidRPr="009E36A4">
        <w:rPr>
          <w:rFonts w:hint="eastAsia"/>
        </w:rPr>
        <w:t>节点进入总线关闭状态</w:t>
      </w:r>
      <w:r w:rsidR="001A4EBE" w:rsidRPr="009E36A4">
        <w:rPr>
          <w:rFonts w:hint="eastAsia"/>
          <w:vertAlign w:val="superscript"/>
        </w:rPr>
        <w:t>[4</w:t>
      </w:r>
      <w:r w:rsidR="005E471C" w:rsidRPr="009E36A4">
        <w:rPr>
          <w:rFonts w:hint="eastAsia"/>
          <w:vertAlign w:val="superscript"/>
        </w:rPr>
        <w:t>,</w:t>
      </w:r>
      <w:r w:rsidR="005E471C" w:rsidRPr="009E36A4">
        <w:rPr>
          <w:vertAlign w:val="superscript"/>
        </w:rPr>
        <w:t>10]</w:t>
      </w:r>
      <w:r w:rsidR="005E471C" w:rsidRPr="009E36A4">
        <w:t>。</w:t>
      </w:r>
    </w:p>
    <w:p w14:paraId="1EDBC685"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上各节点还有能力监测是短期的干扰还是永久性的故障，并采取相关的应对措施，这种特性被叫做“故障界定隔离”。采取了这种故障界定隔离措施后，故障节点将会被及时关断，不会永久占用总线。这一点对关键信息能在总线上畅通无阻地传送是非常重要的。</w:t>
      </w:r>
    </w:p>
    <w:p w14:paraId="705BAFDC" w14:textId="77777777" w:rsidR="009A1B16" w:rsidRPr="009E36A4" w:rsidRDefault="009A1B16" w:rsidP="009A1B16">
      <w:pPr>
        <w:spacing w:line="360" w:lineRule="exact"/>
        <w:rPr>
          <w:rFonts w:cstheme="minorBidi"/>
        </w:rPr>
      </w:pPr>
    </w:p>
    <w:p w14:paraId="08767912" w14:textId="77777777" w:rsidR="00931B75" w:rsidRPr="009E36A4" w:rsidRDefault="00931B75" w:rsidP="009A1B16">
      <w:pPr>
        <w:spacing w:line="360" w:lineRule="exact"/>
        <w:rPr>
          <w:rFonts w:cstheme="minorBidi"/>
        </w:rPr>
      </w:pPr>
    </w:p>
    <w:p w14:paraId="440F5B9D" w14:textId="77777777" w:rsidR="00931B75" w:rsidRPr="009E36A4" w:rsidRDefault="00931B75" w:rsidP="009A1B16">
      <w:pPr>
        <w:spacing w:line="360" w:lineRule="exact"/>
        <w:rPr>
          <w:rFonts w:cstheme="minorBidi"/>
        </w:rPr>
      </w:pPr>
    </w:p>
    <w:p w14:paraId="1C3A7918" w14:textId="77777777" w:rsidR="00931B75" w:rsidRPr="009E36A4" w:rsidRDefault="00931B75" w:rsidP="009A1B16">
      <w:pPr>
        <w:spacing w:line="360" w:lineRule="exact"/>
        <w:rPr>
          <w:rFonts w:cstheme="minorBidi"/>
        </w:rPr>
      </w:pPr>
    </w:p>
    <w:p w14:paraId="0A444625" w14:textId="77777777" w:rsidR="00931B75" w:rsidRPr="009E36A4" w:rsidRDefault="00931B75" w:rsidP="009A1B16">
      <w:pPr>
        <w:spacing w:line="360" w:lineRule="exact"/>
        <w:rPr>
          <w:rFonts w:cstheme="minorBidi"/>
        </w:rPr>
      </w:pPr>
    </w:p>
    <w:p w14:paraId="7843A44C" w14:textId="77777777" w:rsidR="00931B75" w:rsidRPr="009E36A4" w:rsidRDefault="00931B75" w:rsidP="009A1B16">
      <w:pPr>
        <w:spacing w:line="360" w:lineRule="exact"/>
        <w:rPr>
          <w:rFonts w:cstheme="minorBidi"/>
        </w:rPr>
      </w:pPr>
    </w:p>
    <w:p w14:paraId="5602F3EA" w14:textId="77777777" w:rsidR="00931B75" w:rsidRPr="009E36A4" w:rsidRDefault="00931B75" w:rsidP="009A1B16">
      <w:pPr>
        <w:spacing w:line="360" w:lineRule="exact"/>
        <w:rPr>
          <w:rFonts w:cstheme="minorBidi"/>
        </w:rPr>
      </w:pPr>
    </w:p>
    <w:p w14:paraId="4A543F09" w14:textId="77777777" w:rsidR="00931B75" w:rsidRPr="009E36A4" w:rsidRDefault="00931B75" w:rsidP="009A1B16">
      <w:pPr>
        <w:spacing w:line="360" w:lineRule="exact"/>
        <w:rPr>
          <w:rFonts w:cstheme="minorBidi"/>
        </w:rPr>
      </w:pPr>
    </w:p>
    <w:p w14:paraId="1D030CBF" w14:textId="77777777" w:rsidR="00931B75" w:rsidRPr="009E36A4" w:rsidRDefault="00931B75" w:rsidP="009A1B16">
      <w:pPr>
        <w:spacing w:line="360" w:lineRule="exact"/>
        <w:rPr>
          <w:rFonts w:cstheme="minorBidi"/>
        </w:rPr>
      </w:pPr>
    </w:p>
    <w:p w14:paraId="190CB203" w14:textId="77777777" w:rsidR="00931B75" w:rsidRPr="009E36A4" w:rsidRDefault="00931B75" w:rsidP="009A1B16">
      <w:pPr>
        <w:spacing w:line="360" w:lineRule="exact"/>
        <w:rPr>
          <w:rFonts w:cstheme="minorBidi"/>
        </w:rPr>
      </w:pPr>
    </w:p>
    <w:p w14:paraId="1715E087" w14:textId="77777777" w:rsidR="00931B75" w:rsidRPr="009E36A4" w:rsidRDefault="00931B75" w:rsidP="009A1B16">
      <w:pPr>
        <w:spacing w:line="360" w:lineRule="exact"/>
        <w:rPr>
          <w:rFonts w:cstheme="minorBidi"/>
        </w:rPr>
      </w:pPr>
    </w:p>
    <w:p w14:paraId="3D5360CD" w14:textId="77777777" w:rsidR="00931B75" w:rsidRPr="009E36A4" w:rsidRDefault="00931B75" w:rsidP="009A1B16">
      <w:pPr>
        <w:spacing w:line="360" w:lineRule="exact"/>
        <w:rPr>
          <w:rFonts w:cstheme="minorBidi"/>
        </w:rPr>
      </w:pPr>
    </w:p>
    <w:p w14:paraId="42B5766F" w14:textId="77777777" w:rsidR="00931B75" w:rsidRPr="009E36A4" w:rsidRDefault="00931B75" w:rsidP="009A1B16">
      <w:pPr>
        <w:spacing w:line="360" w:lineRule="exact"/>
        <w:rPr>
          <w:rFonts w:cstheme="minorBidi"/>
        </w:rPr>
      </w:pPr>
    </w:p>
    <w:p w14:paraId="468D519F" w14:textId="77777777" w:rsidR="00931B75" w:rsidRPr="009E36A4" w:rsidRDefault="00931B75" w:rsidP="009A1B16">
      <w:pPr>
        <w:spacing w:line="360" w:lineRule="exact"/>
        <w:rPr>
          <w:rFonts w:cstheme="minorBidi"/>
        </w:rPr>
      </w:pPr>
    </w:p>
    <w:p w14:paraId="36811DAC" w14:textId="77777777" w:rsidR="00931B75" w:rsidRPr="009E36A4" w:rsidRDefault="00931B75" w:rsidP="009A1B16">
      <w:pPr>
        <w:spacing w:line="360" w:lineRule="exact"/>
        <w:rPr>
          <w:rFonts w:cstheme="minorBidi"/>
        </w:rPr>
      </w:pPr>
    </w:p>
    <w:p w14:paraId="125C3251" w14:textId="77777777" w:rsidR="00931B75" w:rsidRPr="009E36A4" w:rsidRDefault="00931B75" w:rsidP="009A1B16">
      <w:pPr>
        <w:spacing w:line="360" w:lineRule="exact"/>
        <w:rPr>
          <w:rFonts w:cstheme="minorBidi"/>
        </w:rPr>
      </w:pPr>
    </w:p>
    <w:p w14:paraId="7603174D" w14:textId="77777777" w:rsidR="00931B75" w:rsidRPr="009E36A4" w:rsidRDefault="00931B75" w:rsidP="009A1B16">
      <w:pPr>
        <w:spacing w:line="360" w:lineRule="exact"/>
        <w:rPr>
          <w:rFonts w:cstheme="minorBidi"/>
        </w:rPr>
      </w:pPr>
    </w:p>
    <w:p w14:paraId="6FA1E8EB" w14:textId="77777777" w:rsidR="00931B75" w:rsidRPr="009E36A4" w:rsidRDefault="00931B75" w:rsidP="009A1B16">
      <w:pPr>
        <w:spacing w:line="360" w:lineRule="exact"/>
        <w:rPr>
          <w:rFonts w:cstheme="minorBidi"/>
        </w:rPr>
      </w:pPr>
    </w:p>
    <w:p w14:paraId="31717AA1" w14:textId="77777777" w:rsidR="00931B75" w:rsidRPr="009E36A4" w:rsidRDefault="00931B75" w:rsidP="009A1B16">
      <w:pPr>
        <w:spacing w:line="360" w:lineRule="exact"/>
        <w:rPr>
          <w:rFonts w:cstheme="minorBidi"/>
        </w:rPr>
      </w:pPr>
    </w:p>
    <w:p w14:paraId="77D86613" w14:textId="6DE60D98" w:rsidR="00931B75" w:rsidRDefault="00931B75" w:rsidP="009A1B16">
      <w:pPr>
        <w:spacing w:line="360" w:lineRule="exact"/>
        <w:rPr>
          <w:rFonts w:cstheme="minorBidi"/>
        </w:rPr>
      </w:pPr>
    </w:p>
    <w:p w14:paraId="2DA46B84" w14:textId="77777777" w:rsidR="0018414F" w:rsidRPr="009E36A4" w:rsidRDefault="0018414F" w:rsidP="00297EAA">
      <w:pPr>
        <w:spacing w:line="360" w:lineRule="exact"/>
        <w:jc w:val="center"/>
        <w:rPr>
          <w:rFonts w:cstheme="minorBidi"/>
        </w:rPr>
      </w:pPr>
    </w:p>
    <w:p w14:paraId="43D0D892" w14:textId="05232103" w:rsidR="00D06896" w:rsidRPr="009E36A4" w:rsidRDefault="009A1B16" w:rsidP="009A1B16">
      <w:pPr>
        <w:pStyle w:val="1"/>
        <w:spacing w:beforeLines="50" w:before="156" w:afterLines="50" w:after="156" w:line="360" w:lineRule="exact"/>
        <w:jc w:val="center"/>
        <w:rPr>
          <w:rFonts w:eastAsia="黑体" w:cs="Arial"/>
          <w:b w:val="0"/>
          <w:i w:val="0"/>
        </w:rPr>
      </w:pPr>
      <w:r w:rsidRPr="009E36A4">
        <w:rPr>
          <w:rFonts w:eastAsia="黑体"/>
          <w:b w:val="0"/>
          <w:i w:val="0"/>
        </w:rPr>
        <w:t xml:space="preserve"> </w:t>
      </w:r>
      <w:bookmarkStart w:id="86" w:name="_Toc484634803"/>
      <w:r w:rsidR="00D06896" w:rsidRPr="009E36A4">
        <w:rPr>
          <w:rFonts w:eastAsia="黑体"/>
          <w:b w:val="0"/>
          <w:i w:val="0"/>
        </w:rPr>
        <w:t>4</w:t>
      </w:r>
      <w:r w:rsidR="00D06896" w:rsidRPr="009E36A4">
        <w:rPr>
          <w:rFonts w:eastAsia="黑体" w:cs="Arial"/>
          <w:b w:val="0"/>
          <w:i w:val="0"/>
        </w:rPr>
        <w:t xml:space="preserve">  </w:t>
      </w:r>
      <w:bookmarkEnd w:id="67"/>
      <w:r w:rsidR="00B94BF9">
        <w:rPr>
          <w:rFonts w:eastAsia="黑体" w:cs="Arial" w:hint="eastAsia"/>
          <w:b w:val="0"/>
          <w:i w:val="0"/>
          <w:lang w:eastAsia="zh-CN"/>
        </w:rPr>
        <w:t>基于</w:t>
      </w:r>
      <w:r w:rsidR="00B94BF9">
        <w:rPr>
          <w:rFonts w:eastAsia="黑体" w:cs="Arial" w:hint="eastAsia"/>
          <w:b w:val="0"/>
          <w:i w:val="0"/>
          <w:lang w:eastAsia="zh-CN"/>
        </w:rPr>
        <w:t>CAN</w:t>
      </w:r>
      <w:r w:rsidR="00B94BF9">
        <w:rPr>
          <w:rFonts w:eastAsia="黑体" w:cs="Arial" w:hint="eastAsia"/>
          <w:b w:val="0"/>
          <w:i w:val="0"/>
          <w:lang w:eastAsia="zh-CN"/>
        </w:rPr>
        <w:t>总线的列车制动</w:t>
      </w:r>
      <w:r w:rsidR="009100E5">
        <w:rPr>
          <w:rFonts w:eastAsia="黑体" w:cs="Arial" w:hint="eastAsia"/>
          <w:b w:val="0"/>
          <w:i w:val="0"/>
          <w:lang w:eastAsia="zh-CN"/>
        </w:rPr>
        <w:t>控制</w:t>
      </w:r>
      <w:r w:rsidR="00B94BF9">
        <w:rPr>
          <w:rFonts w:eastAsia="黑体" w:cs="Arial" w:hint="eastAsia"/>
          <w:b w:val="0"/>
          <w:i w:val="0"/>
          <w:lang w:eastAsia="zh-CN"/>
        </w:rPr>
        <w:t>网络</w:t>
      </w:r>
      <w:r w:rsidR="00A17733">
        <w:rPr>
          <w:rFonts w:eastAsia="黑体" w:cs="Arial" w:hint="eastAsia"/>
          <w:b w:val="0"/>
          <w:i w:val="0"/>
          <w:lang w:eastAsia="zh-CN"/>
        </w:rPr>
        <w:t>系统方案设计</w:t>
      </w:r>
      <w:bookmarkEnd w:id="86"/>
    </w:p>
    <w:p w14:paraId="3E1121A5" w14:textId="77777777" w:rsidR="00D06896" w:rsidRPr="009E36A4" w:rsidRDefault="00D06896" w:rsidP="00A17A28">
      <w:pPr>
        <w:pStyle w:val="2"/>
        <w:spacing w:beforeLines="50" w:before="156" w:afterLines="50" w:after="156" w:line="360" w:lineRule="exact"/>
        <w:rPr>
          <w:rFonts w:eastAsia="黑体" w:cs="Arial"/>
          <w:b w:val="0"/>
          <w:i w:val="0"/>
        </w:rPr>
      </w:pPr>
      <w:bookmarkStart w:id="87" w:name="_Toc261510890"/>
      <w:bookmarkStart w:id="88" w:name="_Toc484634804"/>
      <w:r w:rsidRPr="009E36A4">
        <w:rPr>
          <w:rFonts w:eastAsia="黑体"/>
          <w:b w:val="0"/>
          <w:i w:val="0"/>
        </w:rPr>
        <w:t xml:space="preserve">4.1 </w:t>
      </w:r>
      <w:bookmarkEnd w:id="87"/>
      <w:r w:rsidR="007C3A2E" w:rsidRPr="009E36A4">
        <w:rPr>
          <w:rFonts w:eastAsia="黑体" w:hint="eastAsia"/>
          <w:b w:val="0"/>
          <w:i w:val="0"/>
          <w:lang w:eastAsia="zh-CN"/>
        </w:rPr>
        <w:t>系统整体</w:t>
      </w:r>
      <w:r w:rsidR="00287A8E" w:rsidRPr="009E36A4">
        <w:rPr>
          <w:rFonts w:eastAsia="黑体" w:hint="eastAsia"/>
          <w:b w:val="0"/>
          <w:i w:val="0"/>
          <w:lang w:eastAsia="zh-CN"/>
        </w:rPr>
        <w:t>组成及其</w:t>
      </w:r>
      <w:r w:rsidR="007C3A2E" w:rsidRPr="009E36A4">
        <w:rPr>
          <w:rFonts w:eastAsia="黑体" w:hint="eastAsia"/>
          <w:b w:val="0"/>
          <w:i w:val="0"/>
          <w:lang w:eastAsia="zh-CN"/>
        </w:rPr>
        <w:t>功能分析</w:t>
      </w:r>
      <w:bookmarkEnd w:id="88"/>
      <w:r w:rsidRPr="009E36A4">
        <w:tab/>
      </w:r>
    </w:p>
    <w:p w14:paraId="32449128" w14:textId="27C1B686" w:rsidR="00D06896" w:rsidRPr="009E36A4" w:rsidRDefault="00030BCD" w:rsidP="00D06896">
      <w:pPr>
        <w:spacing w:line="360" w:lineRule="exact"/>
        <w:ind w:firstLineChars="200" w:firstLine="420"/>
        <w:rPr>
          <w:kern w:val="0"/>
        </w:rPr>
      </w:pPr>
      <w:r w:rsidRPr="009E36A4">
        <w:rPr>
          <w:rFonts w:hint="eastAsia"/>
          <w:kern w:val="0"/>
        </w:rPr>
        <w:t>CCBII</w:t>
      </w:r>
      <w:r w:rsidRPr="009E36A4">
        <w:rPr>
          <w:rFonts w:hint="eastAsia"/>
          <w:kern w:val="0"/>
        </w:rPr>
        <w:t>制动系统中具有智能节点的模块为</w:t>
      </w:r>
      <w:r w:rsidR="00E0645F">
        <w:rPr>
          <w:rFonts w:hint="eastAsia"/>
          <w:kern w:val="0"/>
        </w:rPr>
        <w:t>电子制动阀、</w:t>
      </w:r>
      <w:r w:rsidRPr="009E36A4">
        <w:rPr>
          <w:rFonts w:hint="eastAsia"/>
          <w:kern w:val="0"/>
        </w:rPr>
        <w:t>集成处理模块</w:t>
      </w:r>
      <w:r w:rsidRPr="009E36A4">
        <w:rPr>
          <w:rFonts w:hint="eastAsia"/>
          <w:kern w:val="0"/>
        </w:rPr>
        <w:t>IPM</w:t>
      </w:r>
      <w:r w:rsidRPr="009E36A4">
        <w:rPr>
          <w:rFonts w:hint="eastAsia"/>
          <w:kern w:val="0"/>
        </w:rPr>
        <w:t>、以及电空</w:t>
      </w:r>
      <w:r w:rsidR="004854FD" w:rsidRPr="009E36A4">
        <w:rPr>
          <w:rFonts w:hint="eastAsia"/>
          <w:kern w:val="0"/>
        </w:rPr>
        <w:t>制动</w:t>
      </w:r>
      <w:r w:rsidRPr="009E36A4">
        <w:rPr>
          <w:rFonts w:hint="eastAsia"/>
          <w:kern w:val="0"/>
        </w:rPr>
        <w:t>模块</w:t>
      </w:r>
      <w:r w:rsidRPr="009E36A4">
        <w:rPr>
          <w:rFonts w:hint="eastAsia"/>
          <w:kern w:val="0"/>
        </w:rPr>
        <w:t>EPCU</w:t>
      </w:r>
      <w:r w:rsidRPr="009E36A4">
        <w:rPr>
          <w:rFonts w:hint="eastAsia"/>
          <w:kern w:val="0"/>
        </w:rPr>
        <w:t>。</w:t>
      </w:r>
      <w:r w:rsidR="006D38B8" w:rsidRPr="009E36A4">
        <w:rPr>
          <w:rFonts w:hint="eastAsia"/>
          <w:kern w:val="0"/>
        </w:rPr>
        <w:t>其中，电空制动单元</w:t>
      </w:r>
      <w:r w:rsidR="006D38B8" w:rsidRPr="009E36A4">
        <w:rPr>
          <w:rFonts w:hint="eastAsia"/>
          <w:kern w:val="0"/>
        </w:rPr>
        <w:t>EPCU</w:t>
      </w:r>
      <w:r w:rsidR="006D38B8" w:rsidRPr="009E36A4">
        <w:rPr>
          <w:rFonts w:hint="eastAsia"/>
          <w:kern w:val="0"/>
        </w:rPr>
        <w:t>是制动机的关键执行元件，根据其功能及在网络中的作用，</w:t>
      </w:r>
      <w:r w:rsidR="000552A0" w:rsidRPr="009E36A4">
        <w:rPr>
          <w:rFonts w:hint="eastAsia"/>
          <w:kern w:val="0"/>
        </w:rPr>
        <w:t>把</w:t>
      </w:r>
      <w:r w:rsidR="000552A0" w:rsidRPr="009E36A4">
        <w:rPr>
          <w:rFonts w:hint="eastAsia"/>
          <w:kern w:val="0"/>
        </w:rPr>
        <w:t>EPCU</w:t>
      </w:r>
      <w:r w:rsidR="000552A0" w:rsidRPr="009E36A4">
        <w:rPr>
          <w:rFonts w:hint="eastAsia"/>
          <w:kern w:val="0"/>
        </w:rPr>
        <w:t>模块划分为</w:t>
      </w:r>
      <w:r w:rsidR="000552A0" w:rsidRPr="009E36A4">
        <w:rPr>
          <w:rFonts w:hint="eastAsia"/>
          <w:kern w:val="0"/>
        </w:rPr>
        <w:t>ERCP</w:t>
      </w:r>
      <w:r w:rsidR="000552A0" w:rsidRPr="009E36A4">
        <w:rPr>
          <w:rFonts w:hint="eastAsia"/>
          <w:kern w:val="0"/>
        </w:rPr>
        <w:t>、</w:t>
      </w:r>
      <w:r w:rsidR="000552A0" w:rsidRPr="009E36A4">
        <w:rPr>
          <w:rFonts w:hint="eastAsia"/>
          <w:kern w:val="0"/>
        </w:rPr>
        <w:t>BPCP</w:t>
      </w:r>
      <w:r w:rsidR="000552A0" w:rsidRPr="009E36A4">
        <w:rPr>
          <w:rFonts w:hint="eastAsia"/>
          <w:kern w:val="0"/>
        </w:rPr>
        <w:t>、</w:t>
      </w:r>
      <w:r w:rsidR="000552A0" w:rsidRPr="009E36A4">
        <w:rPr>
          <w:rFonts w:hint="eastAsia"/>
          <w:kern w:val="0"/>
        </w:rPr>
        <w:t>13CP</w:t>
      </w:r>
      <w:r w:rsidR="000552A0" w:rsidRPr="009E36A4">
        <w:rPr>
          <w:rFonts w:hint="eastAsia"/>
          <w:kern w:val="0"/>
        </w:rPr>
        <w:t>、</w:t>
      </w:r>
      <w:r w:rsidR="000552A0" w:rsidRPr="009E36A4">
        <w:rPr>
          <w:rFonts w:hint="eastAsia"/>
          <w:kern w:val="0"/>
        </w:rPr>
        <w:t>16CP</w:t>
      </w:r>
      <w:r w:rsidR="000552A0" w:rsidRPr="009E36A4">
        <w:rPr>
          <w:rFonts w:hint="eastAsia"/>
          <w:kern w:val="0"/>
        </w:rPr>
        <w:t>、</w:t>
      </w:r>
      <w:r w:rsidR="000552A0" w:rsidRPr="009E36A4">
        <w:rPr>
          <w:rFonts w:hint="eastAsia"/>
          <w:kern w:val="0"/>
        </w:rPr>
        <w:t>20CP</w:t>
      </w:r>
      <w:r w:rsidR="000552A0" w:rsidRPr="009E36A4">
        <w:rPr>
          <w:rFonts w:hint="eastAsia"/>
          <w:kern w:val="0"/>
        </w:rPr>
        <w:t>、</w:t>
      </w:r>
      <w:r w:rsidR="000552A0" w:rsidRPr="009E36A4">
        <w:rPr>
          <w:rFonts w:hint="eastAsia"/>
          <w:kern w:val="0"/>
        </w:rPr>
        <w:t>BCCP</w:t>
      </w:r>
      <w:r w:rsidR="000552A0" w:rsidRPr="009E36A4">
        <w:rPr>
          <w:rFonts w:hint="eastAsia"/>
          <w:kern w:val="0"/>
        </w:rPr>
        <w:t>和</w:t>
      </w:r>
      <w:r w:rsidR="000552A0" w:rsidRPr="009E36A4">
        <w:rPr>
          <w:rFonts w:hint="eastAsia"/>
          <w:kern w:val="0"/>
        </w:rPr>
        <w:t>DBTV</w:t>
      </w:r>
      <w:r w:rsidR="004B4901" w:rsidRPr="009E36A4">
        <w:rPr>
          <w:rFonts w:hint="eastAsia"/>
          <w:kern w:val="0"/>
        </w:rPr>
        <w:t>，其中除了</w:t>
      </w:r>
      <w:r w:rsidR="004B4901" w:rsidRPr="009E36A4">
        <w:rPr>
          <w:rFonts w:hint="eastAsia"/>
          <w:kern w:val="0"/>
        </w:rPr>
        <w:t>BCCP</w:t>
      </w:r>
      <w:r w:rsidR="004B4901" w:rsidRPr="009E36A4">
        <w:rPr>
          <w:rFonts w:hint="eastAsia"/>
          <w:kern w:val="0"/>
        </w:rPr>
        <w:t>和</w:t>
      </w:r>
      <w:r w:rsidR="004B4901" w:rsidRPr="009E36A4">
        <w:rPr>
          <w:rFonts w:hint="eastAsia"/>
          <w:kern w:val="0"/>
        </w:rPr>
        <w:t>DBTV</w:t>
      </w:r>
      <w:r w:rsidR="004B4901" w:rsidRPr="009E36A4">
        <w:rPr>
          <w:rFonts w:hint="eastAsia"/>
          <w:kern w:val="0"/>
        </w:rPr>
        <w:t>外，其他</w:t>
      </w:r>
      <w:r w:rsidR="00C80BFB" w:rsidRPr="009E36A4">
        <w:rPr>
          <w:rFonts w:hint="eastAsia"/>
          <w:kern w:val="0"/>
        </w:rPr>
        <w:t>子</w:t>
      </w:r>
      <w:r w:rsidR="004B4901" w:rsidRPr="009E36A4">
        <w:rPr>
          <w:rFonts w:hint="eastAsia"/>
          <w:kern w:val="0"/>
        </w:rPr>
        <w:t>模块均具有通信节点。</w:t>
      </w:r>
      <w:r w:rsidR="00C4498D" w:rsidRPr="009E36A4">
        <w:rPr>
          <w:rFonts w:hint="eastAsia"/>
          <w:kern w:val="0"/>
        </w:rPr>
        <w:t>EPCU</w:t>
      </w:r>
      <w:r w:rsidR="00713CB8" w:rsidRPr="009E36A4">
        <w:rPr>
          <w:rFonts w:hint="eastAsia"/>
          <w:kern w:val="0"/>
        </w:rPr>
        <w:t>各模块中，控制气路的阀门包含电磁阀和气控阀，本设计</w:t>
      </w:r>
      <w:r w:rsidR="00C4498D" w:rsidRPr="009E36A4">
        <w:rPr>
          <w:rFonts w:hint="eastAsia"/>
          <w:kern w:val="0"/>
        </w:rPr>
        <w:t>所要做的就是要</w:t>
      </w:r>
      <w:r w:rsidR="00AC2571">
        <w:rPr>
          <w:rFonts w:hint="eastAsia"/>
          <w:kern w:val="0"/>
        </w:rPr>
        <w:t>通过</w:t>
      </w:r>
      <w:r w:rsidR="00AC2571">
        <w:rPr>
          <w:rFonts w:hint="eastAsia"/>
          <w:kern w:val="0"/>
        </w:rPr>
        <w:t>CAN</w:t>
      </w:r>
      <w:r w:rsidR="00AC2571">
        <w:rPr>
          <w:rFonts w:hint="eastAsia"/>
          <w:kern w:val="0"/>
        </w:rPr>
        <w:t>网络</w:t>
      </w:r>
      <w:r w:rsidR="00C4498D" w:rsidRPr="009E36A4">
        <w:rPr>
          <w:rFonts w:hint="eastAsia"/>
          <w:kern w:val="0"/>
        </w:rPr>
        <w:t>控制</w:t>
      </w:r>
      <w:r w:rsidR="00C4498D" w:rsidRPr="009E36A4">
        <w:rPr>
          <w:rFonts w:hint="eastAsia"/>
          <w:kern w:val="0"/>
        </w:rPr>
        <w:t>EPCU</w:t>
      </w:r>
      <w:r w:rsidR="00C4498D" w:rsidRPr="009E36A4">
        <w:rPr>
          <w:rFonts w:hint="eastAsia"/>
          <w:kern w:val="0"/>
        </w:rPr>
        <w:t>模块中的电磁阀，让</w:t>
      </w:r>
      <w:r w:rsidR="00C4498D" w:rsidRPr="009E36A4">
        <w:rPr>
          <w:rFonts w:hint="eastAsia"/>
          <w:kern w:val="0"/>
        </w:rPr>
        <w:t>EPCU</w:t>
      </w:r>
      <w:r w:rsidR="00C4498D" w:rsidRPr="009E36A4">
        <w:rPr>
          <w:rFonts w:hint="eastAsia"/>
          <w:kern w:val="0"/>
        </w:rPr>
        <w:t>能按照</w:t>
      </w:r>
      <w:r w:rsidR="00C4498D" w:rsidRPr="009E36A4">
        <w:rPr>
          <w:rFonts w:hint="eastAsia"/>
          <w:kern w:val="0"/>
        </w:rPr>
        <w:t>IPM</w:t>
      </w:r>
      <w:r w:rsidR="00C4498D" w:rsidRPr="009E36A4">
        <w:rPr>
          <w:rFonts w:hint="eastAsia"/>
          <w:kern w:val="0"/>
        </w:rPr>
        <w:t>的指令正常执行输出</w:t>
      </w:r>
      <w:r w:rsidR="000A5626">
        <w:rPr>
          <w:rFonts w:hint="eastAsia"/>
          <w:kern w:val="0"/>
        </w:rPr>
        <w:t>，使各气缸和气路能按要求达到设定值</w:t>
      </w:r>
      <w:r w:rsidR="00C4498D" w:rsidRPr="009E36A4">
        <w:rPr>
          <w:rFonts w:hint="eastAsia"/>
          <w:kern w:val="0"/>
        </w:rPr>
        <w:t>。</w:t>
      </w:r>
    </w:p>
    <w:p w14:paraId="5C11EBD6" w14:textId="77777777" w:rsidR="00846788" w:rsidRPr="00846788" w:rsidRDefault="00846788" w:rsidP="00C80BFB">
      <w:pPr>
        <w:spacing w:line="360" w:lineRule="exact"/>
        <w:ind w:firstLineChars="200" w:firstLine="360"/>
        <w:jc w:val="center"/>
        <w:rPr>
          <w:rFonts w:eastAsia="黑体" w:cs="Arial"/>
          <w:kern w:val="0"/>
          <w:sz w:val="18"/>
          <w:szCs w:val="18"/>
        </w:rPr>
      </w:pPr>
    </w:p>
    <w:p w14:paraId="27F5E086" w14:textId="16A19B86" w:rsidR="001B0E71" w:rsidRPr="009E36A4" w:rsidRDefault="001B0E71" w:rsidP="001B0E71">
      <w:pPr>
        <w:spacing w:line="360" w:lineRule="exact"/>
        <w:jc w:val="left"/>
        <w:rPr>
          <w:kern w:val="0"/>
        </w:rPr>
      </w:pPr>
      <w:r w:rsidRPr="009E36A4">
        <w:rPr>
          <w:kern w:val="0"/>
        </w:rPr>
        <w:tab/>
      </w:r>
      <w:r w:rsidRPr="009E36A4">
        <w:rPr>
          <w:rFonts w:hint="eastAsia"/>
          <w:kern w:val="0"/>
        </w:rPr>
        <w:t>CCBII</w:t>
      </w:r>
      <w:r w:rsidRPr="009E36A4">
        <w:rPr>
          <w:rFonts w:hint="eastAsia"/>
          <w:kern w:val="0"/>
        </w:rPr>
        <w:t>工作模式共有三种，分别是自动制动、单独制动和后备制动。</w:t>
      </w:r>
      <w:r w:rsidR="00A44AC7" w:rsidRPr="009E36A4">
        <w:rPr>
          <w:rFonts w:hint="eastAsia"/>
          <w:kern w:val="0"/>
        </w:rPr>
        <w:t>其中自动制动阀下还有六种运行状态，单独制动阀下</w:t>
      </w:r>
      <w:r w:rsidR="008B785E">
        <w:rPr>
          <w:rFonts w:hint="eastAsia"/>
          <w:kern w:val="0"/>
        </w:rPr>
        <w:t>有</w:t>
      </w:r>
      <w:r w:rsidR="00A44AC7" w:rsidRPr="009E36A4">
        <w:rPr>
          <w:rFonts w:hint="eastAsia"/>
          <w:kern w:val="0"/>
        </w:rPr>
        <w:t>三种运行状态</w:t>
      </w:r>
      <w:r w:rsidR="00AC4507" w:rsidRPr="009E36A4">
        <w:rPr>
          <w:rFonts w:hint="eastAsia"/>
          <w:kern w:val="0"/>
        </w:rPr>
        <w:t>。</w:t>
      </w:r>
      <w:r w:rsidR="00855B76" w:rsidRPr="009E36A4">
        <w:rPr>
          <w:rFonts w:hint="eastAsia"/>
          <w:kern w:val="0"/>
        </w:rPr>
        <w:t>因此，</w:t>
      </w:r>
      <w:r w:rsidR="00AA74EA" w:rsidRPr="009E36A4">
        <w:rPr>
          <w:rFonts w:hint="eastAsia"/>
          <w:kern w:val="0"/>
        </w:rPr>
        <w:t>本文将对</w:t>
      </w:r>
      <w:r w:rsidR="00AA74EA" w:rsidRPr="009E36A4">
        <w:rPr>
          <w:rFonts w:hint="eastAsia"/>
          <w:kern w:val="0"/>
        </w:rPr>
        <w:t>CCBII</w:t>
      </w:r>
      <w:r w:rsidR="00AA74EA" w:rsidRPr="009E36A4">
        <w:rPr>
          <w:rFonts w:hint="eastAsia"/>
          <w:kern w:val="0"/>
        </w:rPr>
        <w:t>制动系统在这三种运行模式的运行情况进行</w:t>
      </w:r>
      <w:r w:rsidR="00AD6AB0" w:rsidRPr="009E36A4">
        <w:rPr>
          <w:rFonts w:hint="eastAsia"/>
          <w:kern w:val="0"/>
        </w:rPr>
        <w:t>验证，一方面验证其组成的网络的通路无故障和网络的可行性；另一方面，验证</w:t>
      </w:r>
      <w:r w:rsidR="00F823ED" w:rsidRPr="009E36A4">
        <w:rPr>
          <w:rFonts w:hint="eastAsia"/>
          <w:kern w:val="0"/>
        </w:rPr>
        <w:t>基于</w:t>
      </w:r>
      <w:r w:rsidR="00F823ED" w:rsidRPr="009E36A4">
        <w:rPr>
          <w:rFonts w:hint="eastAsia"/>
          <w:kern w:val="0"/>
        </w:rPr>
        <w:t>CAN</w:t>
      </w:r>
      <w:r w:rsidR="00F823ED" w:rsidRPr="009E36A4">
        <w:rPr>
          <w:rFonts w:hint="eastAsia"/>
          <w:kern w:val="0"/>
        </w:rPr>
        <w:t>总线的</w:t>
      </w:r>
      <w:r w:rsidR="00F823ED" w:rsidRPr="009E36A4">
        <w:rPr>
          <w:rFonts w:hint="eastAsia"/>
          <w:kern w:val="0"/>
        </w:rPr>
        <w:t>CCBII</w:t>
      </w:r>
      <w:r w:rsidR="00F823ED" w:rsidRPr="009E36A4">
        <w:rPr>
          <w:rFonts w:hint="eastAsia"/>
          <w:kern w:val="0"/>
        </w:rPr>
        <w:t>制动系统是否能根据系统的工作指令正常进行相应的操作响应</w:t>
      </w:r>
      <w:r w:rsidR="00C54707" w:rsidRPr="009E36A4">
        <w:rPr>
          <w:rFonts w:hint="eastAsia"/>
          <w:kern w:val="0"/>
        </w:rPr>
        <w:t>。此外，在运行过程中，模块可能会发生故障，如果在实际过程中发生故障而没有解决措施，那么可能会造成列车制动故障，这对列车而言是非常致命的问题，因此</w:t>
      </w:r>
      <w:r w:rsidR="00D77E5F" w:rsidRPr="009E36A4">
        <w:rPr>
          <w:rFonts w:hint="eastAsia"/>
          <w:kern w:val="0"/>
        </w:rPr>
        <w:t>实验模仿故障，验证</w:t>
      </w:r>
      <w:r w:rsidR="00D77E5F" w:rsidRPr="009E36A4">
        <w:rPr>
          <w:rFonts w:hint="eastAsia"/>
          <w:kern w:val="0"/>
        </w:rPr>
        <w:t>CCBII</w:t>
      </w:r>
      <w:r w:rsidR="00D77E5F" w:rsidRPr="009E36A4">
        <w:rPr>
          <w:rFonts w:hint="eastAsia"/>
          <w:kern w:val="0"/>
        </w:rPr>
        <w:t>制动系统能自动调整至后备制动模式以保证系统的暂时运行</w:t>
      </w:r>
      <w:r w:rsidR="00C54707" w:rsidRPr="009E36A4">
        <w:rPr>
          <w:rFonts w:hint="eastAsia"/>
          <w:kern w:val="0"/>
        </w:rPr>
        <w:t>，也是相当有必要的。</w:t>
      </w:r>
    </w:p>
    <w:p w14:paraId="1EB32ED4" w14:textId="3710A15A" w:rsidR="00D06896" w:rsidRDefault="00D06896" w:rsidP="00D06896">
      <w:pPr>
        <w:pStyle w:val="2"/>
        <w:spacing w:beforeLines="50" w:before="156" w:afterLines="50" w:after="156" w:line="360" w:lineRule="exact"/>
        <w:rPr>
          <w:rFonts w:eastAsia="黑体" w:cs="Arial"/>
          <w:b w:val="0"/>
          <w:i w:val="0"/>
          <w:lang w:eastAsia="zh-CN"/>
        </w:rPr>
      </w:pPr>
      <w:bookmarkStart w:id="89" w:name="_Toc261510894"/>
      <w:bookmarkStart w:id="90" w:name="_Toc484634805"/>
      <w:r w:rsidRPr="009E36A4">
        <w:rPr>
          <w:rFonts w:eastAsia="黑体"/>
          <w:b w:val="0"/>
          <w:i w:val="0"/>
        </w:rPr>
        <w:t>4.2</w:t>
      </w:r>
      <w:r w:rsidRPr="009E36A4">
        <w:rPr>
          <w:rFonts w:eastAsia="黑体" w:cs="Arial"/>
          <w:b w:val="0"/>
          <w:i w:val="0"/>
        </w:rPr>
        <w:t xml:space="preserve"> </w:t>
      </w:r>
      <w:bookmarkEnd w:id="89"/>
      <w:r w:rsidR="004E4912" w:rsidRPr="009E36A4">
        <w:rPr>
          <w:rFonts w:eastAsia="黑体" w:cs="Arial" w:hint="eastAsia"/>
          <w:b w:val="0"/>
          <w:i w:val="0"/>
          <w:lang w:eastAsia="zh-CN"/>
        </w:rPr>
        <w:t>总体方案设计</w:t>
      </w:r>
      <w:bookmarkEnd w:id="90"/>
    </w:p>
    <w:p w14:paraId="140AD470" w14:textId="50F2A353" w:rsidR="00632415" w:rsidRPr="00632415" w:rsidRDefault="00632415" w:rsidP="00632415">
      <w:pPr>
        <w:pStyle w:val="a0"/>
        <w:rPr>
          <w:lang w:val="x-none"/>
        </w:rPr>
      </w:pPr>
      <w:r>
        <w:rPr>
          <w:rFonts w:hint="eastAsia"/>
          <w:lang w:val="x-none"/>
        </w:rPr>
        <w:t>现有</w:t>
      </w:r>
      <w:r>
        <w:rPr>
          <w:rFonts w:hint="eastAsia"/>
          <w:lang w:val="x-none"/>
        </w:rPr>
        <w:t>CCBII</w:t>
      </w:r>
      <w:r>
        <w:rPr>
          <w:rFonts w:hint="eastAsia"/>
          <w:lang w:val="x-none"/>
        </w:rPr>
        <w:t>制动机的制动控制网络采用的通信方式为</w:t>
      </w:r>
      <w:r>
        <w:rPr>
          <w:rFonts w:hint="eastAsia"/>
          <w:lang w:val="x-none"/>
        </w:rPr>
        <w:t>LonWorks</w:t>
      </w:r>
      <w:r>
        <w:rPr>
          <w:rFonts w:hint="eastAsia"/>
          <w:lang w:val="x-none"/>
        </w:rPr>
        <w:t>总线，由于</w:t>
      </w:r>
      <w:r>
        <w:rPr>
          <w:rFonts w:hint="eastAsia"/>
          <w:lang w:val="x-none"/>
        </w:rPr>
        <w:t>LonWorks</w:t>
      </w:r>
      <w:r>
        <w:rPr>
          <w:rFonts w:hint="eastAsia"/>
          <w:lang w:val="x-none"/>
        </w:rPr>
        <w:t>总线的通信方式的复杂不透明的特点，不利于国内对</w:t>
      </w:r>
      <w:r>
        <w:rPr>
          <w:rFonts w:hint="eastAsia"/>
          <w:lang w:val="x-none"/>
        </w:rPr>
        <w:t>CCBII</w:t>
      </w:r>
      <w:r>
        <w:rPr>
          <w:rFonts w:hint="eastAsia"/>
          <w:lang w:val="x-none"/>
        </w:rPr>
        <w:t>制动机的研究发展。而现在发展水平高使用广泛的</w:t>
      </w:r>
      <w:r>
        <w:rPr>
          <w:rFonts w:hint="eastAsia"/>
          <w:lang w:val="x-none"/>
        </w:rPr>
        <w:t>CAN</w:t>
      </w:r>
      <w:r>
        <w:rPr>
          <w:rFonts w:hint="eastAsia"/>
          <w:lang w:val="x-none"/>
        </w:rPr>
        <w:t>总线</w:t>
      </w:r>
      <w:r w:rsidR="00B62263">
        <w:rPr>
          <w:rFonts w:hint="eastAsia"/>
          <w:lang w:val="x-none"/>
        </w:rPr>
        <w:t>以其透明的</w:t>
      </w:r>
      <w:r w:rsidR="00476F15">
        <w:rPr>
          <w:rFonts w:hint="eastAsia"/>
          <w:lang w:val="x-none"/>
        </w:rPr>
        <w:t>协议和开放性而被普遍使用，因此本文的方案将引入</w:t>
      </w:r>
      <w:r w:rsidR="00476F15">
        <w:rPr>
          <w:rFonts w:hint="eastAsia"/>
          <w:lang w:val="x-none"/>
        </w:rPr>
        <w:t>CAN</w:t>
      </w:r>
      <w:r w:rsidR="00476F15">
        <w:rPr>
          <w:rFonts w:hint="eastAsia"/>
          <w:lang w:val="x-none"/>
        </w:rPr>
        <w:t>总线</w:t>
      </w:r>
      <w:r w:rsidR="008B6878">
        <w:rPr>
          <w:rFonts w:hint="eastAsia"/>
          <w:lang w:val="x-none"/>
        </w:rPr>
        <w:t>来研究</w:t>
      </w:r>
      <w:r w:rsidR="008B6878">
        <w:rPr>
          <w:rFonts w:hint="eastAsia"/>
          <w:lang w:val="x-none"/>
        </w:rPr>
        <w:t>CCBII</w:t>
      </w:r>
      <w:r w:rsidR="008B6878">
        <w:rPr>
          <w:rFonts w:hint="eastAsia"/>
          <w:lang w:val="x-none"/>
        </w:rPr>
        <w:t>制动机控制网络。</w:t>
      </w:r>
    </w:p>
    <w:p w14:paraId="5B183831" w14:textId="05B6F8C2" w:rsidR="00120443" w:rsidRPr="009E36A4" w:rsidRDefault="00AE206D" w:rsidP="00BD4BD6">
      <w:pPr>
        <w:spacing w:line="360" w:lineRule="exact"/>
        <w:ind w:firstLine="420"/>
        <w:jc w:val="left"/>
        <w:rPr>
          <w:kern w:val="0"/>
        </w:rPr>
      </w:pPr>
      <w:r w:rsidRPr="009E36A4">
        <w:rPr>
          <w:rFonts w:hint="eastAsia"/>
          <w:kern w:val="0"/>
        </w:rPr>
        <w:t>CAN</w:t>
      </w:r>
      <w:r w:rsidR="00867636" w:rsidRPr="009E36A4">
        <w:rPr>
          <w:rFonts w:hint="eastAsia"/>
          <w:kern w:val="0"/>
        </w:rPr>
        <w:t>总线</w:t>
      </w:r>
      <w:r w:rsidRPr="009E36A4">
        <w:rPr>
          <w:rFonts w:hint="eastAsia"/>
          <w:kern w:val="0"/>
        </w:rPr>
        <w:t>网络属于总线型网络，网络节点接入</w:t>
      </w:r>
      <w:r w:rsidRPr="009E36A4">
        <w:rPr>
          <w:rFonts w:hint="eastAsia"/>
          <w:kern w:val="0"/>
        </w:rPr>
        <w:t>CAN</w:t>
      </w:r>
      <w:r w:rsidRPr="009E36A4">
        <w:rPr>
          <w:rFonts w:hint="eastAsia"/>
          <w:kern w:val="0"/>
        </w:rPr>
        <w:t>网络总线，形成多主工作方式的通信网络。</w:t>
      </w:r>
      <w:r w:rsidRPr="009E36A4">
        <w:rPr>
          <w:rFonts w:hint="eastAsia"/>
          <w:kern w:val="0"/>
        </w:rPr>
        <w:t>CCBII</w:t>
      </w:r>
      <w:r w:rsidRPr="009E36A4">
        <w:rPr>
          <w:rFonts w:hint="eastAsia"/>
          <w:kern w:val="0"/>
        </w:rPr>
        <w:t>制动系统中共有七个网络节点，它们分别是：电子制动阀</w:t>
      </w:r>
      <w:r w:rsidRPr="009E36A4">
        <w:rPr>
          <w:rFonts w:hint="eastAsia"/>
          <w:kern w:val="0"/>
        </w:rPr>
        <w:t>EBV</w:t>
      </w:r>
      <w:r w:rsidRPr="009E36A4">
        <w:rPr>
          <w:rFonts w:hint="eastAsia"/>
          <w:kern w:val="0"/>
        </w:rPr>
        <w:t>节点、集成处理模块</w:t>
      </w:r>
      <w:r w:rsidRPr="009E36A4">
        <w:rPr>
          <w:rFonts w:hint="eastAsia"/>
          <w:kern w:val="0"/>
        </w:rPr>
        <w:t>IPM</w:t>
      </w:r>
      <w:r w:rsidRPr="009E36A4">
        <w:rPr>
          <w:rFonts w:hint="eastAsia"/>
          <w:kern w:val="0"/>
        </w:rPr>
        <w:t>节点以及</w:t>
      </w:r>
      <w:r w:rsidRPr="009E36A4">
        <w:rPr>
          <w:rFonts w:hint="eastAsia"/>
          <w:kern w:val="0"/>
        </w:rPr>
        <w:t>EPCU</w:t>
      </w:r>
      <w:r w:rsidRPr="009E36A4">
        <w:rPr>
          <w:rFonts w:hint="eastAsia"/>
          <w:kern w:val="0"/>
        </w:rPr>
        <w:t>模块中的</w:t>
      </w:r>
      <w:r w:rsidRPr="009E36A4">
        <w:rPr>
          <w:rFonts w:hint="eastAsia"/>
          <w:kern w:val="0"/>
        </w:rPr>
        <w:t>ERCP</w:t>
      </w:r>
      <w:r w:rsidRPr="009E36A4">
        <w:rPr>
          <w:rFonts w:hint="eastAsia"/>
          <w:kern w:val="0"/>
        </w:rPr>
        <w:t>节点、</w:t>
      </w:r>
      <w:r w:rsidRPr="009E36A4">
        <w:rPr>
          <w:rFonts w:hint="eastAsia"/>
          <w:kern w:val="0"/>
        </w:rPr>
        <w:t>BPCP</w:t>
      </w:r>
      <w:r w:rsidRPr="009E36A4">
        <w:rPr>
          <w:rFonts w:hint="eastAsia"/>
          <w:kern w:val="0"/>
        </w:rPr>
        <w:t>节点、</w:t>
      </w:r>
      <w:r w:rsidRPr="009E36A4">
        <w:rPr>
          <w:rFonts w:hint="eastAsia"/>
          <w:kern w:val="0"/>
        </w:rPr>
        <w:t>16CP</w:t>
      </w:r>
      <w:r w:rsidRPr="009E36A4">
        <w:rPr>
          <w:rFonts w:hint="eastAsia"/>
          <w:kern w:val="0"/>
        </w:rPr>
        <w:t>节点、</w:t>
      </w:r>
      <w:r w:rsidRPr="009E36A4">
        <w:rPr>
          <w:rFonts w:hint="eastAsia"/>
          <w:kern w:val="0"/>
        </w:rPr>
        <w:t>20CP</w:t>
      </w:r>
      <w:r w:rsidRPr="009E36A4">
        <w:rPr>
          <w:rFonts w:hint="eastAsia"/>
          <w:kern w:val="0"/>
        </w:rPr>
        <w:t>节点和</w:t>
      </w:r>
      <w:r w:rsidRPr="009E36A4">
        <w:rPr>
          <w:rFonts w:hint="eastAsia"/>
          <w:kern w:val="0"/>
        </w:rPr>
        <w:t>13CP</w:t>
      </w:r>
      <w:r w:rsidR="00E46F39">
        <w:rPr>
          <w:rFonts w:hint="eastAsia"/>
          <w:kern w:val="0"/>
        </w:rPr>
        <w:t>节点。</w:t>
      </w:r>
    </w:p>
    <w:p w14:paraId="4B30A8B2" w14:textId="417AFDDD" w:rsidR="00AE206D" w:rsidRPr="009E36A4" w:rsidRDefault="000B0FB2" w:rsidP="009870AD">
      <w:pPr>
        <w:autoSpaceDE w:val="0"/>
        <w:autoSpaceDN w:val="0"/>
        <w:spacing w:line="360" w:lineRule="exact"/>
        <w:ind w:firstLineChars="200" w:firstLine="420"/>
      </w:pPr>
      <w:r w:rsidRPr="009E36A4">
        <w:rPr>
          <w:rFonts w:hint="eastAsia"/>
        </w:rPr>
        <w:t>在系统中</w:t>
      </w:r>
      <w:r w:rsidR="005F394F" w:rsidRPr="009E36A4">
        <w:rPr>
          <w:rFonts w:hint="eastAsia"/>
        </w:rPr>
        <w:t>，</w:t>
      </w:r>
      <w:r w:rsidR="005F394F" w:rsidRPr="009E36A4">
        <w:rPr>
          <w:rFonts w:hint="eastAsia"/>
        </w:rPr>
        <w:t>EBV</w:t>
      </w:r>
      <w:r w:rsidR="005F394F" w:rsidRPr="009E36A4">
        <w:rPr>
          <w:rFonts w:hint="eastAsia"/>
        </w:rPr>
        <w:t>节点负责进行人机交互，</w:t>
      </w:r>
      <w:r w:rsidR="00120443" w:rsidRPr="009E36A4">
        <w:rPr>
          <w:rFonts w:hint="eastAsia"/>
        </w:rPr>
        <w:t>并</w:t>
      </w:r>
      <w:r w:rsidR="005F394F" w:rsidRPr="009E36A4">
        <w:rPr>
          <w:rFonts w:hint="eastAsia"/>
        </w:rPr>
        <w:t>把操作者</w:t>
      </w:r>
      <w:r w:rsidR="00E928E9" w:rsidRPr="009E36A4">
        <w:rPr>
          <w:rFonts w:hint="eastAsia"/>
        </w:rPr>
        <w:t>对自动制动手柄和单独制动手柄</w:t>
      </w:r>
      <w:r w:rsidR="005F394F" w:rsidRPr="009E36A4">
        <w:rPr>
          <w:rFonts w:hint="eastAsia"/>
        </w:rPr>
        <w:t>所进行的操作转变为报文信息传给</w:t>
      </w:r>
      <w:r w:rsidR="005F394F" w:rsidRPr="009E36A4">
        <w:rPr>
          <w:rFonts w:hint="eastAsia"/>
        </w:rPr>
        <w:t>IPM</w:t>
      </w:r>
      <w:r w:rsidR="005F394F" w:rsidRPr="009E36A4">
        <w:rPr>
          <w:rFonts w:hint="eastAsia"/>
        </w:rPr>
        <w:t>节点</w:t>
      </w:r>
      <w:r w:rsidR="000101FF">
        <w:rPr>
          <w:rFonts w:hint="eastAsia"/>
        </w:rPr>
        <w:t>和</w:t>
      </w:r>
      <w:r w:rsidR="008B785E">
        <w:rPr>
          <w:rFonts w:hint="eastAsia"/>
        </w:rPr>
        <w:t>其它</w:t>
      </w:r>
      <w:r w:rsidR="000101FF">
        <w:rPr>
          <w:rFonts w:hint="eastAsia"/>
        </w:rPr>
        <w:t>各节点</w:t>
      </w:r>
      <w:r w:rsidR="0054218F" w:rsidRPr="009E36A4">
        <w:rPr>
          <w:rFonts w:hint="eastAsia"/>
        </w:rPr>
        <w:t>。</w:t>
      </w:r>
      <w:r w:rsidR="005F394F" w:rsidRPr="009E36A4">
        <w:rPr>
          <w:rFonts w:hint="eastAsia"/>
        </w:rPr>
        <w:t>IPM</w:t>
      </w:r>
      <w:r w:rsidR="005F394F" w:rsidRPr="009E36A4">
        <w:rPr>
          <w:rFonts w:hint="eastAsia"/>
        </w:rPr>
        <w:t>节点</w:t>
      </w:r>
      <w:r w:rsidR="009870AD" w:rsidRPr="009E36A4">
        <w:rPr>
          <w:rFonts w:hint="eastAsia"/>
        </w:rPr>
        <w:t>是整个</w:t>
      </w:r>
      <w:r w:rsidR="008140FA" w:rsidRPr="009E36A4">
        <w:rPr>
          <w:rFonts w:hint="eastAsia"/>
        </w:rPr>
        <w:t>制动系统的大脑，它负责</w:t>
      </w:r>
      <w:r w:rsidR="0054218F" w:rsidRPr="009E36A4">
        <w:rPr>
          <w:rFonts w:hint="eastAsia"/>
        </w:rPr>
        <w:t>对来自</w:t>
      </w:r>
      <w:r w:rsidR="0054218F" w:rsidRPr="009E36A4">
        <w:rPr>
          <w:rFonts w:hint="eastAsia"/>
        </w:rPr>
        <w:t>EBV</w:t>
      </w:r>
      <w:r w:rsidR="0054218F" w:rsidRPr="009E36A4">
        <w:rPr>
          <w:rFonts w:hint="eastAsia"/>
        </w:rPr>
        <w:t>节点的报文</w:t>
      </w:r>
      <w:r w:rsidR="005F394F" w:rsidRPr="009E36A4">
        <w:rPr>
          <w:rFonts w:hint="eastAsia"/>
        </w:rPr>
        <w:t>进行甄别处理，</w:t>
      </w:r>
      <w:r w:rsidR="00BB787E">
        <w:rPr>
          <w:rFonts w:hint="eastAsia"/>
        </w:rPr>
        <w:t>也对各节点进行控制，</w:t>
      </w:r>
      <w:r w:rsidR="00E8190D" w:rsidRPr="009E36A4">
        <w:rPr>
          <w:rFonts w:hint="eastAsia"/>
        </w:rPr>
        <w:t>其他节点在收到来自</w:t>
      </w:r>
      <w:r w:rsidR="00E8190D" w:rsidRPr="009E36A4">
        <w:rPr>
          <w:rFonts w:hint="eastAsia"/>
        </w:rPr>
        <w:t>IPM</w:t>
      </w:r>
      <w:r w:rsidR="00E8190D" w:rsidRPr="009E36A4">
        <w:rPr>
          <w:rFonts w:hint="eastAsia"/>
        </w:rPr>
        <w:t>节点</w:t>
      </w:r>
      <w:r w:rsidR="00A44BA3">
        <w:rPr>
          <w:rFonts w:hint="eastAsia"/>
        </w:rPr>
        <w:t>和</w:t>
      </w:r>
      <w:r w:rsidR="00A44BA3">
        <w:rPr>
          <w:rFonts w:hint="eastAsia"/>
        </w:rPr>
        <w:t>EBV</w:t>
      </w:r>
      <w:r w:rsidR="00E8190D" w:rsidRPr="009E36A4">
        <w:rPr>
          <w:rFonts w:hint="eastAsia"/>
        </w:rPr>
        <w:t>的报文后进行相应操作</w:t>
      </w:r>
      <w:r w:rsidR="00B7514E">
        <w:rPr>
          <w:rFonts w:hint="eastAsia"/>
        </w:rPr>
        <w:t>并会不断反馈当前模块运行状况</w:t>
      </w:r>
      <w:r w:rsidR="00E8190D" w:rsidRPr="009E36A4">
        <w:rPr>
          <w:rFonts w:hint="eastAsia"/>
        </w:rPr>
        <w:t>。</w:t>
      </w:r>
      <w:r w:rsidR="00C65218" w:rsidRPr="009E36A4">
        <w:rPr>
          <w:rFonts w:hint="eastAsia"/>
        </w:rPr>
        <w:t>其中重点在于</w:t>
      </w:r>
      <w:r w:rsidR="00C65218" w:rsidRPr="009E36A4">
        <w:rPr>
          <w:rFonts w:hint="eastAsia"/>
        </w:rPr>
        <w:t>EPCU</w:t>
      </w:r>
      <w:r w:rsidR="00C65218" w:rsidRPr="009E36A4">
        <w:rPr>
          <w:rFonts w:hint="eastAsia"/>
        </w:rPr>
        <w:t>各子模块通信节点及功能实现，</w:t>
      </w:r>
      <w:r w:rsidR="00C65218" w:rsidRPr="00776C40">
        <w:rPr>
          <w:rFonts w:hint="eastAsia"/>
        </w:rPr>
        <w:t>在考虑到开发的便捷后，</w:t>
      </w:r>
      <w:r w:rsidR="00C65218" w:rsidRPr="00776C40">
        <w:t>IPM</w:t>
      </w:r>
      <w:r w:rsidR="00C65218" w:rsidRPr="00776C40">
        <w:rPr>
          <w:rFonts w:hint="eastAsia"/>
        </w:rPr>
        <w:t>节点部分的操作用</w:t>
      </w:r>
      <w:r w:rsidR="00C65218" w:rsidRPr="00776C40">
        <w:t>PC</w:t>
      </w:r>
      <w:r w:rsidR="00C65218" w:rsidRPr="00776C40">
        <w:rPr>
          <w:rFonts w:hint="eastAsia"/>
        </w:rPr>
        <w:t>上位机进行替代，以便缩短开发周期。</w:t>
      </w:r>
    </w:p>
    <w:p w14:paraId="24C4A49C" w14:textId="77777777" w:rsidR="00027764" w:rsidRPr="009E36A4" w:rsidRDefault="00D06896" w:rsidP="00027764">
      <w:pPr>
        <w:pStyle w:val="2"/>
        <w:spacing w:beforeLines="50" w:before="156" w:afterLines="50" w:after="156" w:line="360" w:lineRule="exact"/>
        <w:rPr>
          <w:rFonts w:eastAsia="黑体"/>
          <w:b w:val="0"/>
          <w:i w:val="0"/>
          <w:lang w:eastAsia="zh-CN"/>
        </w:rPr>
      </w:pPr>
      <w:bookmarkStart w:id="91" w:name="_Toc261510896"/>
      <w:bookmarkStart w:id="92" w:name="_Toc484634806"/>
      <w:r w:rsidRPr="009E36A4">
        <w:rPr>
          <w:rFonts w:eastAsia="黑体"/>
          <w:b w:val="0"/>
          <w:i w:val="0"/>
        </w:rPr>
        <w:lastRenderedPageBreak/>
        <w:t xml:space="preserve">4.3 </w:t>
      </w:r>
      <w:bookmarkEnd w:id="91"/>
      <w:r w:rsidR="004E4912" w:rsidRPr="009E36A4">
        <w:rPr>
          <w:rFonts w:eastAsia="黑体" w:hint="eastAsia"/>
          <w:b w:val="0"/>
          <w:i w:val="0"/>
          <w:lang w:eastAsia="zh-CN"/>
        </w:rPr>
        <w:t>网络通信协议设计</w:t>
      </w:r>
      <w:bookmarkEnd w:id="92"/>
    </w:p>
    <w:p w14:paraId="26EBB663" w14:textId="77777777" w:rsidR="00F9365B" w:rsidRPr="009E36A4" w:rsidRDefault="00F9365B" w:rsidP="009870AD">
      <w:pPr>
        <w:autoSpaceDE w:val="0"/>
        <w:autoSpaceDN w:val="0"/>
        <w:spacing w:line="360" w:lineRule="exact"/>
        <w:ind w:firstLineChars="200" w:firstLine="420"/>
      </w:pPr>
      <w:r w:rsidRPr="009E36A4">
        <w:rPr>
          <w:rFonts w:hint="eastAsia"/>
        </w:rPr>
        <w:t>根据各节点在工作过程中所执行的操作和功能特性，本文对各节点通信的优先级进行了划分，</w:t>
      </w:r>
      <w:r w:rsidR="00B44B3B" w:rsidRPr="009E36A4">
        <w:rPr>
          <w:rFonts w:hint="eastAsia"/>
        </w:rPr>
        <w:t>按优先级从高到低的顺序，分别为</w:t>
      </w:r>
      <w:r w:rsidR="00B44B3B" w:rsidRPr="009E36A4">
        <w:rPr>
          <w:rFonts w:hint="eastAsia"/>
        </w:rPr>
        <w:t>IPM</w:t>
      </w:r>
      <w:r w:rsidR="00B44B3B" w:rsidRPr="009E36A4">
        <w:rPr>
          <w:rFonts w:hint="eastAsia"/>
        </w:rPr>
        <w:t>节点、</w:t>
      </w:r>
      <w:r w:rsidR="00B44B3B" w:rsidRPr="009E36A4">
        <w:rPr>
          <w:rFonts w:hint="eastAsia"/>
        </w:rPr>
        <w:t>EBV</w:t>
      </w:r>
      <w:r w:rsidR="00B44B3B" w:rsidRPr="009E36A4">
        <w:rPr>
          <w:rFonts w:hint="eastAsia"/>
        </w:rPr>
        <w:t>节点、</w:t>
      </w:r>
      <w:r w:rsidR="00B44B3B" w:rsidRPr="009E36A4">
        <w:rPr>
          <w:rFonts w:hint="eastAsia"/>
        </w:rPr>
        <w:t>ERCP</w:t>
      </w:r>
      <w:r w:rsidR="00B44B3B" w:rsidRPr="009E36A4">
        <w:rPr>
          <w:rFonts w:hint="eastAsia"/>
        </w:rPr>
        <w:t>节点、</w:t>
      </w:r>
      <w:r w:rsidR="00B44B3B" w:rsidRPr="009E36A4">
        <w:rPr>
          <w:rFonts w:hint="eastAsia"/>
        </w:rPr>
        <w:t>BPCP</w:t>
      </w:r>
      <w:r w:rsidR="00B44B3B" w:rsidRPr="009E36A4">
        <w:rPr>
          <w:rFonts w:hint="eastAsia"/>
        </w:rPr>
        <w:t>节点、</w:t>
      </w:r>
      <w:r w:rsidR="00B44B3B" w:rsidRPr="009E36A4">
        <w:rPr>
          <w:rFonts w:hint="eastAsia"/>
        </w:rPr>
        <w:t>16CP</w:t>
      </w:r>
      <w:r w:rsidR="00B44B3B" w:rsidRPr="009E36A4">
        <w:rPr>
          <w:rFonts w:hint="eastAsia"/>
        </w:rPr>
        <w:t>节点，</w:t>
      </w:r>
      <w:r w:rsidR="00B44B3B" w:rsidRPr="009E36A4">
        <w:rPr>
          <w:rFonts w:hint="eastAsia"/>
        </w:rPr>
        <w:t>20CP</w:t>
      </w:r>
      <w:r w:rsidR="00B44B3B" w:rsidRPr="009E36A4">
        <w:rPr>
          <w:rFonts w:hint="eastAsia"/>
        </w:rPr>
        <w:t>节点和</w:t>
      </w:r>
      <w:r w:rsidR="00B44B3B" w:rsidRPr="009E36A4">
        <w:rPr>
          <w:rFonts w:hint="eastAsia"/>
        </w:rPr>
        <w:t>13CP</w:t>
      </w:r>
      <w:r w:rsidR="00B44B3B" w:rsidRPr="009E36A4">
        <w:rPr>
          <w:rFonts w:hint="eastAsia"/>
        </w:rPr>
        <w:t>节点。</w:t>
      </w:r>
      <w:r w:rsidR="00DD65D1" w:rsidRPr="009E36A4">
        <w:rPr>
          <w:rFonts w:hint="eastAsia"/>
        </w:rPr>
        <w:t>按照划分好优先级的，对各模块进行</w:t>
      </w:r>
      <w:r w:rsidR="00DD65D1" w:rsidRPr="009E36A4">
        <w:rPr>
          <w:rFonts w:hint="eastAsia"/>
        </w:rPr>
        <w:t>CAN</w:t>
      </w:r>
      <w:r w:rsidR="00DD65D1" w:rsidRPr="009E36A4">
        <w:rPr>
          <w:rFonts w:hint="eastAsia"/>
        </w:rPr>
        <w:t>报文</w:t>
      </w:r>
      <w:r w:rsidR="00DD65D1" w:rsidRPr="009E36A4">
        <w:rPr>
          <w:rFonts w:hint="eastAsia"/>
        </w:rPr>
        <w:t>ID</w:t>
      </w:r>
      <w:r w:rsidR="00DD65D1" w:rsidRPr="009E36A4">
        <w:rPr>
          <w:rFonts w:hint="eastAsia"/>
        </w:rPr>
        <w:t>分配如下：</w:t>
      </w:r>
    </w:p>
    <w:p w14:paraId="3BC0B2E8" w14:textId="77777777" w:rsidR="004C518F" w:rsidRPr="009E36A4" w:rsidRDefault="004C518F" w:rsidP="009870AD">
      <w:pPr>
        <w:autoSpaceDE w:val="0"/>
        <w:autoSpaceDN w:val="0"/>
        <w:spacing w:line="360" w:lineRule="exact"/>
        <w:ind w:firstLineChars="200" w:firstLine="420"/>
      </w:pPr>
    </w:p>
    <w:p w14:paraId="6A9C37EF" w14:textId="77777777" w:rsidR="0046220F" w:rsidRPr="009E36A4" w:rsidRDefault="0046220F" w:rsidP="00364AE6">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4.1</w:t>
      </w:r>
      <w:r w:rsidRPr="009E36A4">
        <w:rPr>
          <w:rFonts w:eastAsia="黑体" w:cs="Arial"/>
          <w:kern w:val="0"/>
          <w:sz w:val="18"/>
          <w:szCs w:val="18"/>
        </w:rPr>
        <w:t xml:space="preserve"> </w:t>
      </w:r>
      <w:r w:rsidRPr="009E36A4">
        <w:rPr>
          <w:rFonts w:eastAsia="黑体" w:cs="Arial" w:hint="eastAsia"/>
          <w:kern w:val="0"/>
          <w:sz w:val="18"/>
          <w:szCs w:val="18"/>
        </w:rPr>
        <w:t>CCBII</w:t>
      </w:r>
      <w:r w:rsidRPr="009E36A4">
        <w:rPr>
          <w:rFonts w:eastAsia="黑体" w:cs="Arial" w:hint="eastAsia"/>
          <w:kern w:val="0"/>
          <w:sz w:val="18"/>
          <w:szCs w:val="18"/>
        </w:rPr>
        <w:t>制动机</w:t>
      </w:r>
      <w:r w:rsidRPr="009E36A4">
        <w:rPr>
          <w:rFonts w:eastAsia="黑体" w:cs="Arial" w:hint="eastAsia"/>
          <w:kern w:val="0"/>
          <w:sz w:val="18"/>
          <w:szCs w:val="18"/>
        </w:rPr>
        <w:t>CAN</w:t>
      </w:r>
      <w:r w:rsidRPr="009E36A4">
        <w:rPr>
          <w:rFonts w:eastAsia="黑体" w:cs="Arial" w:hint="eastAsia"/>
          <w:kern w:val="0"/>
          <w:sz w:val="18"/>
          <w:szCs w:val="18"/>
        </w:rPr>
        <w:t>节点</w:t>
      </w:r>
      <w:r w:rsidRPr="009E36A4">
        <w:rPr>
          <w:rFonts w:eastAsia="黑体" w:cs="Arial" w:hint="eastAsia"/>
          <w:kern w:val="0"/>
          <w:sz w:val="18"/>
          <w:szCs w:val="18"/>
        </w:rPr>
        <w:t>ID</w:t>
      </w:r>
      <w:r w:rsidRPr="009E36A4">
        <w:rPr>
          <w:rFonts w:eastAsia="黑体" w:cs="Arial" w:hint="eastAsia"/>
          <w:kern w:val="0"/>
          <w:sz w:val="18"/>
          <w:szCs w:val="18"/>
        </w:rPr>
        <w:t>分配</w:t>
      </w:r>
    </w:p>
    <w:tbl>
      <w:tblPr>
        <w:tblStyle w:val="afa"/>
        <w:tblW w:w="0" w:type="auto"/>
        <w:jc w:val="center"/>
        <w:tblLook w:val="04A0" w:firstRow="1" w:lastRow="0" w:firstColumn="1" w:lastColumn="0" w:noHBand="0" w:noVBand="1"/>
      </w:tblPr>
      <w:tblGrid>
        <w:gridCol w:w="4148"/>
        <w:gridCol w:w="4148"/>
      </w:tblGrid>
      <w:tr w:rsidR="00AF21E1" w:rsidRPr="009E36A4" w14:paraId="20BC3069" w14:textId="77777777" w:rsidTr="008E2125">
        <w:trPr>
          <w:jc w:val="center"/>
        </w:trPr>
        <w:tc>
          <w:tcPr>
            <w:tcW w:w="4148" w:type="dxa"/>
          </w:tcPr>
          <w:p w14:paraId="061ABADF" w14:textId="5F79E7AB" w:rsidR="00AF21E1" w:rsidRPr="009E36A4" w:rsidRDefault="00CE76C3" w:rsidP="008E2125">
            <w:pPr>
              <w:spacing w:line="360" w:lineRule="exact"/>
              <w:jc w:val="center"/>
            </w:pPr>
            <w:r>
              <w:rPr>
                <w:rFonts w:hint="eastAsia"/>
              </w:rPr>
              <w:t>节点</w:t>
            </w:r>
            <w:r>
              <w:t>类型</w:t>
            </w:r>
          </w:p>
        </w:tc>
        <w:tc>
          <w:tcPr>
            <w:tcW w:w="4148" w:type="dxa"/>
          </w:tcPr>
          <w:p w14:paraId="4A7FB7D5" w14:textId="0B6DCA80" w:rsidR="00AF21E1" w:rsidRPr="009E36A4" w:rsidRDefault="00CE76C3" w:rsidP="008E2125">
            <w:pPr>
              <w:spacing w:line="360" w:lineRule="exact"/>
              <w:jc w:val="center"/>
            </w:pPr>
            <w:r>
              <w:rPr>
                <w:rFonts w:hint="eastAsia"/>
              </w:rPr>
              <w:t>相应</w:t>
            </w:r>
            <w:r>
              <w:rPr>
                <w:rFonts w:hint="eastAsia"/>
              </w:rPr>
              <w:t>ID</w:t>
            </w:r>
            <w:r>
              <w:rPr>
                <w:rFonts w:hint="eastAsia"/>
              </w:rPr>
              <w:t>值</w:t>
            </w:r>
          </w:p>
        </w:tc>
      </w:tr>
      <w:tr w:rsidR="00CE76C3" w:rsidRPr="009E36A4" w14:paraId="7A44C629" w14:textId="77777777" w:rsidTr="008E2125">
        <w:trPr>
          <w:jc w:val="center"/>
        </w:trPr>
        <w:tc>
          <w:tcPr>
            <w:tcW w:w="4148" w:type="dxa"/>
          </w:tcPr>
          <w:p w14:paraId="5617A158" w14:textId="457D4EF0" w:rsidR="00CE76C3" w:rsidRPr="009E36A4" w:rsidRDefault="00CE76C3" w:rsidP="008E2125">
            <w:pPr>
              <w:spacing w:line="360" w:lineRule="exact"/>
              <w:jc w:val="center"/>
            </w:pPr>
            <w:r w:rsidRPr="009E36A4">
              <w:rPr>
                <w:rFonts w:hint="eastAsia"/>
              </w:rPr>
              <w:t>IPM</w:t>
            </w:r>
            <w:r w:rsidRPr="009E36A4">
              <w:rPr>
                <w:rFonts w:hint="eastAsia"/>
              </w:rPr>
              <w:t>节点</w:t>
            </w:r>
          </w:p>
        </w:tc>
        <w:tc>
          <w:tcPr>
            <w:tcW w:w="4148" w:type="dxa"/>
          </w:tcPr>
          <w:p w14:paraId="6395860F" w14:textId="734A14D1" w:rsidR="00CE76C3" w:rsidRPr="009E36A4" w:rsidRDefault="00CE76C3" w:rsidP="008E2125">
            <w:pPr>
              <w:spacing w:line="360" w:lineRule="exact"/>
              <w:jc w:val="center"/>
            </w:pPr>
            <w:r w:rsidRPr="009E36A4">
              <w:rPr>
                <w:rFonts w:hint="eastAsia"/>
              </w:rPr>
              <w:t>0x001</w:t>
            </w:r>
          </w:p>
        </w:tc>
      </w:tr>
      <w:tr w:rsidR="00CE76C3" w:rsidRPr="009E36A4" w14:paraId="6248220F" w14:textId="77777777" w:rsidTr="008E2125">
        <w:trPr>
          <w:jc w:val="center"/>
        </w:trPr>
        <w:tc>
          <w:tcPr>
            <w:tcW w:w="4148" w:type="dxa"/>
          </w:tcPr>
          <w:p w14:paraId="6E99F14D" w14:textId="77777777" w:rsidR="00CE76C3" w:rsidRPr="009E36A4" w:rsidRDefault="00CE76C3" w:rsidP="008E2125">
            <w:pPr>
              <w:spacing w:line="360" w:lineRule="exact"/>
              <w:jc w:val="center"/>
            </w:pPr>
            <w:r w:rsidRPr="009E36A4">
              <w:rPr>
                <w:rFonts w:hint="eastAsia"/>
              </w:rPr>
              <w:t>EBV</w:t>
            </w:r>
            <w:r w:rsidRPr="009E36A4">
              <w:rPr>
                <w:rFonts w:hint="eastAsia"/>
              </w:rPr>
              <w:t>节点</w:t>
            </w:r>
          </w:p>
        </w:tc>
        <w:tc>
          <w:tcPr>
            <w:tcW w:w="4148" w:type="dxa"/>
          </w:tcPr>
          <w:p w14:paraId="22CB09EA" w14:textId="77777777" w:rsidR="00CE76C3" w:rsidRPr="009E36A4" w:rsidRDefault="00CE76C3" w:rsidP="008E2125">
            <w:pPr>
              <w:spacing w:line="360" w:lineRule="exact"/>
              <w:jc w:val="center"/>
            </w:pPr>
            <w:r w:rsidRPr="009E36A4">
              <w:rPr>
                <w:rFonts w:hint="eastAsia"/>
              </w:rPr>
              <w:t>0</w:t>
            </w:r>
            <w:r w:rsidRPr="009E36A4">
              <w:t>x002</w:t>
            </w:r>
          </w:p>
        </w:tc>
      </w:tr>
      <w:tr w:rsidR="00CE76C3" w:rsidRPr="009E36A4" w14:paraId="63F90D87" w14:textId="77777777" w:rsidTr="008E2125">
        <w:trPr>
          <w:jc w:val="center"/>
        </w:trPr>
        <w:tc>
          <w:tcPr>
            <w:tcW w:w="4148" w:type="dxa"/>
          </w:tcPr>
          <w:p w14:paraId="044F814E" w14:textId="691917C5" w:rsidR="00CE76C3" w:rsidRPr="009E36A4" w:rsidRDefault="00CE76C3" w:rsidP="008E2125">
            <w:pPr>
              <w:spacing w:line="360" w:lineRule="exact"/>
              <w:jc w:val="center"/>
            </w:pPr>
            <w:r w:rsidRPr="009E36A4">
              <w:rPr>
                <w:rFonts w:hint="eastAsia"/>
              </w:rPr>
              <w:t>Broadcast</w:t>
            </w:r>
            <w:r>
              <w:rPr>
                <w:rFonts w:hint="eastAsia"/>
              </w:rPr>
              <w:t>节点</w:t>
            </w:r>
          </w:p>
        </w:tc>
        <w:tc>
          <w:tcPr>
            <w:tcW w:w="4148" w:type="dxa"/>
          </w:tcPr>
          <w:p w14:paraId="7920375E" w14:textId="77777777" w:rsidR="00CE76C3" w:rsidRPr="009E36A4" w:rsidRDefault="00CE76C3" w:rsidP="008E2125">
            <w:pPr>
              <w:spacing w:line="360" w:lineRule="exact"/>
              <w:jc w:val="center"/>
            </w:pPr>
            <w:r w:rsidRPr="009E36A4">
              <w:rPr>
                <w:rFonts w:hint="eastAsia"/>
              </w:rPr>
              <w:t>0x003</w:t>
            </w:r>
          </w:p>
        </w:tc>
      </w:tr>
      <w:tr w:rsidR="00CE76C3" w:rsidRPr="009E36A4" w14:paraId="3C92E804" w14:textId="77777777" w:rsidTr="008E2125">
        <w:trPr>
          <w:jc w:val="center"/>
        </w:trPr>
        <w:tc>
          <w:tcPr>
            <w:tcW w:w="4148" w:type="dxa"/>
          </w:tcPr>
          <w:p w14:paraId="6488E1F6" w14:textId="77777777" w:rsidR="00CE76C3" w:rsidRPr="009E36A4" w:rsidRDefault="00CE76C3" w:rsidP="008E2125">
            <w:pPr>
              <w:spacing w:line="360" w:lineRule="exact"/>
              <w:jc w:val="center"/>
            </w:pPr>
            <w:r w:rsidRPr="009E36A4">
              <w:rPr>
                <w:rFonts w:hint="eastAsia"/>
              </w:rPr>
              <w:t>ERCP</w:t>
            </w:r>
            <w:r w:rsidRPr="009E36A4">
              <w:rPr>
                <w:rFonts w:hint="eastAsia"/>
              </w:rPr>
              <w:t>节点</w:t>
            </w:r>
          </w:p>
        </w:tc>
        <w:tc>
          <w:tcPr>
            <w:tcW w:w="4148" w:type="dxa"/>
          </w:tcPr>
          <w:p w14:paraId="7251861C" w14:textId="77777777" w:rsidR="00CE76C3" w:rsidRPr="009E36A4" w:rsidRDefault="00CE76C3" w:rsidP="008E2125">
            <w:pPr>
              <w:spacing w:line="360" w:lineRule="exact"/>
              <w:jc w:val="center"/>
            </w:pPr>
            <w:r w:rsidRPr="009E36A4">
              <w:rPr>
                <w:rFonts w:hint="eastAsia"/>
              </w:rPr>
              <w:t>0x</w:t>
            </w:r>
            <w:r w:rsidRPr="009E36A4">
              <w:t>010</w:t>
            </w:r>
          </w:p>
        </w:tc>
      </w:tr>
      <w:tr w:rsidR="00CE76C3" w:rsidRPr="009E36A4" w14:paraId="7224FC0C" w14:textId="77777777" w:rsidTr="008E2125">
        <w:trPr>
          <w:jc w:val="center"/>
        </w:trPr>
        <w:tc>
          <w:tcPr>
            <w:tcW w:w="4148" w:type="dxa"/>
          </w:tcPr>
          <w:p w14:paraId="6ADBC76E" w14:textId="77777777" w:rsidR="00CE76C3" w:rsidRPr="009E36A4" w:rsidRDefault="00CE76C3" w:rsidP="008E2125">
            <w:pPr>
              <w:spacing w:line="360" w:lineRule="exact"/>
              <w:jc w:val="center"/>
            </w:pPr>
            <w:r w:rsidRPr="009E36A4">
              <w:rPr>
                <w:rFonts w:hint="eastAsia"/>
              </w:rPr>
              <w:t>BPCP</w:t>
            </w:r>
            <w:r w:rsidRPr="009E36A4">
              <w:rPr>
                <w:rFonts w:hint="eastAsia"/>
              </w:rPr>
              <w:t>节点</w:t>
            </w:r>
          </w:p>
        </w:tc>
        <w:tc>
          <w:tcPr>
            <w:tcW w:w="4148" w:type="dxa"/>
          </w:tcPr>
          <w:p w14:paraId="0C7EA8F8" w14:textId="77777777" w:rsidR="00CE76C3" w:rsidRPr="009E36A4" w:rsidRDefault="00CE76C3" w:rsidP="008E2125">
            <w:pPr>
              <w:spacing w:line="360" w:lineRule="exact"/>
              <w:jc w:val="center"/>
            </w:pPr>
            <w:r w:rsidRPr="009E36A4">
              <w:rPr>
                <w:rFonts w:hint="eastAsia"/>
              </w:rPr>
              <w:t>0x</w:t>
            </w:r>
            <w:r w:rsidRPr="009E36A4">
              <w:t>011</w:t>
            </w:r>
          </w:p>
        </w:tc>
      </w:tr>
      <w:tr w:rsidR="00CE76C3" w:rsidRPr="009E36A4" w14:paraId="51098406" w14:textId="77777777" w:rsidTr="008E2125">
        <w:trPr>
          <w:jc w:val="center"/>
        </w:trPr>
        <w:tc>
          <w:tcPr>
            <w:tcW w:w="4148" w:type="dxa"/>
          </w:tcPr>
          <w:p w14:paraId="0FE63CEB" w14:textId="77777777" w:rsidR="00CE76C3" w:rsidRPr="009E36A4" w:rsidRDefault="00CE76C3" w:rsidP="008E2125">
            <w:pPr>
              <w:spacing w:line="360" w:lineRule="exact"/>
              <w:jc w:val="center"/>
            </w:pPr>
            <w:r w:rsidRPr="009E36A4">
              <w:rPr>
                <w:rFonts w:hint="eastAsia"/>
              </w:rPr>
              <w:t>16CP</w:t>
            </w:r>
            <w:r w:rsidRPr="009E36A4">
              <w:rPr>
                <w:rFonts w:hint="eastAsia"/>
              </w:rPr>
              <w:t>节点</w:t>
            </w:r>
          </w:p>
        </w:tc>
        <w:tc>
          <w:tcPr>
            <w:tcW w:w="4148" w:type="dxa"/>
          </w:tcPr>
          <w:p w14:paraId="0EBBADDC" w14:textId="77777777" w:rsidR="00CE76C3" w:rsidRPr="009E36A4" w:rsidRDefault="00CE76C3" w:rsidP="008E2125">
            <w:pPr>
              <w:spacing w:line="360" w:lineRule="exact"/>
              <w:jc w:val="center"/>
            </w:pPr>
            <w:r w:rsidRPr="009E36A4">
              <w:rPr>
                <w:rFonts w:hint="eastAsia"/>
              </w:rPr>
              <w:t>0x012</w:t>
            </w:r>
          </w:p>
        </w:tc>
      </w:tr>
      <w:tr w:rsidR="00CE76C3" w:rsidRPr="009E36A4" w14:paraId="3260F094" w14:textId="77777777" w:rsidTr="008E2125">
        <w:trPr>
          <w:jc w:val="center"/>
        </w:trPr>
        <w:tc>
          <w:tcPr>
            <w:tcW w:w="4148" w:type="dxa"/>
          </w:tcPr>
          <w:p w14:paraId="751AAF5F" w14:textId="77777777" w:rsidR="00CE76C3" w:rsidRPr="009E36A4" w:rsidRDefault="00CE76C3" w:rsidP="008E2125">
            <w:pPr>
              <w:spacing w:line="360" w:lineRule="exact"/>
              <w:jc w:val="center"/>
            </w:pPr>
            <w:r w:rsidRPr="009E36A4">
              <w:rPr>
                <w:rFonts w:hint="eastAsia"/>
              </w:rPr>
              <w:t>20CP</w:t>
            </w:r>
            <w:r w:rsidRPr="009E36A4">
              <w:rPr>
                <w:rFonts w:hint="eastAsia"/>
              </w:rPr>
              <w:t>节点</w:t>
            </w:r>
          </w:p>
        </w:tc>
        <w:tc>
          <w:tcPr>
            <w:tcW w:w="4148" w:type="dxa"/>
          </w:tcPr>
          <w:p w14:paraId="1BC6BD82" w14:textId="77777777" w:rsidR="00CE76C3" w:rsidRPr="009E36A4" w:rsidRDefault="00CE76C3" w:rsidP="008E2125">
            <w:pPr>
              <w:spacing w:line="360" w:lineRule="exact"/>
              <w:jc w:val="center"/>
            </w:pPr>
            <w:r w:rsidRPr="009E36A4">
              <w:rPr>
                <w:rFonts w:hint="eastAsia"/>
              </w:rPr>
              <w:t>0x013</w:t>
            </w:r>
          </w:p>
        </w:tc>
      </w:tr>
      <w:tr w:rsidR="00CE76C3" w:rsidRPr="009E36A4" w14:paraId="7AEA156E" w14:textId="77777777" w:rsidTr="008E2125">
        <w:trPr>
          <w:jc w:val="center"/>
        </w:trPr>
        <w:tc>
          <w:tcPr>
            <w:tcW w:w="4148" w:type="dxa"/>
          </w:tcPr>
          <w:p w14:paraId="4BFA3B20" w14:textId="77777777" w:rsidR="00CE76C3" w:rsidRPr="009E36A4" w:rsidRDefault="00CE76C3" w:rsidP="008E2125">
            <w:pPr>
              <w:spacing w:line="360" w:lineRule="exact"/>
              <w:jc w:val="center"/>
            </w:pPr>
            <w:r w:rsidRPr="009E36A4">
              <w:rPr>
                <w:rFonts w:hint="eastAsia"/>
              </w:rPr>
              <w:t>13CP</w:t>
            </w:r>
            <w:r w:rsidRPr="009E36A4">
              <w:rPr>
                <w:rFonts w:hint="eastAsia"/>
              </w:rPr>
              <w:t>节点</w:t>
            </w:r>
          </w:p>
        </w:tc>
        <w:tc>
          <w:tcPr>
            <w:tcW w:w="4148" w:type="dxa"/>
          </w:tcPr>
          <w:p w14:paraId="59BB20E7" w14:textId="77777777" w:rsidR="00CE76C3" w:rsidRPr="009E36A4" w:rsidRDefault="00CE76C3" w:rsidP="008E2125">
            <w:pPr>
              <w:spacing w:line="360" w:lineRule="exact"/>
              <w:jc w:val="center"/>
            </w:pPr>
            <w:r w:rsidRPr="009E36A4">
              <w:rPr>
                <w:rFonts w:hint="eastAsia"/>
              </w:rPr>
              <w:t>0x014</w:t>
            </w:r>
          </w:p>
        </w:tc>
      </w:tr>
      <w:tr w:rsidR="00CE76C3" w:rsidRPr="009E36A4" w14:paraId="56F9D60B" w14:textId="77777777" w:rsidTr="008E2125">
        <w:trPr>
          <w:jc w:val="center"/>
        </w:trPr>
        <w:tc>
          <w:tcPr>
            <w:tcW w:w="4148" w:type="dxa"/>
          </w:tcPr>
          <w:p w14:paraId="530D22FF" w14:textId="721A5567" w:rsidR="00CE76C3" w:rsidRPr="009E36A4" w:rsidRDefault="00CE76C3" w:rsidP="008E2125">
            <w:pPr>
              <w:spacing w:line="360" w:lineRule="exact"/>
              <w:jc w:val="center"/>
            </w:pPr>
            <w:r w:rsidRPr="009E36A4">
              <w:rPr>
                <w:rFonts w:hint="eastAsia"/>
              </w:rPr>
              <w:t>Respond</w:t>
            </w:r>
            <w:r>
              <w:rPr>
                <w:rFonts w:hint="eastAsia"/>
              </w:rPr>
              <w:t>节点</w:t>
            </w:r>
          </w:p>
        </w:tc>
        <w:tc>
          <w:tcPr>
            <w:tcW w:w="4148" w:type="dxa"/>
          </w:tcPr>
          <w:p w14:paraId="3A046DEC" w14:textId="77777777" w:rsidR="00CE76C3" w:rsidRPr="009E36A4" w:rsidRDefault="00CE76C3" w:rsidP="008E2125">
            <w:pPr>
              <w:spacing w:line="360" w:lineRule="exact"/>
              <w:jc w:val="center"/>
            </w:pPr>
            <w:r w:rsidRPr="009E36A4">
              <w:rPr>
                <w:rFonts w:hint="eastAsia"/>
              </w:rPr>
              <w:t>0x</w:t>
            </w:r>
            <w:r w:rsidRPr="009E36A4">
              <w:t>0</w:t>
            </w:r>
            <w:r w:rsidRPr="009E36A4">
              <w:rPr>
                <w:rFonts w:hint="eastAsia"/>
              </w:rPr>
              <w:t>01</w:t>
            </w:r>
          </w:p>
        </w:tc>
      </w:tr>
    </w:tbl>
    <w:p w14:paraId="49953FA2" w14:textId="387519F7" w:rsidR="00027764" w:rsidRPr="009E36A4" w:rsidRDefault="00162733" w:rsidP="004760F1">
      <w:pPr>
        <w:autoSpaceDE w:val="0"/>
        <w:autoSpaceDN w:val="0"/>
        <w:spacing w:line="360" w:lineRule="exact"/>
        <w:ind w:firstLineChars="200" w:firstLine="420"/>
      </w:pPr>
      <w:r w:rsidRPr="009E36A4">
        <w:rPr>
          <w:rFonts w:hint="eastAsia"/>
        </w:rPr>
        <w:t>由于</w:t>
      </w:r>
      <w:r w:rsidRPr="009E36A4">
        <w:rPr>
          <w:rFonts w:hint="eastAsia"/>
        </w:rPr>
        <w:t>IPM</w:t>
      </w:r>
      <w:r w:rsidRPr="009E36A4">
        <w:rPr>
          <w:rFonts w:hint="eastAsia"/>
        </w:rPr>
        <w:t>节点</w:t>
      </w:r>
      <w:r w:rsidR="008A2E81">
        <w:rPr>
          <w:rFonts w:hint="eastAsia"/>
        </w:rPr>
        <w:t>和</w:t>
      </w:r>
      <w:r w:rsidR="008A2E81">
        <w:rPr>
          <w:rFonts w:hint="eastAsia"/>
        </w:rPr>
        <w:t>EBV</w:t>
      </w:r>
      <w:r w:rsidR="008A2E81">
        <w:rPr>
          <w:rFonts w:hint="eastAsia"/>
        </w:rPr>
        <w:t>节点</w:t>
      </w:r>
      <w:r w:rsidRPr="009E36A4">
        <w:rPr>
          <w:rFonts w:hint="eastAsia"/>
        </w:rPr>
        <w:t>需要向</w:t>
      </w:r>
      <w:r w:rsidRPr="009E36A4">
        <w:rPr>
          <w:rFonts w:hint="eastAsia"/>
        </w:rPr>
        <w:t>EPCU</w:t>
      </w:r>
      <w:r w:rsidRPr="009E36A4">
        <w:rPr>
          <w:rFonts w:hint="eastAsia"/>
        </w:rPr>
        <w:t>的各个子模块发送制动系统运行状态的控制报文，为了避免通信网络中出现负载过重的情况，</w:t>
      </w:r>
      <w:r w:rsidR="00317325" w:rsidRPr="009E36A4">
        <w:rPr>
          <w:rFonts w:hint="eastAsia"/>
        </w:rPr>
        <w:t>使得</w:t>
      </w:r>
      <w:r w:rsidR="00317325" w:rsidRPr="009E36A4">
        <w:rPr>
          <w:rFonts w:hint="eastAsia"/>
        </w:rPr>
        <w:t>EPCU</w:t>
      </w:r>
      <w:r w:rsidR="00317325" w:rsidRPr="009E36A4">
        <w:rPr>
          <w:rFonts w:hint="eastAsia"/>
        </w:rPr>
        <w:t>各子模块能正常对</w:t>
      </w:r>
      <w:r w:rsidR="00317325" w:rsidRPr="009E36A4">
        <w:rPr>
          <w:rFonts w:hint="eastAsia"/>
        </w:rPr>
        <w:t>IPM</w:t>
      </w:r>
      <w:r w:rsidR="00317325" w:rsidRPr="009E36A4">
        <w:rPr>
          <w:rFonts w:hint="eastAsia"/>
        </w:rPr>
        <w:t>的报文进行操作，特别是满足系统对实时性的要求，在</w:t>
      </w:r>
      <w:r w:rsidR="0046220F" w:rsidRPr="009E36A4">
        <w:rPr>
          <w:rFonts w:hint="eastAsia"/>
        </w:rPr>
        <w:t>本系统中，</w:t>
      </w:r>
      <w:r w:rsidR="0046220F" w:rsidRPr="009E36A4">
        <w:rPr>
          <w:rFonts w:hint="eastAsia"/>
        </w:rPr>
        <w:t>IPM</w:t>
      </w:r>
      <w:r w:rsidR="0046220F" w:rsidRPr="009E36A4">
        <w:rPr>
          <w:rFonts w:hint="eastAsia"/>
        </w:rPr>
        <w:t>节点对</w:t>
      </w:r>
      <w:r w:rsidR="0046220F" w:rsidRPr="009E36A4">
        <w:rPr>
          <w:rFonts w:hint="eastAsia"/>
        </w:rPr>
        <w:t>EPCU</w:t>
      </w:r>
      <w:r w:rsidR="0046220F" w:rsidRPr="009E36A4">
        <w:rPr>
          <w:rFonts w:hint="eastAsia"/>
        </w:rPr>
        <w:t>各节点的控制报文采用</w:t>
      </w:r>
      <w:r w:rsidR="0037326D" w:rsidRPr="009E36A4">
        <w:rPr>
          <w:rFonts w:hint="eastAsia"/>
        </w:rPr>
        <w:t>广播报文的形式，广播报文采用独立</w:t>
      </w:r>
      <w:r w:rsidR="0037326D" w:rsidRPr="009E36A4">
        <w:rPr>
          <w:rFonts w:hint="eastAsia"/>
        </w:rPr>
        <w:t>ID</w:t>
      </w:r>
      <w:r w:rsidR="0037326D" w:rsidRPr="009E36A4">
        <w:rPr>
          <w:rFonts w:hint="eastAsia"/>
        </w:rPr>
        <w:t>，并且赋予较高的优先级</w:t>
      </w:r>
      <w:r w:rsidR="00801969" w:rsidRPr="009E36A4">
        <w:rPr>
          <w:rFonts w:hint="eastAsia"/>
        </w:rPr>
        <w:t>（见表</w:t>
      </w:r>
      <w:r w:rsidR="00801969" w:rsidRPr="009E36A4">
        <w:rPr>
          <w:rFonts w:hint="eastAsia"/>
        </w:rPr>
        <w:t>4.1</w:t>
      </w:r>
      <w:r w:rsidR="00801969" w:rsidRPr="009E36A4">
        <w:rPr>
          <w:rFonts w:hint="eastAsia"/>
        </w:rPr>
        <w:t>）</w:t>
      </w:r>
      <w:r w:rsidR="0037326D" w:rsidRPr="009E36A4">
        <w:rPr>
          <w:rFonts w:hint="eastAsia"/>
        </w:rPr>
        <w:t>，使得其能在与其他应答报文中能迅速抢占优先级</w:t>
      </w:r>
      <w:r w:rsidR="0051502D" w:rsidRPr="009E36A4">
        <w:rPr>
          <w:rFonts w:hint="eastAsia"/>
        </w:rPr>
        <w:t>，使得控制报文能有效发送到网络中。</w:t>
      </w:r>
    </w:p>
    <w:p w14:paraId="7DB7094F" w14:textId="790BBD52" w:rsidR="002A4360" w:rsidRPr="009E36A4" w:rsidRDefault="00DA53D1" w:rsidP="004760F1">
      <w:pPr>
        <w:autoSpaceDE w:val="0"/>
        <w:autoSpaceDN w:val="0"/>
        <w:spacing w:line="360" w:lineRule="exact"/>
        <w:ind w:firstLineChars="200" w:firstLine="420"/>
      </w:pPr>
      <w:r w:rsidRPr="009E36A4">
        <w:rPr>
          <w:rFonts w:hint="eastAsia"/>
        </w:rPr>
        <w:t>在工作过程中，</w:t>
      </w:r>
      <w:r w:rsidRPr="009E36A4">
        <w:rPr>
          <w:rFonts w:hint="eastAsia"/>
        </w:rPr>
        <w:t>EPCU</w:t>
      </w:r>
      <w:r w:rsidRPr="009E36A4">
        <w:rPr>
          <w:rFonts w:hint="eastAsia"/>
        </w:rPr>
        <w:t>需要向</w:t>
      </w:r>
      <w:r w:rsidRPr="009E36A4">
        <w:rPr>
          <w:rFonts w:hint="eastAsia"/>
        </w:rPr>
        <w:t>IPM</w:t>
      </w:r>
      <w:r w:rsidRPr="009E36A4">
        <w:rPr>
          <w:rFonts w:hint="eastAsia"/>
        </w:rPr>
        <w:t>反馈当前的工作信息，包括气缸压力、管道压力等，这类报文可以归类为信息报文，其优先级相对较低，在网络处于空闲时发送，从而不影响重要报文的传输。</w:t>
      </w:r>
      <w:r w:rsidR="00A16584" w:rsidRPr="009E36A4">
        <w:rPr>
          <w:rFonts w:hint="eastAsia"/>
        </w:rPr>
        <w:t>而</w:t>
      </w:r>
      <w:r w:rsidRPr="009E36A4">
        <w:rPr>
          <w:rFonts w:hint="eastAsia"/>
        </w:rPr>
        <w:t>EPCU</w:t>
      </w:r>
      <w:r w:rsidRPr="009E36A4">
        <w:rPr>
          <w:rFonts w:hint="eastAsia"/>
        </w:rPr>
        <w:t>各子节点对于</w:t>
      </w:r>
      <w:r w:rsidRPr="009E36A4">
        <w:rPr>
          <w:rFonts w:hint="eastAsia"/>
        </w:rPr>
        <w:t>IPM</w:t>
      </w:r>
      <w:r w:rsidRPr="009E36A4">
        <w:rPr>
          <w:rFonts w:hint="eastAsia"/>
        </w:rPr>
        <w:t>控制报文的应答相对而言实时性要求不高，</w:t>
      </w:r>
      <w:r w:rsidR="00EB3BA8" w:rsidRPr="009E36A4">
        <w:rPr>
          <w:rFonts w:hint="eastAsia"/>
        </w:rPr>
        <w:t>但为了考虑</w:t>
      </w:r>
      <w:r w:rsidR="00EB3BA8" w:rsidRPr="009E36A4">
        <w:rPr>
          <w:rFonts w:hint="eastAsia"/>
        </w:rPr>
        <w:t>ID</w:t>
      </w:r>
      <w:r w:rsidR="00EB3BA8" w:rsidRPr="009E36A4">
        <w:rPr>
          <w:rFonts w:hint="eastAsia"/>
        </w:rPr>
        <w:t>的节省，仍采用</w:t>
      </w:r>
      <w:r w:rsidR="00EB3BA8" w:rsidRPr="009E36A4">
        <w:rPr>
          <w:rFonts w:hint="eastAsia"/>
        </w:rPr>
        <w:t>IPM</w:t>
      </w:r>
      <w:r w:rsidR="00EB3BA8" w:rsidRPr="009E36A4">
        <w:rPr>
          <w:rFonts w:hint="eastAsia"/>
        </w:rPr>
        <w:t>的</w:t>
      </w:r>
      <w:r w:rsidR="00EB3BA8" w:rsidRPr="009E36A4">
        <w:rPr>
          <w:rFonts w:hint="eastAsia"/>
        </w:rPr>
        <w:t>ID</w:t>
      </w:r>
      <w:r w:rsidRPr="009E36A4">
        <w:rPr>
          <w:rFonts w:hint="eastAsia"/>
        </w:rPr>
        <w:t>，其</w:t>
      </w:r>
      <w:r w:rsidRPr="009E36A4">
        <w:rPr>
          <w:rFonts w:hint="eastAsia"/>
        </w:rPr>
        <w:t>ID</w:t>
      </w:r>
      <w:r w:rsidRPr="009E36A4">
        <w:rPr>
          <w:rFonts w:hint="eastAsia"/>
        </w:rPr>
        <w:t>值见上表的</w:t>
      </w:r>
      <w:r w:rsidRPr="009E36A4">
        <w:rPr>
          <w:rFonts w:hint="eastAsia"/>
        </w:rPr>
        <w:t>Respond_ID</w:t>
      </w:r>
      <w:r w:rsidRPr="009E36A4">
        <w:rPr>
          <w:rFonts w:hint="eastAsia"/>
        </w:rPr>
        <w:t>。</w:t>
      </w:r>
    </w:p>
    <w:p w14:paraId="71ED0545" w14:textId="3B357767" w:rsidR="00147BE2" w:rsidRPr="009E36A4" w:rsidRDefault="00147BE2" w:rsidP="00364AE6">
      <w:pPr>
        <w:spacing w:line="360" w:lineRule="exact"/>
        <w:ind w:firstLine="412"/>
        <w:jc w:val="left"/>
      </w:pPr>
      <w:r w:rsidRPr="009E36A4">
        <w:rPr>
          <w:rFonts w:hint="eastAsia"/>
        </w:rPr>
        <w:t>系统中的各节点由于其功能不同，在网络中发送和</w:t>
      </w:r>
      <w:r w:rsidR="008D7B96" w:rsidRPr="009E36A4">
        <w:rPr>
          <w:rFonts w:hint="eastAsia"/>
        </w:rPr>
        <w:t>接</w:t>
      </w:r>
      <w:r w:rsidR="008D7B96">
        <w:rPr>
          <w:rFonts w:hint="eastAsia"/>
        </w:rPr>
        <w:t>收</w:t>
      </w:r>
      <w:r w:rsidRPr="009E36A4">
        <w:rPr>
          <w:rFonts w:hint="eastAsia"/>
        </w:rPr>
        <w:t>的报文也</w:t>
      </w:r>
      <w:r w:rsidR="00852072" w:rsidRPr="009E36A4">
        <w:rPr>
          <w:rFonts w:hint="eastAsia"/>
        </w:rPr>
        <w:t>各不相同，此外，</w:t>
      </w:r>
      <w:r w:rsidR="00852072" w:rsidRPr="009E36A4">
        <w:rPr>
          <w:rFonts w:hint="eastAsia"/>
        </w:rPr>
        <w:t>EPCU</w:t>
      </w:r>
      <w:r w:rsidR="00852072" w:rsidRPr="009E36A4">
        <w:rPr>
          <w:rFonts w:hint="eastAsia"/>
        </w:rPr>
        <w:t>中的各个节点还设定了不同的通知报文，用来指示下一模块本模块已经工作完成，等待下一模块的工作</w:t>
      </w:r>
      <w:r w:rsidR="008D7B96">
        <w:rPr>
          <w:rFonts w:hint="eastAsia"/>
        </w:rPr>
        <w:t>。</w:t>
      </w:r>
      <w:r w:rsidR="00C52A5C" w:rsidRPr="009E36A4">
        <w:rPr>
          <w:rFonts w:hint="eastAsia"/>
        </w:rPr>
        <w:t>对于系统中存在的报文种类，列举如下：</w:t>
      </w:r>
    </w:p>
    <w:p w14:paraId="2CF025B9" w14:textId="77777777" w:rsidR="00364AE6" w:rsidRPr="009E36A4" w:rsidRDefault="00364AE6" w:rsidP="00364AE6">
      <w:pPr>
        <w:spacing w:line="360" w:lineRule="exact"/>
        <w:ind w:firstLine="412"/>
        <w:jc w:val="left"/>
      </w:pPr>
    </w:p>
    <w:p w14:paraId="13E3F537" w14:textId="77777777" w:rsidR="00C52A5C" w:rsidRPr="009E36A4" w:rsidRDefault="00C52A5C" w:rsidP="00364AE6">
      <w:pPr>
        <w:spacing w:line="360" w:lineRule="exact"/>
        <w:ind w:firstLine="412"/>
        <w:jc w:val="center"/>
        <w:rPr>
          <w:rFonts w:eastAsia="黑体" w:cs="Arial"/>
          <w:kern w:val="0"/>
          <w:sz w:val="18"/>
          <w:szCs w:val="18"/>
        </w:rPr>
      </w:pPr>
      <w:r w:rsidRPr="00086E6A">
        <w:rPr>
          <w:rFonts w:eastAsia="黑体" w:cs="Arial" w:hint="eastAsia"/>
          <w:kern w:val="0"/>
          <w:sz w:val="18"/>
          <w:szCs w:val="18"/>
        </w:rPr>
        <w:t>表</w:t>
      </w:r>
      <w:r w:rsidRPr="00086E6A">
        <w:rPr>
          <w:rFonts w:eastAsia="黑体" w:cs="Arial"/>
          <w:kern w:val="0"/>
          <w:sz w:val="18"/>
          <w:szCs w:val="18"/>
        </w:rPr>
        <w:t>4.2 CCBII</w:t>
      </w:r>
      <w:r w:rsidRPr="00086E6A">
        <w:rPr>
          <w:rFonts w:eastAsia="黑体" w:cs="Arial" w:hint="eastAsia"/>
          <w:kern w:val="0"/>
          <w:sz w:val="18"/>
          <w:szCs w:val="18"/>
        </w:rPr>
        <w:t>制动机通信网络报文定义</w:t>
      </w:r>
    </w:p>
    <w:tbl>
      <w:tblPr>
        <w:tblStyle w:val="afa"/>
        <w:tblW w:w="0" w:type="auto"/>
        <w:tblLook w:val="04A0" w:firstRow="1" w:lastRow="0" w:firstColumn="1" w:lastColumn="0" w:noHBand="0" w:noVBand="1"/>
      </w:tblPr>
      <w:tblGrid>
        <w:gridCol w:w="1382"/>
        <w:gridCol w:w="1382"/>
        <w:gridCol w:w="1383"/>
        <w:gridCol w:w="1383"/>
        <w:gridCol w:w="1383"/>
        <w:gridCol w:w="1383"/>
      </w:tblGrid>
      <w:tr w:rsidR="00C52A5C" w:rsidRPr="009E36A4" w14:paraId="3CC4779E" w14:textId="77777777" w:rsidTr="00C52A5C">
        <w:tc>
          <w:tcPr>
            <w:tcW w:w="1382" w:type="dxa"/>
          </w:tcPr>
          <w:p w14:paraId="2B42EBA4" w14:textId="77777777" w:rsidR="00C52A5C" w:rsidRPr="009E36A4" w:rsidRDefault="00C52A5C" w:rsidP="00C52A5C">
            <w:pPr>
              <w:spacing w:line="360" w:lineRule="exact"/>
              <w:jc w:val="center"/>
            </w:pPr>
            <w:r w:rsidRPr="009E36A4">
              <w:rPr>
                <w:rFonts w:hint="eastAsia"/>
              </w:rPr>
              <w:t>定义</w:t>
            </w:r>
          </w:p>
        </w:tc>
        <w:tc>
          <w:tcPr>
            <w:tcW w:w="1382" w:type="dxa"/>
          </w:tcPr>
          <w:p w14:paraId="4156AFF2" w14:textId="77777777" w:rsidR="00C52A5C" w:rsidRPr="009E36A4" w:rsidRDefault="00C52A5C" w:rsidP="00C52A5C">
            <w:pPr>
              <w:spacing w:line="360" w:lineRule="exact"/>
              <w:jc w:val="center"/>
            </w:pPr>
            <w:r w:rsidRPr="009E36A4">
              <w:rPr>
                <w:rFonts w:hint="eastAsia"/>
              </w:rPr>
              <w:t>操作信息报文</w:t>
            </w:r>
          </w:p>
        </w:tc>
        <w:tc>
          <w:tcPr>
            <w:tcW w:w="1383" w:type="dxa"/>
          </w:tcPr>
          <w:p w14:paraId="35A8A7B0" w14:textId="77777777" w:rsidR="00C52A5C" w:rsidRPr="009E36A4" w:rsidRDefault="00C52A5C" w:rsidP="00C52A5C">
            <w:pPr>
              <w:spacing w:line="360" w:lineRule="exact"/>
              <w:jc w:val="center"/>
            </w:pPr>
            <w:r w:rsidRPr="009E36A4">
              <w:rPr>
                <w:rFonts w:hint="eastAsia"/>
              </w:rPr>
              <w:t>控制报文</w:t>
            </w:r>
          </w:p>
        </w:tc>
        <w:tc>
          <w:tcPr>
            <w:tcW w:w="1383" w:type="dxa"/>
          </w:tcPr>
          <w:p w14:paraId="2235DD70" w14:textId="77777777" w:rsidR="00C52A5C" w:rsidRPr="009E36A4" w:rsidRDefault="00C52A5C" w:rsidP="00C52A5C">
            <w:pPr>
              <w:spacing w:line="360" w:lineRule="exact"/>
              <w:jc w:val="center"/>
            </w:pPr>
            <w:r w:rsidRPr="009E36A4">
              <w:rPr>
                <w:rFonts w:hint="eastAsia"/>
              </w:rPr>
              <w:t>工作信息报文</w:t>
            </w:r>
          </w:p>
        </w:tc>
        <w:tc>
          <w:tcPr>
            <w:tcW w:w="1383" w:type="dxa"/>
          </w:tcPr>
          <w:p w14:paraId="077CC4A4" w14:textId="77777777" w:rsidR="00C52A5C" w:rsidRPr="009E36A4" w:rsidRDefault="00C52A5C" w:rsidP="00C52A5C">
            <w:pPr>
              <w:spacing w:line="360" w:lineRule="exact"/>
              <w:jc w:val="center"/>
            </w:pPr>
            <w:r w:rsidRPr="009E36A4">
              <w:rPr>
                <w:rFonts w:hint="eastAsia"/>
              </w:rPr>
              <w:t>应答报文</w:t>
            </w:r>
          </w:p>
        </w:tc>
        <w:tc>
          <w:tcPr>
            <w:tcW w:w="1383" w:type="dxa"/>
          </w:tcPr>
          <w:p w14:paraId="58908ED5" w14:textId="77777777" w:rsidR="00C52A5C" w:rsidRPr="009E36A4" w:rsidRDefault="00C52A5C" w:rsidP="00C52A5C">
            <w:pPr>
              <w:spacing w:line="360" w:lineRule="exact"/>
              <w:jc w:val="center"/>
            </w:pPr>
            <w:r w:rsidRPr="009E36A4">
              <w:rPr>
                <w:rFonts w:hint="eastAsia"/>
              </w:rPr>
              <w:t>通知报文</w:t>
            </w:r>
          </w:p>
        </w:tc>
      </w:tr>
      <w:tr w:rsidR="00C52A5C" w:rsidRPr="009E36A4" w14:paraId="25B3430F" w14:textId="77777777" w:rsidTr="00C52A5C">
        <w:tc>
          <w:tcPr>
            <w:tcW w:w="1382" w:type="dxa"/>
          </w:tcPr>
          <w:p w14:paraId="582DB400" w14:textId="77777777" w:rsidR="00C52A5C" w:rsidRPr="009E36A4" w:rsidRDefault="00C52A5C" w:rsidP="00C52A5C">
            <w:pPr>
              <w:spacing w:line="360" w:lineRule="exact"/>
              <w:jc w:val="center"/>
            </w:pPr>
            <w:r w:rsidRPr="009E36A4">
              <w:rPr>
                <w:rFonts w:hint="eastAsia"/>
              </w:rPr>
              <w:t>发送节点</w:t>
            </w:r>
          </w:p>
        </w:tc>
        <w:tc>
          <w:tcPr>
            <w:tcW w:w="1382" w:type="dxa"/>
          </w:tcPr>
          <w:p w14:paraId="6C5F4867" w14:textId="77777777" w:rsidR="00C52A5C" w:rsidRPr="009E36A4" w:rsidRDefault="00C52A5C" w:rsidP="00C52A5C">
            <w:pPr>
              <w:spacing w:line="360" w:lineRule="exact"/>
              <w:jc w:val="center"/>
            </w:pPr>
            <w:r w:rsidRPr="009E36A4">
              <w:rPr>
                <w:rFonts w:hint="eastAsia"/>
              </w:rPr>
              <w:t>EBV</w:t>
            </w:r>
            <w:r w:rsidRPr="009E36A4">
              <w:rPr>
                <w:rFonts w:hint="eastAsia"/>
              </w:rPr>
              <w:t>节点</w:t>
            </w:r>
          </w:p>
        </w:tc>
        <w:tc>
          <w:tcPr>
            <w:tcW w:w="1383" w:type="dxa"/>
          </w:tcPr>
          <w:p w14:paraId="1E69808B" w14:textId="77777777" w:rsidR="00C52A5C" w:rsidRPr="009E36A4" w:rsidRDefault="00C52A5C" w:rsidP="00C52A5C">
            <w:pPr>
              <w:spacing w:line="360" w:lineRule="exact"/>
              <w:jc w:val="center"/>
            </w:pPr>
            <w:r w:rsidRPr="009E36A4">
              <w:rPr>
                <w:rFonts w:hint="eastAsia"/>
              </w:rPr>
              <w:t>IPM</w:t>
            </w:r>
            <w:r w:rsidRPr="009E36A4">
              <w:rPr>
                <w:rFonts w:hint="eastAsia"/>
              </w:rPr>
              <w:t>节点</w:t>
            </w:r>
          </w:p>
        </w:tc>
        <w:tc>
          <w:tcPr>
            <w:tcW w:w="1383" w:type="dxa"/>
          </w:tcPr>
          <w:p w14:paraId="50752857" w14:textId="77777777" w:rsidR="00C52A5C" w:rsidRPr="009E36A4" w:rsidRDefault="00C52A5C" w:rsidP="00C52A5C">
            <w:pPr>
              <w:spacing w:line="360" w:lineRule="exact"/>
              <w:jc w:val="center"/>
            </w:pPr>
            <w:r w:rsidRPr="009E36A4">
              <w:rPr>
                <w:rFonts w:hint="eastAsia"/>
              </w:rPr>
              <w:t>EPCU</w:t>
            </w:r>
            <w:r w:rsidRPr="009E36A4">
              <w:rPr>
                <w:rFonts w:hint="eastAsia"/>
              </w:rPr>
              <w:t>各节点</w:t>
            </w:r>
          </w:p>
        </w:tc>
        <w:tc>
          <w:tcPr>
            <w:tcW w:w="1383" w:type="dxa"/>
          </w:tcPr>
          <w:p w14:paraId="39997543" w14:textId="77777777" w:rsidR="00C52A5C" w:rsidRPr="009E36A4" w:rsidRDefault="00C52A5C" w:rsidP="00C52A5C">
            <w:pPr>
              <w:spacing w:line="360" w:lineRule="exact"/>
              <w:jc w:val="center"/>
            </w:pPr>
            <w:r w:rsidRPr="009E36A4">
              <w:rPr>
                <w:rFonts w:hint="eastAsia"/>
              </w:rPr>
              <w:t>EPCU</w:t>
            </w:r>
            <w:r w:rsidRPr="009E36A4">
              <w:rPr>
                <w:rFonts w:hint="eastAsia"/>
              </w:rPr>
              <w:t>各节点</w:t>
            </w:r>
          </w:p>
        </w:tc>
        <w:tc>
          <w:tcPr>
            <w:tcW w:w="1383" w:type="dxa"/>
          </w:tcPr>
          <w:p w14:paraId="4F345525" w14:textId="77777777" w:rsidR="00C52A5C" w:rsidRPr="009E36A4" w:rsidRDefault="00C52A5C" w:rsidP="00C52A5C">
            <w:pPr>
              <w:spacing w:line="360" w:lineRule="exact"/>
              <w:jc w:val="center"/>
            </w:pPr>
            <w:r w:rsidRPr="009E36A4">
              <w:rPr>
                <w:rFonts w:hint="eastAsia"/>
              </w:rPr>
              <w:t>EPCU</w:t>
            </w:r>
            <w:r w:rsidRPr="009E36A4">
              <w:rPr>
                <w:rFonts w:hint="eastAsia"/>
              </w:rPr>
              <w:t>各节点</w:t>
            </w:r>
          </w:p>
        </w:tc>
      </w:tr>
      <w:tr w:rsidR="00C52A5C" w:rsidRPr="009E36A4" w14:paraId="54B31D9E" w14:textId="77777777" w:rsidTr="00C52A5C">
        <w:tc>
          <w:tcPr>
            <w:tcW w:w="1382" w:type="dxa"/>
          </w:tcPr>
          <w:p w14:paraId="69206F63" w14:textId="77777777" w:rsidR="00C52A5C" w:rsidRPr="009E36A4" w:rsidRDefault="00C52A5C" w:rsidP="00C52A5C">
            <w:pPr>
              <w:spacing w:line="360" w:lineRule="exact"/>
              <w:jc w:val="center"/>
            </w:pPr>
            <w:r w:rsidRPr="009E36A4">
              <w:rPr>
                <w:rFonts w:hint="eastAsia"/>
              </w:rPr>
              <w:t>接收节点</w:t>
            </w:r>
          </w:p>
        </w:tc>
        <w:tc>
          <w:tcPr>
            <w:tcW w:w="1382" w:type="dxa"/>
          </w:tcPr>
          <w:p w14:paraId="1C5E1A1C" w14:textId="4E9533E9" w:rsidR="00C52A5C" w:rsidRPr="009E36A4" w:rsidRDefault="00C52A5C" w:rsidP="00C52A5C">
            <w:pPr>
              <w:spacing w:line="360" w:lineRule="exact"/>
              <w:jc w:val="center"/>
            </w:pPr>
            <w:r w:rsidRPr="009E36A4">
              <w:rPr>
                <w:rFonts w:hint="eastAsia"/>
              </w:rPr>
              <w:t>IPM</w:t>
            </w:r>
            <w:r w:rsidRPr="009E36A4">
              <w:rPr>
                <w:rFonts w:hint="eastAsia"/>
              </w:rPr>
              <w:t>节点</w:t>
            </w:r>
            <w:r w:rsidR="00446F8D">
              <w:rPr>
                <w:rFonts w:hint="eastAsia"/>
              </w:rPr>
              <w:t>、</w:t>
            </w:r>
            <w:r w:rsidR="00446F8D">
              <w:rPr>
                <w:rFonts w:hint="eastAsia"/>
              </w:rPr>
              <w:t>EPCU</w:t>
            </w:r>
            <w:r w:rsidR="00446F8D">
              <w:rPr>
                <w:rFonts w:hint="eastAsia"/>
              </w:rPr>
              <w:t>节点</w:t>
            </w:r>
          </w:p>
        </w:tc>
        <w:tc>
          <w:tcPr>
            <w:tcW w:w="1383" w:type="dxa"/>
          </w:tcPr>
          <w:p w14:paraId="611C6249" w14:textId="11C4C3FA" w:rsidR="00C52A5C" w:rsidRPr="009E36A4" w:rsidRDefault="00C52A5C" w:rsidP="00C52A5C">
            <w:pPr>
              <w:spacing w:line="360" w:lineRule="exact"/>
              <w:jc w:val="center"/>
            </w:pPr>
            <w:r w:rsidRPr="009E36A4">
              <w:rPr>
                <w:rFonts w:hint="eastAsia"/>
              </w:rPr>
              <w:t>除</w:t>
            </w:r>
            <w:r w:rsidR="001F6308">
              <w:rPr>
                <w:rFonts w:hint="eastAsia"/>
              </w:rPr>
              <w:t>EBV</w:t>
            </w:r>
            <w:r w:rsidRPr="009E36A4">
              <w:rPr>
                <w:rFonts w:hint="eastAsia"/>
              </w:rPr>
              <w:t>外其余节点</w:t>
            </w:r>
          </w:p>
        </w:tc>
        <w:tc>
          <w:tcPr>
            <w:tcW w:w="1383" w:type="dxa"/>
          </w:tcPr>
          <w:p w14:paraId="18F37A9D" w14:textId="77777777" w:rsidR="00C52A5C" w:rsidRPr="009E36A4" w:rsidRDefault="00C52A5C" w:rsidP="00C52A5C">
            <w:pPr>
              <w:spacing w:line="360" w:lineRule="exact"/>
              <w:jc w:val="center"/>
            </w:pPr>
            <w:r w:rsidRPr="009E36A4">
              <w:rPr>
                <w:rFonts w:hint="eastAsia"/>
              </w:rPr>
              <w:t>IPM</w:t>
            </w:r>
            <w:r w:rsidRPr="009E36A4">
              <w:rPr>
                <w:rFonts w:hint="eastAsia"/>
              </w:rPr>
              <w:t>节点</w:t>
            </w:r>
          </w:p>
        </w:tc>
        <w:tc>
          <w:tcPr>
            <w:tcW w:w="1383" w:type="dxa"/>
          </w:tcPr>
          <w:p w14:paraId="4FB3A8AF" w14:textId="77777777" w:rsidR="00C52A5C" w:rsidRPr="009E36A4" w:rsidRDefault="00C52A5C" w:rsidP="00C52A5C">
            <w:pPr>
              <w:spacing w:line="360" w:lineRule="exact"/>
              <w:jc w:val="center"/>
            </w:pPr>
            <w:r w:rsidRPr="009E36A4">
              <w:rPr>
                <w:rFonts w:hint="eastAsia"/>
              </w:rPr>
              <w:t>IPM</w:t>
            </w:r>
            <w:r w:rsidRPr="009E36A4">
              <w:rPr>
                <w:rFonts w:hint="eastAsia"/>
              </w:rPr>
              <w:t>节点</w:t>
            </w:r>
          </w:p>
        </w:tc>
        <w:tc>
          <w:tcPr>
            <w:tcW w:w="1383" w:type="dxa"/>
          </w:tcPr>
          <w:p w14:paraId="3A5B1EA3" w14:textId="77777777" w:rsidR="00C52A5C" w:rsidRPr="009E36A4" w:rsidRDefault="00C52A5C" w:rsidP="00C52A5C">
            <w:pPr>
              <w:spacing w:line="360" w:lineRule="exact"/>
              <w:jc w:val="center"/>
            </w:pPr>
            <w:r w:rsidRPr="009E36A4">
              <w:rPr>
                <w:rFonts w:hint="eastAsia"/>
              </w:rPr>
              <w:t>EPCU</w:t>
            </w:r>
            <w:r w:rsidRPr="009E36A4">
              <w:rPr>
                <w:rFonts w:hint="eastAsia"/>
              </w:rPr>
              <w:t>各节点</w:t>
            </w:r>
          </w:p>
        </w:tc>
      </w:tr>
      <w:tr w:rsidR="00C52A5C" w:rsidRPr="009E36A4" w14:paraId="7C8DEE3A" w14:textId="77777777" w:rsidTr="00C52A5C">
        <w:tc>
          <w:tcPr>
            <w:tcW w:w="1382" w:type="dxa"/>
          </w:tcPr>
          <w:p w14:paraId="76841E65" w14:textId="77777777" w:rsidR="00C52A5C" w:rsidRPr="009E36A4" w:rsidRDefault="00C52A5C" w:rsidP="00C52A5C">
            <w:pPr>
              <w:spacing w:line="360" w:lineRule="exact"/>
              <w:jc w:val="center"/>
            </w:pPr>
            <w:r w:rsidRPr="009E36A4">
              <w:rPr>
                <w:rFonts w:hint="eastAsia"/>
              </w:rPr>
              <w:lastRenderedPageBreak/>
              <w:t>实时性</w:t>
            </w:r>
          </w:p>
        </w:tc>
        <w:tc>
          <w:tcPr>
            <w:tcW w:w="1382" w:type="dxa"/>
          </w:tcPr>
          <w:p w14:paraId="458F0D64" w14:textId="77777777" w:rsidR="00C52A5C" w:rsidRPr="009E36A4" w:rsidRDefault="00C52A5C" w:rsidP="00C52A5C">
            <w:pPr>
              <w:spacing w:line="360" w:lineRule="exact"/>
              <w:jc w:val="center"/>
            </w:pPr>
            <w:r w:rsidRPr="009E36A4">
              <w:rPr>
                <w:rFonts w:hint="eastAsia"/>
              </w:rPr>
              <w:t>高</w:t>
            </w:r>
          </w:p>
        </w:tc>
        <w:tc>
          <w:tcPr>
            <w:tcW w:w="1383" w:type="dxa"/>
          </w:tcPr>
          <w:p w14:paraId="1C01832E" w14:textId="77777777" w:rsidR="00C52A5C" w:rsidRPr="009E36A4" w:rsidRDefault="00C52A5C" w:rsidP="00C52A5C">
            <w:pPr>
              <w:spacing w:line="360" w:lineRule="exact"/>
              <w:jc w:val="center"/>
            </w:pPr>
            <w:r w:rsidRPr="009E36A4">
              <w:rPr>
                <w:rFonts w:hint="eastAsia"/>
              </w:rPr>
              <w:t>高</w:t>
            </w:r>
          </w:p>
        </w:tc>
        <w:tc>
          <w:tcPr>
            <w:tcW w:w="1383" w:type="dxa"/>
          </w:tcPr>
          <w:p w14:paraId="01124AFD" w14:textId="77777777" w:rsidR="00C52A5C" w:rsidRPr="009E36A4" w:rsidRDefault="00C52A5C" w:rsidP="00C52A5C">
            <w:pPr>
              <w:spacing w:line="360" w:lineRule="exact"/>
              <w:jc w:val="center"/>
            </w:pPr>
            <w:r w:rsidRPr="009E36A4">
              <w:rPr>
                <w:rFonts w:hint="eastAsia"/>
              </w:rPr>
              <w:t>中等</w:t>
            </w:r>
          </w:p>
        </w:tc>
        <w:tc>
          <w:tcPr>
            <w:tcW w:w="1383" w:type="dxa"/>
          </w:tcPr>
          <w:p w14:paraId="35D38621" w14:textId="77777777" w:rsidR="00C52A5C" w:rsidRPr="009E36A4" w:rsidRDefault="00C52A5C" w:rsidP="00C52A5C">
            <w:pPr>
              <w:spacing w:line="360" w:lineRule="exact"/>
              <w:jc w:val="center"/>
            </w:pPr>
            <w:r w:rsidRPr="009E36A4">
              <w:rPr>
                <w:rFonts w:hint="eastAsia"/>
              </w:rPr>
              <w:t>低</w:t>
            </w:r>
          </w:p>
        </w:tc>
        <w:tc>
          <w:tcPr>
            <w:tcW w:w="1383" w:type="dxa"/>
          </w:tcPr>
          <w:p w14:paraId="0ECD7F00" w14:textId="77777777" w:rsidR="00C52A5C" w:rsidRPr="009E36A4" w:rsidRDefault="00C52A5C" w:rsidP="00C52A5C">
            <w:pPr>
              <w:spacing w:line="360" w:lineRule="exact"/>
              <w:jc w:val="center"/>
            </w:pPr>
            <w:r w:rsidRPr="009E36A4">
              <w:rPr>
                <w:rFonts w:hint="eastAsia"/>
              </w:rPr>
              <w:t>较高</w:t>
            </w:r>
          </w:p>
        </w:tc>
      </w:tr>
      <w:tr w:rsidR="00C52A5C" w:rsidRPr="009E36A4" w14:paraId="5F32B1D0" w14:textId="77777777" w:rsidTr="00C52A5C">
        <w:tc>
          <w:tcPr>
            <w:tcW w:w="1382" w:type="dxa"/>
          </w:tcPr>
          <w:p w14:paraId="6BF90EFE" w14:textId="77777777" w:rsidR="00C52A5C" w:rsidRPr="009E36A4" w:rsidRDefault="00C52A5C" w:rsidP="00C52A5C">
            <w:pPr>
              <w:spacing w:line="360" w:lineRule="exact"/>
              <w:jc w:val="center"/>
            </w:pPr>
            <w:r w:rsidRPr="009E36A4">
              <w:rPr>
                <w:rFonts w:hint="eastAsia"/>
              </w:rPr>
              <w:t>发送时间</w:t>
            </w:r>
          </w:p>
        </w:tc>
        <w:tc>
          <w:tcPr>
            <w:tcW w:w="1382" w:type="dxa"/>
          </w:tcPr>
          <w:p w14:paraId="4CC12414" w14:textId="77777777" w:rsidR="00C52A5C" w:rsidRPr="009E36A4" w:rsidRDefault="00364177" w:rsidP="00C52A5C">
            <w:pPr>
              <w:spacing w:line="360" w:lineRule="exact"/>
              <w:jc w:val="center"/>
            </w:pPr>
            <w:r w:rsidRPr="009E36A4">
              <w:rPr>
                <w:rFonts w:hint="eastAsia"/>
              </w:rPr>
              <w:t>操作触发</w:t>
            </w:r>
          </w:p>
        </w:tc>
        <w:tc>
          <w:tcPr>
            <w:tcW w:w="1383" w:type="dxa"/>
          </w:tcPr>
          <w:p w14:paraId="2891EC35" w14:textId="77777777" w:rsidR="00C52A5C" w:rsidRPr="009E36A4" w:rsidRDefault="00364177" w:rsidP="00C52A5C">
            <w:pPr>
              <w:spacing w:line="360" w:lineRule="exact"/>
              <w:jc w:val="center"/>
            </w:pPr>
            <w:r w:rsidRPr="009E36A4">
              <w:rPr>
                <w:rFonts w:hint="eastAsia"/>
              </w:rPr>
              <w:t>操作触发</w:t>
            </w:r>
          </w:p>
        </w:tc>
        <w:tc>
          <w:tcPr>
            <w:tcW w:w="1383" w:type="dxa"/>
          </w:tcPr>
          <w:p w14:paraId="011F7809" w14:textId="77777777" w:rsidR="00C52A5C" w:rsidRPr="009E36A4" w:rsidRDefault="00364177" w:rsidP="00C52A5C">
            <w:pPr>
              <w:spacing w:line="360" w:lineRule="exact"/>
              <w:jc w:val="center"/>
            </w:pPr>
            <w:r w:rsidRPr="009E36A4">
              <w:rPr>
                <w:rFonts w:hint="eastAsia"/>
              </w:rPr>
              <w:t>定时发送</w:t>
            </w:r>
          </w:p>
        </w:tc>
        <w:tc>
          <w:tcPr>
            <w:tcW w:w="1383" w:type="dxa"/>
          </w:tcPr>
          <w:p w14:paraId="2F4CAF63" w14:textId="77777777" w:rsidR="00C52A5C" w:rsidRPr="009E36A4" w:rsidRDefault="00364177" w:rsidP="00C52A5C">
            <w:pPr>
              <w:spacing w:line="360" w:lineRule="exact"/>
              <w:jc w:val="center"/>
            </w:pPr>
            <w:r w:rsidRPr="009E36A4">
              <w:rPr>
                <w:rFonts w:hint="eastAsia"/>
              </w:rPr>
              <w:t>响应时发送</w:t>
            </w:r>
          </w:p>
        </w:tc>
        <w:tc>
          <w:tcPr>
            <w:tcW w:w="1383" w:type="dxa"/>
          </w:tcPr>
          <w:p w14:paraId="2BF132B2" w14:textId="77777777" w:rsidR="00C52A5C" w:rsidRPr="009E36A4" w:rsidRDefault="00364177" w:rsidP="00C52A5C">
            <w:pPr>
              <w:spacing w:line="360" w:lineRule="exact"/>
              <w:jc w:val="center"/>
            </w:pPr>
            <w:r w:rsidRPr="009E36A4">
              <w:rPr>
                <w:rFonts w:hint="eastAsia"/>
              </w:rPr>
              <w:t>响应时发送</w:t>
            </w:r>
          </w:p>
        </w:tc>
      </w:tr>
      <w:tr w:rsidR="009D3D12" w:rsidRPr="009E36A4" w14:paraId="746FA7B0" w14:textId="77777777" w:rsidTr="00C52A5C">
        <w:tc>
          <w:tcPr>
            <w:tcW w:w="1382" w:type="dxa"/>
          </w:tcPr>
          <w:p w14:paraId="36DC6446" w14:textId="77777777" w:rsidR="009D3D12" w:rsidRPr="009E36A4" w:rsidRDefault="009D3D12" w:rsidP="00C52A5C">
            <w:pPr>
              <w:spacing w:line="360" w:lineRule="exact"/>
              <w:jc w:val="center"/>
            </w:pPr>
            <w:r w:rsidRPr="009E36A4">
              <w:rPr>
                <w:rFonts w:hint="eastAsia"/>
              </w:rPr>
              <w:t>报文长度</w:t>
            </w:r>
          </w:p>
        </w:tc>
        <w:tc>
          <w:tcPr>
            <w:tcW w:w="1382" w:type="dxa"/>
          </w:tcPr>
          <w:p w14:paraId="3FFF9C35" w14:textId="77777777" w:rsidR="009D3D12" w:rsidRPr="009E36A4" w:rsidRDefault="009D3D12" w:rsidP="00C52A5C">
            <w:pPr>
              <w:spacing w:line="360" w:lineRule="exact"/>
              <w:jc w:val="center"/>
            </w:pPr>
            <w:r w:rsidRPr="009E36A4">
              <w:rPr>
                <w:rFonts w:hint="eastAsia"/>
              </w:rPr>
              <w:t>8</w:t>
            </w:r>
            <w:r w:rsidRPr="009E36A4">
              <w:rPr>
                <w:rFonts w:hint="eastAsia"/>
              </w:rPr>
              <w:t>字节</w:t>
            </w:r>
          </w:p>
        </w:tc>
        <w:tc>
          <w:tcPr>
            <w:tcW w:w="1383" w:type="dxa"/>
          </w:tcPr>
          <w:p w14:paraId="4C1881BB" w14:textId="77777777" w:rsidR="009D3D12" w:rsidRPr="009E36A4" w:rsidRDefault="009D3D12" w:rsidP="00C52A5C">
            <w:pPr>
              <w:spacing w:line="360" w:lineRule="exact"/>
              <w:jc w:val="center"/>
            </w:pPr>
            <w:r w:rsidRPr="009E36A4">
              <w:rPr>
                <w:rFonts w:hint="eastAsia"/>
              </w:rPr>
              <w:t>8</w:t>
            </w:r>
            <w:r w:rsidRPr="009E36A4">
              <w:rPr>
                <w:rFonts w:hint="eastAsia"/>
              </w:rPr>
              <w:t>字节</w:t>
            </w:r>
          </w:p>
        </w:tc>
        <w:tc>
          <w:tcPr>
            <w:tcW w:w="1383" w:type="dxa"/>
          </w:tcPr>
          <w:p w14:paraId="6335D306" w14:textId="77777777" w:rsidR="009D3D12" w:rsidRPr="009E36A4" w:rsidRDefault="009D3D12" w:rsidP="00C52A5C">
            <w:pPr>
              <w:spacing w:line="360" w:lineRule="exact"/>
              <w:jc w:val="center"/>
            </w:pPr>
            <w:r w:rsidRPr="009E36A4">
              <w:rPr>
                <w:rFonts w:hint="eastAsia"/>
              </w:rPr>
              <w:t>8</w:t>
            </w:r>
            <w:r w:rsidRPr="009E36A4">
              <w:rPr>
                <w:rFonts w:hint="eastAsia"/>
              </w:rPr>
              <w:t>字节</w:t>
            </w:r>
          </w:p>
        </w:tc>
        <w:tc>
          <w:tcPr>
            <w:tcW w:w="1383" w:type="dxa"/>
          </w:tcPr>
          <w:p w14:paraId="22ED8332" w14:textId="77777777" w:rsidR="009D3D12" w:rsidRPr="009E36A4" w:rsidRDefault="009D3D12" w:rsidP="00C52A5C">
            <w:pPr>
              <w:spacing w:line="360" w:lineRule="exact"/>
              <w:jc w:val="center"/>
            </w:pPr>
            <w:r w:rsidRPr="009E36A4">
              <w:rPr>
                <w:rFonts w:hint="eastAsia"/>
              </w:rPr>
              <w:t>8</w:t>
            </w:r>
            <w:r w:rsidRPr="009E36A4">
              <w:rPr>
                <w:rFonts w:hint="eastAsia"/>
              </w:rPr>
              <w:t>字节</w:t>
            </w:r>
          </w:p>
        </w:tc>
        <w:tc>
          <w:tcPr>
            <w:tcW w:w="1383" w:type="dxa"/>
          </w:tcPr>
          <w:p w14:paraId="0CCECBDD" w14:textId="77777777" w:rsidR="009D3D12" w:rsidRPr="009E36A4" w:rsidRDefault="009D3D12" w:rsidP="00C52A5C">
            <w:pPr>
              <w:spacing w:line="360" w:lineRule="exact"/>
              <w:jc w:val="center"/>
            </w:pPr>
            <w:r w:rsidRPr="009E36A4">
              <w:rPr>
                <w:rFonts w:hint="eastAsia"/>
              </w:rPr>
              <w:t>8</w:t>
            </w:r>
            <w:r w:rsidRPr="009E36A4">
              <w:rPr>
                <w:rFonts w:hint="eastAsia"/>
              </w:rPr>
              <w:t>字节</w:t>
            </w:r>
          </w:p>
        </w:tc>
      </w:tr>
    </w:tbl>
    <w:p w14:paraId="7A80F2EF" w14:textId="59B17952" w:rsidR="00C52A5C" w:rsidRPr="009E36A4" w:rsidRDefault="00AC3D15" w:rsidP="004760F1">
      <w:pPr>
        <w:autoSpaceDE w:val="0"/>
        <w:autoSpaceDN w:val="0"/>
        <w:spacing w:line="360" w:lineRule="exact"/>
        <w:ind w:firstLineChars="200" w:firstLine="420"/>
      </w:pPr>
      <w:r w:rsidRPr="009E36A4">
        <w:rPr>
          <w:rFonts w:hint="eastAsia"/>
        </w:rPr>
        <w:t>在无操作情况下，网络系统中只有</w:t>
      </w:r>
      <w:r w:rsidR="0001783D">
        <w:rPr>
          <w:rFonts w:hint="eastAsia"/>
        </w:rPr>
        <w:t>EPCU</w:t>
      </w:r>
      <w:r w:rsidR="0001783D">
        <w:rPr>
          <w:rFonts w:hint="eastAsia"/>
        </w:rPr>
        <w:t>各节点</w:t>
      </w:r>
      <w:r w:rsidR="00EA46A0">
        <w:rPr>
          <w:rFonts w:hint="eastAsia"/>
        </w:rPr>
        <w:t>和</w:t>
      </w:r>
      <w:r w:rsidR="00EA46A0">
        <w:rPr>
          <w:rFonts w:hint="eastAsia"/>
        </w:rPr>
        <w:t>EBV</w:t>
      </w:r>
      <w:r w:rsidR="00EA46A0">
        <w:rPr>
          <w:rFonts w:hint="eastAsia"/>
        </w:rPr>
        <w:t>的</w:t>
      </w:r>
      <w:r w:rsidRPr="009E36A4">
        <w:rPr>
          <w:rFonts w:hint="eastAsia"/>
        </w:rPr>
        <w:t>工作信息报文在发送，实时向</w:t>
      </w:r>
      <w:r w:rsidRPr="009E36A4">
        <w:rPr>
          <w:rFonts w:hint="eastAsia"/>
        </w:rPr>
        <w:t>IPM</w:t>
      </w:r>
      <w:r w:rsidRPr="009E36A4">
        <w:rPr>
          <w:rFonts w:hint="eastAsia"/>
        </w:rPr>
        <w:t>报告当前工作信息，保证了网络系统效率，避免了因网络拥堵的情况而造成系统响应滞后的问题发送。</w:t>
      </w:r>
    </w:p>
    <w:p w14:paraId="3F323AE4" w14:textId="71736343" w:rsidR="00E00709" w:rsidRPr="009E36A4" w:rsidRDefault="00E00709" w:rsidP="00E00709">
      <w:pPr>
        <w:spacing w:line="360" w:lineRule="exact"/>
        <w:ind w:firstLine="420"/>
        <w:jc w:val="left"/>
        <w:rPr>
          <w:kern w:val="0"/>
        </w:rPr>
      </w:pPr>
      <w:r>
        <w:rPr>
          <w:rFonts w:hint="eastAsia"/>
          <w:kern w:val="0"/>
        </w:rPr>
        <w:t>在工作过程中，</w:t>
      </w:r>
      <w:r>
        <w:rPr>
          <w:rFonts w:hint="eastAsia"/>
          <w:kern w:val="0"/>
        </w:rPr>
        <w:t>EBV</w:t>
      </w:r>
      <w:r>
        <w:rPr>
          <w:rFonts w:hint="eastAsia"/>
          <w:kern w:val="0"/>
        </w:rPr>
        <w:t>应向</w:t>
      </w:r>
      <w:r>
        <w:rPr>
          <w:rFonts w:hint="eastAsia"/>
          <w:kern w:val="0"/>
        </w:rPr>
        <w:t>IPM</w:t>
      </w:r>
      <w:r>
        <w:rPr>
          <w:rFonts w:hint="eastAsia"/>
          <w:kern w:val="0"/>
        </w:rPr>
        <w:t>和</w:t>
      </w:r>
      <w:r>
        <w:rPr>
          <w:rFonts w:hint="eastAsia"/>
          <w:kern w:val="0"/>
        </w:rPr>
        <w:t>EPCU</w:t>
      </w:r>
      <w:r>
        <w:rPr>
          <w:rFonts w:hint="eastAsia"/>
          <w:kern w:val="0"/>
        </w:rPr>
        <w:t>发送操作信息报文，一方面可以实时向</w:t>
      </w:r>
      <w:r>
        <w:rPr>
          <w:rFonts w:hint="eastAsia"/>
          <w:kern w:val="0"/>
        </w:rPr>
        <w:t>IPM</w:t>
      </w:r>
      <w:r>
        <w:rPr>
          <w:rFonts w:hint="eastAsia"/>
          <w:kern w:val="0"/>
        </w:rPr>
        <w:t>报告工作状态的改变，另一方面可以向</w:t>
      </w:r>
      <w:r>
        <w:rPr>
          <w:rFonts w:hint="eastAsia"/>
          <w:kern w:val="0"/>
        </w:rPr>
        <w:t>IPM</w:t>
      </w:r>
      <w:r>
        <w:rPr>
          <w:rFonts w:hint="eastAsia"/>
          <w:kern w:val="0"/>
        </w:rPr>
        <w:t>汇报自己正常工作。如果</w:t>
      </w:r>
      <w:r>
        <w:rPr>
          <w:rFonts w:hint="eastAsia"/>
          <w:kern w:val="0"/>
        </w:rPr>
        <w:t>EBV</w:t>
      </w:r>
      <w:r>
        <w:rPr>
          <w:rFonts w:hint="eastAsia"/>
          <w:kern w:val="0"/>
        </w:rPr>
        <w:t>停止发送操作报文，那么</w:t>
      </w:r>
      <w:r>
        <w:rPr>
          <w:rFonts w:hint="eastAsia"/>
          <w:kern w:val="0"/>
        </w:rPr>
        <w:t>IPM</w:t>
      </w:r>
      <w:r>
        <w:rPr>
          <w:rFonts w:hint="eastAsia"/>
          <w:kern w:val="0"/>
        </w:rPr>
        <w:t>可以认定</w:t>
      </w:r>
      <w:r>
        <w:rPr>
          <w:rFonts w:hint="eastAsia"/>
          <w:kern w:val="0"/>
        </w:rPr>
        <w:t>EBV</w:t>
      </w:r>
      <w:r>
        <w:rPr>
          <w:rFonts w:hint="eastAsia"/>
          <w:kern w:val="0"/>
        </w:rPr>
        <w:t>出现了故障，从而向司机发送故障信息。</w:t>
      </w:r>
    </w:p>
    <w:p w14:paraId="050A21D6" w14:textId="77777777" w:rsidR="00E00709" w:rsidRPr="009E36A4" w:rsidRDefault="00E00709" w:rsidP="00E00709">
      <w:pPr>
        <w:spacing w:line="360" w:lineRule="exact"/>
        <w:ind w:firstLine="420"/>
        <w:jc w:val="left"/>
        <w:rPr>
          <w:kern w:val="0"/>
        </w:rPr>
      </w:pPr>
      <w:r>
        <w:rPr>
          <w:rFonts w:hint="eastAsia"/>
          <w:kern w:val="0"/>
        </w:rPr>
        <w:t>IPM</w:t>
      </w:r>
      <w:r>
        <w:rPr>
          <w:rFonts w:hint="eastAsia"/>
          <w:kern w:val="0"/>
        </w:rPr>
        <w:t>收到</w:t>
      </w:r>
      <w:r>
        <w:rPr>
          <w:rFonts w:hint="eastAsia"/>
          <w:kern w:val="0"/>
        </w:rPr>
        <w:t>EBV</w:t>
      </w:r>
      <w:r>
        <w:rPr>
          <w:rFonts w:hint="eastAsia"/>
          <w:kern w:val="0"/>
        </w:rPr>
        <w:t>的报文后会对报文进行处理，同时也会对</w:t>
      </w:r>
      <w:r>
        <w:rPr>
          <w:rFonts w:hint="eastAsia"/>
          <w:kern w:val="0"/>
        </w:rPr>
        <w:t>EPCU</w:t>
      </w:r>
      <w:r>
        <w:rPr>
          <w:rFonts w:hint="eastAsia"/>
          <w:kern w:val="0"/>
        </w:rPr>
        <w:t>发送控制报文，此控制报文和</w:t>
      </w:r>
      <w:r>
        <w:rPr>
          <w:rFonts w:hint="eastAsia"/>
          <w:kern w:val="0"/>
        </w:rPr>
        <w:t>EBV</w:t>
      </w:r>
      <w:r>
        <w:rPr>
          <w:rFonts w:hint="eastAsia"/>
          <w:kern w:val="0"/>
        </w:rPr>
        <w:t>发送的操作报文应该时一致的，</w:t>
      </w:r>
      <w:r>
        <w:rPr>
          <w:rFonts w:hint="eastAsia"/>
          <w:kern w:val="0"/>
        </w:rPr>
        <w:t>EPCU</w:t>
      </w:r>
      <w:r>
        <w:rPr>
          <w:rFonts w:hint="eastAsia"/>
          <w:kern w:val="0"/>
        </w:rPr>
        <w:t>会按照报文正常进行响应。</w:t>
      </w:r>
      <w:r>
        <w:rPr>
          <w:rFonts w:hint="eastAsia"/>
          <w:kern w:val="0"/>
        </w:rPr>
        <w:t>EPCU</w:t>
      </w:r>
      <w:r>
        <w:rPr>
          <w:rFonts w:hint="eastAsia"/>
          <w:kern w:val="0"/>
        </w:rPr>
        <w:t>除了对</w:t>
      </w:r>
      <w:r>
        <w:rPr>
          <w:rFonts w:hint="eastAsia"/>
          <w:kern w:val="0"/>
        </w:rPr>
        <w:t>IPM</w:t>
      </w:r>
      <w:r>
        <w:rPr>
          <w:rFonts w:hint="eastAsia"/>
          <w:kern w:val="0"/>
        </w:rPr>
        <w:t>的控制报文进行响应外，还会发送自身的工作报文，携带自身各种传感器的值，实时向</w:t>
      </w:r>
      <w:r>
        <w:rPr>
          <w:rFonts w:hint="eastAsia"/>
          <w:kern w:val="0"/>
        </w:rPr>
        <w:t>IPM</w:t>
      </w:r>
      <w:r>
        <w:rPr>
          <w:rFonts w:hint="eastAsia"/>
          <w:kern w:val="0"/>
        </w:rPr>
        <w:t>反应当前信息，此外，</w:t>
      </w:r>
      <w:r>
        <w:rPr>
          <w:rFonts w:hint="eastAsia"/>
          <w:kern w:val="0"/>
        </w:rPr>
        <w:t>EPCU</w:t>
      </w:r>
      <w:r>
        <w:rPr>
          <w:rFonts w:hint="eastAsia"/>
          <w:kern w:val="0"/>
        </w:rPr>
        <w:t>各节点也会对网络发送通知报文，以通知各节点响应情况。</w:t>
      </w:r>
    </w:p>
    <w:p w14:paraId="70C0BC85" w14:textId="77777777" w:rsidR="00E00709" w:rsidRDefault="00E00709" w:rsidP="00E00709">
      <w:pPr>
        <w:jc w:val="center"/>
        <w:rPr>
          <w:kern w:val="0"/>
        </w:rPr>
      </w:pPr>
      <w:r>
        <w:rPr>
          <w:kern w:val="0"/>
        </w:rPr>
        <w:object w:dxaOrig="7740" w:dyaOrig="6420" w14:anchorId="503FEB49">
          <v:shape id="_x0000_i1036" type="#_x0000_t75" style="width:387pt;height:321pt" o:ole="">
            <v:imagedata r:id="rId48" o:title=""/>
          </v:shape>
          <o:OLEObject Type="Embed" ProgID="Visio.Drawing.15" ShapeID="_x0000_i1036" DrawAspect="Content" ObjectID="_1558556108" r:id="rId49"/>
        </w:object>
      </w:r>
    </w:p>
    <w:p w14:paraId="2D0D39D9" w14:textId="77777777" w:rsidR="00E00709" w:rsidRDefault="00E00709" w:rsidP="00E00709">
      <w:pPr>
        <w:jc w:val="center"/>
        <w:rPr>
          <w:rFonts w:eastAsia="黑体" w:cs="Arial"/>
          <w:kern w:val="0"/>
          <w:sz w:val="18"/>
          <w:szCs w:val="18"/>
        </w:rPr>
      </w:pPr>
      <w:r w:rsidRPr="002038D0">
        <w:rPr>
          <w:rFonts w:eastAsia="黑体" w:cs="Arial" w:hint="eastAsia"/>
          <w:kern w:val="0"/>
          <w:sz w:val="18"/>
          <w:szCs w:val="18"/>
        </w:rPr>
        <w:t>图</w:t>
      </w:r>
      <w:r w:rsidRPr="002038D0">
        <w:rPr>
          <w:rFonts w:eastAsia="黑体" w:cs="Arial" w:hint="eastAsia"/>
          <w:kern w:val="0"/>
          <w:sz w:val="18"/>
          <w:szCs w:val="18"/>
        </w:rPr>
        <w:t>4.2</w:t>
      </w:r>
      <w:r w:rsidRPr="002038D0">
        <w:rPr>
          <w:rFonts w:eastAsia="黑体" w:cs="Arial"/>
          <w:kern w:val="0"/>
          <w:sz w:val="18"/>
          <w:szCs w:val="18"/>
        </w:rPr>
        <w:t xml:space="preserve"> </w:t>
      </w:r>
      <w:r w:rsidRPr="002038D0">
        <w:rPr>
          <w:rFonts w:eastAsia="黑体" w:cs="Arial" w:hint="eastAsia"/>
          <w:kern w:val="0"/>
          <w:sz w:val="18"/>
          <w:szCs w:val="18"/>
        </w:rPr>
        <w:t>网络通信协议设计图</w:t>
      </w:r>
    </w:p>
    <w:p w14:paraId="3FF4BF86" w14:textId="77777777" w:rsidR="0006410D" w:rsidRPr="009E36A4" w:rsidDel="004E0D67" w:rsidRDefault="0006410D" w:rsidP="00092B41">
      <w:pPr>
        <w:spacing w:line="360" w:lineRule="exact"/>
        <w:ind w:firstLine="420"/>
        <w:jc w:val="left"/>
        <w:rPr>
          <w:del w:id="93" w:author="Quan Wen" w:date="2017-06-09T22:52:00Z"/>
          <w:kern w:val="0"/>
        </w:rPr>
      </w:pPr>
    </w:p>
    <w:p w14:paraId="2B644588" w14:textId="77777777" w:rsidR="0006410D" w:rsidRPr="009E36A4" w:rsidDel="004E0D67" w:rsidRDefault="0006410D" w:rsidP="00092B41">
      <w:pPr>
        <w:spacing w:line="360" w:lineRule="exact"/>
        <w:ind w:firstLine="420"/>
        <w:jc w:val="left"/>
        <w:rPr>
          <w:del w:id="94" w:author="Quan Wen" w:date="2017-06-09T22:52:00Z"/>
          <w:rFonts w:hint="eastAsia"/>
          <w:kern w:val="0"/>
        </w:rPr>
      </w:pPr>
    </w:p>
    <w:p w14:paraId="40CC41AE" w14:textId="77777777" w:rsidR="0006410D" w:rsidRPr="009E36A4" w:rsidDel="004E0D67" w:rsidRDefault="0006410D" w:rsidP="00092B41">
      <w:pPr>
        <w:spacing w:line="360" w:lineRule="exact"/>
        <w:ind w:firstLine="420"/>
        <w:jc w:val="left"/>
        <w:rPr>
          <w:del w:id="95" w:author="Quan Wen" w:date="2017-06-09T22:52:00Z"/>
          <w:rFonts w:hint="eastAsia"/>
          <w:kern w:val="0"/>
        </w:rPr>
      </w:pPr>
    </w:p>
    <w:p w14:paraId="7CD00905" w14:textId="760EC88C" w:rsidR="00D047F9" w:rsidRPr="009E36A4" w:rsidRDefault="00D047F9" w:rsidP="00651863">
      <w:pPr>
        <w:spacing w:line="360" w:lineRule="exact"/>
        <w:jc w:val="left"/>
        <w:rPr>
          <w:ins w:id="96" w:author="Quan Wen" w:date="2017-06-09T10:40:00Z"/>
          <w:rFonts w:hint="eastAsia"/>
          <w:kern w:val="0"/>
        </w:rPr>
      </w:pPr>
      <w:bookmarkStart w:id="97" w:name="_GoBack"/>
      <w:bookmarkEnd w:id="97"/>
    </w:p>
    <w:p w14:paraId="302801DD" w14:textId="1744D963" w:rsidR="00C72C2A" w:rsidRPr="009E36A4" w:rsidRDefault="00A17A28" w:rsidP="00C72C2A">
      <w:pPr>
        <w:pStyle w:val="1"/>
        <w:spacing w:beforeLines="50" w:before="156" w:afterLines="50" w:after="156" w:line="360" w:lineRule="exact"/>
        <w:jc w:val="center"/>
        <w:rPr>
          <w:rFonts w:eastAsia="黑体" w:cs="Arial"/>
          <w:b w:val="0"/>
          <w:i w:val="0"/>
        </w:rPr>
      </w:pPr>
      <w:bookmarkStart w:id="98" w:name="_Toc484634807"/>
      <w:r w:rsidRPr="009E36A4">
        <w:rPr>
          <w:rFonts w:eastAsia="黑体" w:cs="Arial" w:hint="eastAsia"/>
          <w:b w:val="0"/>
          <w:i w:val="0"/>
          <w:lang w:eastAsia="zh-CN"/>
        </w:rPr>
        <w:t>5</w:t>
      </w:r>
      <w:r w:rsidR="00C72C2A" w:rsidRPr="009E36A4">
        <w:rPr>
          <w:rFonts w:eastAsia="黑体" w:cs="Arial"/>
          <w:b w:val="0"/>
          <w:i w:val="0"/>
        </w:rPr>
        <w:t xml:space="preserve">  </w:t>
      </w:r>
      <w:r w:rsidR="004F5DB7">
        <w:rPr>
          <w:rFonts w:eastAsia="黑体" w:cs="Arial" w:hint="eastAsia"/>
          <w:b w:val="0"/>
          <w:i w:val="0"/>
          <w:lang w:eastAsia="zh-CN"/>
        </w:rPr>
        <w:t>基于</w:t>
      </w:r>
      <w:r w:rsidR="004F5DB7">
        <w:rPr>
          <w:rFonts w:eastAsia="黑体" w:cs="Arial" w:hint="eastAsia"/>
          <w:b w:val="0"/>
          <w:i w:val="0"/>
          <w:lang w:eastAsia="zh-CN"/>
        </w:rPr>
        <w:t>CAN</w:t>
      </w:r>
      <w:r w:rsidR="004F5DB7">
        <w:rPr>
          <w:rFonts w:eastAsia="黑体" w:cs="Arial" w:hint="eastAsia"/>
          <w:b w:val="0"/>
          <w:i w:val="0"/>
          <w:lang w:eastAsia="zh-CN"/>
        </w:rPr>
        <w:t>总线的列车制动控制网络</w:t>
      </w:r>
      <w:r w:rsidR="00C72C2A" w:rsidRPr="009E36A4">
        <w:rPr>
          <w:rFonts w:eastAsia="黑体" w:cs="Arial" w:hint="eastAsia"/>
          <w:b w:val="0"/>
          <w:i w:val="0"/>
          <w:lang w:eastAsia="zh-CN"/>
        </w:rPr>
        <w:t>系统硬件设计</w:t>
      </w:r>
      <w:bookmarkEnd w:id="98"/>
    </w:p>
    <w:p w14:paraId="09DC51C2" w14:textId="77777777" w:rsidR="00C72C2A" w:rsidRPr="009E36A4" w:rsidRDefault="00A17A28" w:rsidP="00C72C2A">
      <w:pPr>
        <w:pStyle w:val="2"/>
        <w:spacing w:beforeLines="50" w:before="156" w:afterLines="50" w:after="156" w:line="360" w:lineRule="exact"/>
        <w:rPr>
          <w:rFonts w:eastAsia="黑体"/>
          <w:b w:val="0"/>
          <w:i w:val="0"/>
          <w:lang w:eastAsia="zh-CN"/>
        </w:rPr>
      </w:pPr>
      <w:bookmarkStart w:id="99" w:name="_Toc484634808"/>
      <w:r w:rsidRPr="009E36A4">
        <w:rPr>
          <w:rFonts w:eastAsia="黑体" w:hint="eastAsia"/>
          <w:b w:val="0"/>
          <w:i w:val="0"/>
          <w:lang w:eastAsia="zh-CN"/>
        </w:rPr>
        <w:t>5</w:t>
      </w:r>
      <w:r w:rsidR="00C72C2A" w:rsidRPr="009E36A4">
        <w:rPr>
          <w:rFonts w:eastAsia="黑体"/>
          <w:b w:val="0"/>
          <w:i w:val="0"/>
        </w:rPr>
        <w:t xml:space="preserve">.1 </w:t>
      </w:r>
      <w:r w:rsidR="00ED72BB" w:rsidRPr="009E36A4">
        <w:rPr>
          <w:rFonts w:eastAsia="黑体" w:hint="eastAsia"/>
          <w:b w:val="0"/>
          <w:i w:val="0"/>
          <w:lang w:eastAsia="zh-CN"/>
        </w:rPr>
        <w:t>硬件设计总体框架</w:t>
      </w:r>
      <w:bookmarkEnd w:id="99"/>
    </w:p>
    <w:p w14:paraId="6439241D" w14:textId="4541A9A7" w:rsidR="00B53133" w:rsidRDefault="00ED72BB" w:rsidP="00B53133">
      <w:pPr>
        <w:autoSpaceDE w:val="0"/>
        <w:autoSpaceDN w:val="0"/>
        <w:spacing w:line="360" w:lineRule="exact"/>
        <w:ind w:firstLineChars="200" w:firstLine="420"/>
        <w:rPr>
          <w:ins w:id="100" w:author="Quan Wen" w:date="2017-06-09T15:11:00Z"/>
        </w:rPr>
      </w:pPr>
      <w:r w:rsidRPr="009E36A4">
        <w:rPr>
          <w:rFonts w:hint="eastAsia"/>
        </w:rPr>
        <w:t>根据前文系统总体设计的说明，</w:t>
      </w:r>
      <w:r w:rsidR="009870AD" w:rsidRPr="009E36A4">
        <w:rPr>
          <w:rFonts w:hint="eastAsia"/>
        </w:rPr>
        <w:t>CCBII</w:t>
      </w:r>
      <w:r w:rsidR="009870AD" w:rsidRPr="009E36A4">
        <w:rPr>
          <w:rFonts w:hint="eastAsia"/>
        </w:rPr>
        <w:t>制动系统主要分为三个主模块</w:t>
      </w:r>
      <w:r w:rsidR="003A718F" w:rsidRPr="009E36A4">
        <w:rPr>
          <w:rFonts w:hint="eastAsia"/>
        </w:rPr>
        <w:t>：</w:t>
      </w:r>
      <w:r w:rsidR="00CA7BB5" w:rsidRPr="009E36A4">
        <w:rPr>
          <w:rFonts w:hint="eastAsia"/>
        </w:rPr>
        <w:t>EBV</w:t>
      </w:r>
      <w:r w:rsidR="00CA7BB5" w:rsidRPr="009E36A4">
        <w:rPr>
          <w:rFonts w:hint="eastAsia"/>
        </w:rPr>
        <w:t>模块、</w:t>
      </w:r>
      <w:r w:rsidR="00CA7BB5" w:rsidRPr="009E36A4">
        <w:rPr>
          <w:rFonts w:hint="eastAsia"/>
        </w:rPr>
        <w:t>IPM</w:t>
      </w:r>
      <w:r w:rsidR="00CA7BB5" w:rsidRPr="009E36A4">
        <w:rPr>
          <w:rFonts w:hint="eastAsia"/>
        </w:rPr>
        <w:t>模块和</w:t>
      </w:r>
      <w:r w:rsidR="00CA7BB5" w:rsidRPr="009E36A4">
        <w:rPr>
          <w:rFonts w:hint="eastAsia"/>
        </w:rPr>
        <w:t>EPCU</w:t>
      </w:r>
      <w:r w:rsidR="00CA7BB5" w:rsidRPr="009E36A4">
        <w:rPr>
          <w:rFonts w:hint="eastAsia"/>
        </w:rPr>
        <w:t>模块，其中本文主要研究</w:t>
      </w:r>
      <w:r w:rsidR="00CA7BB5" w:rsidRPr="009E36A4">
        <w:rPr>
          <w:rFonts w:hint="eastAsia"/>
        </w:rPr>
        <w:t>EPCU</w:t>
      </w:r>
      <w:r w:rsidR="00CA7BB5" w:rsidRPr="009E36A4">
        <w:rPr>
          <w:rFonts w:hint="eastAsia"/>
        </w:rPr>
        <w:t>中的子模块，</w:t>
      </w:r>
      <w:r w:rsidR="00CA7BB5" w:rsidRPr="009E36A4">
        <w:rPr>
          <w:rFonts w:hint="eastAsia"/>
        </w:rPr>
        <w:t>EBV</w:t>
      </w:r>
      <w:r w:rsidR="00CA7BB5" w:rsidRPr="009E36A4">
        <w:rPr>
          <w:rFonts w:hint="eastAsia"/>
        </w:rPr>
        <w:t>模块和</w:t>
      </w:r>
      <w:r w:rsidR="00CA7BB5" w:rsidRPr="009E36A4">
        <w:rPr>
          <w:rFonts w:hint="eastAsia"/>
        </w:rPr>
        <w:t>IPM</w:t>
      </w:r>
      <w:r w:rsidR="00CA7BB5" w:rsidRPr="009E36A4">
        <w:rPr>
          <w:rFonts w:hint="eastAsia"/>
        </w:rPr>
        <w:t>模块则由</w:t>
      </w:r>
      <w:r w:rsidR="00CA7BB5" w:rsidRPr="009E36A4">
        <w:rPr>
          <w:rFonts w:hint="eastAsia"/>
        </w:rPr>
        <w:t>PC</w:t>
      </w:r>
      <w:r w:rsidR="00CA7BB5" w:rsidRPr="009E36A4">
        <w:rPr>
          <w:rFonts w:hint="eastAsia"/>
        </w:rPr>
        <w:t>上位机进行模拟。</w:t>
      </w:r>
      <w:r w:rsidR="00832043" w:rsidRPr="009E36A4">
        <w:rPr>
          <w:rFonts w:hint="eastAsia"/>
        </w:rPr>
        <w:t>其中</w:t>
      </w:r>
      <w:r w:rsidR="00832043" w:rsidRPr="009E36A4">
        <w:rPr>
          <w:rFonts w:hint="eastAsia"/>
        </w:rPr>
        <w:t>EPCU</w:t>
      </w:r>
      <w:r w:rsidR="00832043" w:rsidRPr="009E36A4">
        <w:rPr>
          <w:rFonts w:hint="eastAsia"/>
        </w:rPr>
        <w:t>各子模块的控制模块和信号采集部分功能类似，因此可以方便的用同一个电路来实现各自的功能。</w:t>
      </w:r>
      <w:r w:rsidR="00B717A7" w:rsidRPr="009E36A4">
        <w:rPr>
          <w:rFonts w:hint="eastAsia"/>
        </w:rPr>
        <w:t>所以实际上，在</w:t>
      </w:r>
      <w:r w:rsidR="00B717A7" w:rsidRPr="009E36A4">
        <w:rPr>
          <w:rFonts w:hint="eastAsia"/>
        </w:rPr>
        <w:t>EPCU</w:t>
      </w:r>
      <w:r w:rsidR="00B717A7" w:rsidRPr="009E36A4">
        <w:rPr>
          <w:rFonts w:hint="eastAsia"/>
        </w:rPr>
        <w:t>子模块</w:t>
      </w:r>
      <w:r w:rsidR="0007300D" w:rsidRPr="009E36A4">
        <w:rPr>
          <w:rFonts w:hint="eastAsia"/>
        </w:rPr>
        <w:t>节点</w:t>
      </w:r>
      <w:r w:rsidR="00B717A7" w:rsidRPr="009E36A4">
        <w:rPr>
          <w:rFonts w:hint="eastAsia"/>
        </w:rPr>
        <w:t>的电路组成事实上是</w:t>
      </w:r>
      <w:r w:rsidR="00165E0B">
        <w:rPr>
          <w:rFonts w:hint="eastAsia"/>
        </w:rPr>
        <w:t>相似</w:t>
      </w:r>
      <w:r w:rsidR="00B717A7" w:rsidRPr="009E36A4">
        <w:rPr>
          <w:rFonts w:hint="eastAsia"/>
        </w:rPr>
        <w:t>的</w:t>
      </w:r>
      <w:r w:rsidR="00E5404B" w:rsidRPr="009E36A4">
        <w:rPr>
          <w:rFonts w:hint="eastAsia"/>
        </w:rPr>
        <w:t>。以</w:t>
      </w:r>
      <w:r w:rsidR="00E5404B" w:rsidRPr="009E36A4">
        <w:rPr>
          <w:rFonts w:hint="eastAsia"/>
        </w:rPr>
        <w:t>ERCP</w:t>
      </w:r>
      <w:r w:rsidR="00E5404B" w:rsidRPr="009E36A4">
        <w:rPr>
          <w:rFonts w:hint="eastAsia"/>
        </w:rPr>
        <w:t>为例，</w:t>
      </w:r>
      <w:r w:rsidR="0007300D" w:rsidRPr="009E36A4">
        <w:rPr>
          <w:rFonts w:hint="eastAsia"/>
        </w:rPr>
        <w:t>节点中主要包括电源模块、</w:t>
      </w:r>
      <w:r w:rsidR="0007300D" w:rsidRPr="009E36A4">
        <w:rPr>
          <w:rFonts w:hint="eastAsia"/>
        </w:rPr>
        <w:t>MCU</w:t>
      </w:r>
      <w:r w:rsidR="0007300D" w:rsidRPr="009E36A4">
        <w:rPr>
          <w:rFonts w:hint="eastAsia"/>
        </w:rPr>
        <w:t>模块、</w:t>
      </w:r>
      <w:r w:rsidR="0007300D" w:rsidRPr="009E36A4">
        <w:rPr>
          <w:rFonts w:hint="eastAsia"/>
        </w:rPr>
        <w:t>CAN</w:t>
      </w:r>
      <w:r w:rsidR="0007300D" w:rsidRPr="009E36A4">
        <w:rPr>
          <w:rFonts w:hint="eastAsia"/>
        </w:rPr>
        <w:t>收发模块、电磁阀驱动模块、压力信息采集模块</w:t>
      </w:r>
      <w:r w:rsidR="00011CA2" w:rsidRPr="009E36A4">
        <w:rPr>
          <w:rFonts w:hint="eastAsia"/>
        </w:rPr>
        <w:t>和显示模块等</w:t>
      </w:r>
      <w:r w:rsidR="0007300D" w:rsidRPr="009E36A4">
        <w:rPr>
          <w:rFonts w:hint="eastAsia"/>
        </w:rPr>
        <w:t>等。</w:t>
      </w:r>
      <w:r w:rsidR="00E5404B" w:rsidRPr="009E36A4">
        <w:rPr>
          <w:rFonts w:hint="eastAsia"/>
        </w:rPr>
        <w:t>其他模块的组成与之类似，不再列举。</w:t>
      </w:r>
    </w:p>
    <w:p w14:paraId="03163C4B" w14:textId="56F35244" w:rsidR="00FA0AA5" w:rsidRPr="009E36A4" w:rsidRDefault="00EE0618" w:rsidP="00FA0AA5">
      <w:pPr>
        <w:autoSpaceDE w:val="0"/>
        <w:autoSpaceDN w:val="0"/>
        <w:ind w:firstLineChars="200" w:firstLine="420"/>
        <w:jc w:val="center"/>
      </w:pPr>
      <w:r>
        <w:object w:dxaOrig="9945" w:dyaOrig="8280" w14:anchorId="062984D1">
          <v:shape id="_x0000_i1037" type="#_x0000_t75" style="width:360.75pt;height:300.75pt" o:ole="">
            <v:imagedata r:id="rId50" o:title=""/>
          </v:shape>
          <o:OLEObject Type="Embed" ProgID="Visio.Drawing.15" ShapeID="_x0000_i1037" DrawAspect="Content" ObjectID="_1558556109" r:id="rId51"/>
        </w:object>
      </w:r>
    </w:p>
    <w:p w14:paraId="3EF1CC1A" w14:textId="440D4335" w:rsidR="00B32637" w:rsidRDefault="00B32637" w:rsidP="00FA0AA5">
      <w:pPr>
        <w:autoSpaceDE w:val="0"/>
        <w:autoSpaceDN w:val="0"/>
        <w:jc w:val="center"/>
        <w:rPr>
          <w:rFonts w:eastAsia="黑体" w:cs="Arial"/>
          <w:kern w:val="0"/>
          <w:sz w:val="18"/>
          <w:szCs w:val="18"/>
        </w:rPr>
      </w:pPr>
      <w:r w:rsidRPr="00AF72E8">
        <w:rPr>
          <w:rFonts w:eastAsia="黑体" w:cs="Arial" w:hint="eastAsia"/>
          <w:kern w:val="0"/>
          <w:sz w:val="18"/>
          <w:szCs w:val="18"/>
        </w:rPr>
        <w:t>图</w:t>
      </w:r>
      <w:r w:rsidRPr="00AF72E8">
        <w:rPr>
          <w:rFonts w:eastAsia="黑体" w:cs="Arial" w:hint="eastAsia"/>
          <w:kern w:val="0"/>
          <w:sz w:val="18"/>
          <w:szCs w:val="18"/>
        </w:rPr>
        <w:t>5.1</w:t>
      </w:r>
      <w:r w:rsidRPr="00AF72E8">
        <w:rPr>
          <w:rFonts w:eastAsia="黑体" w:cs="Arial"/>
          <w:kern w:val="0"/>
          <w:sz w:val="18"/>
          <w:szCs w:val="18"/>
        </w:rPr>
        <w:t xml:space="preserve"> </w:t>
      </w:r>
      <w:r w:rsidR="007E5AC4" w:rsidRPr="00AF72E8">
        <w:rPr>
          <w:rFonts w:eastAsia="黑体" w:cs="Arial" w:hint="eastAsia"/>
          <w:kern w:val="0"/>
          <w:sz w:val="18"/>
          <w:szCs w:val="18"/>
        </w:rPr>
        <w:t>硬件设计总体框架</w:t>
      </w:r>
    </w:p>
    <w:p w14:paraId="4BD8131B" w14:textId="77777777" w:rsidR="00AF72E8" w:rsidRPr="00AF72E8" w:rsidRDefault="00AF72E8" w:rsidP="00B32637">
      <w:pPr>
        <w:autoSpaceDE w:val="0"/>
        <w:autoSpaceDN w:val="0"/>
        <w:spacing w:line="360" w:lineRule="exact"/>
        <w:ind w:firstLineChars="200" w:firstLine="360"/>
        <w:jc w:val="center"/>
        <w:rPr>
          <w:rFonts w:eastAsia="黑体" w:cs="Arial"/>
          <w:kern w:val="0"/>
          <w:sz w:val="18"/>
          <w:szCs w:val="18"/>
        </w:rPr>
      </w:pPr>
    </w:p>
    <w:p w14:paraId="5D2FD24B" w14:textId="77777777" w:rsidR="006F6F10" w:rsidRPr="009E36A4" w:rsidRDefault="0024233F" w:rsidP="006F6F10">
      <w:pPr>
        <w:autoSpaceDE w:val="0"/>
        <w:autoSpaceDN w:val="0"/>
        <w:spacing w:line="360" w:lineRule="exact"/>
        <w:ind w:firstLineChars="200" w:firstLine="420"/>
        <w:jc w:val="left"/>
      </w:pPr>
      <w:r w:rsidRPr="009E36A4">
        <w:rPr>
          <w:rFonts w:hint="eastAsia"/>
        </w:rPr>
        <w:t>在电磁阀驱动部分，系统硬件部分提供两种驱动，一种是经光耦控制的继电器来控制电磁阀，此类电磁阀属于数字信号控制，只提供开和断两种状态位，比如</w:t>
      </w:r>
      <w:r w:rsidRPr="009E36A4">
        <w:rPr>
          <w:rFonts w:hint="eastAsia"/>
        </w:rPr>
        <w:t>ERCP</w:t>
      </w:r>
      <w:r w:rsidRPr="009E36A4">
        <w:rPr>
          <w:rFonts w:hint="eastAsia"/>
        </w:rPr>
        <w:t>模块中的</w:t>
      </w:r>
      <w:r w:rsidRPr="009E36A4">
        <w:rPr>
          <w:rFonts w:hint="eastAsia"/>
        </w:rPr>
        <w:t>MVER</w:t>
      </w:r>
      <w:r w:rsidRPr="009E36A4">
        <w:rPr>
          <w:rFonts w:hint="eastAsia"/>
        </w:rPr>
        <w:t>电磁阀就属于此类控制类型；另一种是用</w:t>
      </w:r>
      <w:r w:rsidRPr="009E36A4">
        <w:rPr>
          <w:rFonts w:hint="eastAsia"/>
        </w:rPr>
        <w:t>MOS</w:t>
      </w:r>
      <w:r w:rsidRPr="009E36A4">
        <w:rPr>
          <w:rFonts w:hint="eastAsia"/>
        </w:rPr>
        <w:t>管来控制的电磁阀，此类电磁阀采用模拟信号来控制，以达到控制阀门开放大小的目的，比如</w:t>
      </w:r>
      <w:r w:rsidRPr="009E36A4">
        <w:rPr>
          <w:rFonts w:hint="eastAsia"/>
        </w:rPr>
        <w:t>ERCP</w:t>
      </w:r>
      <w:r w:rsidRPr="009E36A4">
        <w:rPr>
          <w:rFonts w:hint="eastAsia"/>
        </w:rPr>
        <w:t>中的作用电磁阀</w:t>
      </w:r>
      <w:r w:rsidRPr="009E36A4">
        <w:rPr>
          <w:rFonts w:hint="eastAsia"/>
        </w:rPr>
        <w:t>APP</w:t>
      </w:r>
      <w:r w:rsidRPr="009E36A4">
        <w:rPr>
          <w:rFonts w:hint="eastAsia"/>
        </w:rPr>
        <w:t>和释放电磁阀</w:t>
      </w:r>
      <w:r w:rsidRPr="009E36A4">
        <w:rPr>
          <w:rFonts w:hint="eastAsia"/>
        </w:rPr>
        <w:t>REL</w:t>
      </w:r>
      <w:r w:rsidRPr="009E36A4">
        <w:rPr>
          <w:rFonts w:hint="eastAsia"/>
        </w:rPr>
        <w:t>就属于此类控制类型。在其他只有数字控制类型的电磁阀的模块中，利用</w:t>
      </w:r>
      <w:r w:rsidRPr="009E36A4">
        <w:rPr>
          <w:rFonts w:hint="eastAsia"/>
        </w:rPr>
        <w:t>MOS</w:t>
      </w:r>
      <w:r w:rsidRPr="009E36A4">
        <w:rPr>
          <w:rFonts w:hint="eastAsia"/>
        </w:rPr>
        <w:t>管占空比</w:t>
      </w:r>
      <w:r w:rsidRPr="009E36A4">
        <w:rPr>
          <w:rFonts w:hint="eastAsia"/>
        </w:rPr>
        <w:t>100%</w:t>
      </w:r>
      <w:r w:rsidRPr="009E36A4">
        <w:rPr>
          <w:rFonts w:hint="eastAsia"/>
        </w:rPr>
        <w:t>和</w:t>
      </w:r>
      <w:r w:rsidRPr="009E36A4">
        <w:rPr>
          <w:rFonts w:hint="eastAsia"/>
        </w:rPr>
        <w:t>0%</w:t>
      </w:r>
      <w:r w:rsidRPr="009E36A4">
        <w:rPr>
          <w:rFonts w:hint="eastAsia"/>
        </w:rPr>
        <w:t>的值来赋值的情况也能实现数字控制通断，因此也能满足要求。</w:t>
      </w:r>
    </w:p>
    <w:p w14:paraId="0EA360B7" w14:textId="77777777" w:rsidR="00C72C2A" w:rsidRPr="009E36A4" w:rsidRDefault="00812C4D" w:rsidP="00C72C2A">
      <w:pPr>
        <w:pStyle w:val="2"/>
        <w:spacing w:beforeLines="50" w:before="156" w:afterLines="50" w:after="156" w:line="360" w:lineRule="exact"/>
        <w:rPr>
          <w:rFonts w:eastAsia="黑体" w:cs="Arial"/>
          <w:b w:val="0"/>
          <w:i w:val="0"/>
        </w:rPr>
      </w:pPr>
      <w:bookmarkStart w:id="101" w:name="_Toc484634809"/>
      <w:r w:rsidRPr="009E36A4">
        <w:rPr>
          <w:rFonts w:eastAsia="黑体" w:hint="eastAsia"/>
          <w:b w:val="0"/>
          <w:i w:val="0"/>
          <w:lang w:eastAsia="zh-CN"/>
        </w:rPr>
        <w:lastRenderedPageBreak/>
        <w:t>5</w:t>
      </w:r>
      <w:r w:rsidR="00C72C2A" w:rsidRPr="009E36A4">
        <w:rPr>
          <w:rFonts w:eastAsia="黑体"/>
          <w:b w:val="0"/>
          <w:i w:val="0"/>
        </w:rPr>
        <w:t>.2</w:t>
      </w:r>
      <w:r w:rsidR="00C72C2A" w:rsidRPr="009E36A4">
        <w:rPr>
          <w:rFonts w:eastAsia="黑体" w:cs="Arial"/>
          <w:b w:val="0"/>
          <w:i w:val="0"/>
        </w:rPr>
        <w:t xml:space="preserve"> </w:t>
      </w:r>
      <w:r w:rsidR="0002013E" w:rsidRPr="009E36A4">
        <w:rPr>
          <w:rFonts w:eastAsia="黑体" w:cs="Arial" w:hint="eastAsia"/>
          <w:b w:val="0"/>
          <w:i w:val="0"/>
          <w:lang w:eastAsia="zh-CN"/>
        </w:rPr>
        <w:t>关键器件选型</w:t>
      </w:r>
      <w:bookmarkEnd w:id="101"/>
    </w:p>
    <w:p w14:paraId="2CC1FB50" w14:textId="77777777" w:rsidR="00180AD0" w:rsidRPr="009E36A4" w:rsidRDefault="00180AD0" w:rsidP="00180AD0">
      <w:pPr>
        <w:pStyle w:val="3"/>
        <w:spacing w:beforeLines="50" w:before="156" w:afterLines="50" w:after="156" w:line="360" w:lineRule="exact"/>
        <w:ind w:firstLineChars="196" w:firstLine="412"/>
        <w:rPr>
          <w:rFonts w:ascii="Times New Roman" w:hAnsi="Times New Roman" w:cs="Arial"/>
          <w:b w:val="0"/>
          <w:sz w:val="21"/>
          <w:szCs w:val="21"/>
          <w:lang w:eastAsia="zh-CN"/>
        </w:rPr>
      </w:pPr>
      <w:bookmarkStart w:id="102" w:name="_Toc484634810"/>
      <w:r w:rsidRPr="009E36A4">
        <w:rPr>
          <w:rFonts w:ascii="Times New Roman" w:hAnsi="Times New Roman" w:hint="eastAsia"/>
          <w:b w:val="0"/>
          <w:sz w:val="21"/>
          <w:szCs w:val="21"/>
          <w:lang w:eastAsia="zh-CN"/>
        </w:rPr>
        <w:t>5</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2</w:t>
      </w:r>
      <w:r w:rsidRPr="009E36A4">
        <w:rPr>
          <w:rFonts w:ascii="Times New Roman" w:hAnsi="Times New Roman"/>
          <w:b w:val="0"/>
          <w:sz w:val="21"/>
          <w:szCs w:val="21"/>
        </w:rPr>
        <w:t>.1</w:t>
      </w:r>
      <w:r w:rsidRPr="009E36A4">
        <w:rPr>
          <w:rFonts w:ascii="Times New Roman" w:hAnsi="Times New Roman" w:cs="Arial"/>
          <w:b w:val="0"/>
          <w:sz w:val="21"/>
          <w:szCs w:val="21"/>
        </w:rPr>
        <w:t xml:space="preserve"> </w:t>
      </w:r>
      <w:r w:rsidR="009E51FB" w:rsidRPr="009E36A4">
        <w:rPr>
          <w:rFonts w:ascii="Times New Roman" w:hAnsi="Times New Roman" w:cs="Arial" w:hint="eastAsia"/>
          <w:b w:val="0"/>
          <w:sz w:val="21"/>
          <w:szCs w:val="21"/>
          <w:lang w:eastAsia="zh-CN"/>
        </w:rPr>
        <w:t>主控芯片选型</w:t>
      </w:r>
      <w:bookmarkEnd w:id="102"/>
    </w:p>
    <w:p w14:paraId="28D2F3B2" w14:textId="77777777" w:rsidR="003E5305" w:rsidRPr="009E36A4" w:rsidRDefault="00C24DAD" w:rsidP="009F0015">
      <w:pPr>
        <w:ind w:firstLine="412"/>
      </w:pPr>
      <w:r w:rsidRPr="009E36A4">
        <w:rPr>
          <w:rFonts w:hint="eastAsia"/>
        </w:rPr>
        <w:t>主控芯片是</w:t>
      </w:r>
      <w:r w:rsidRPr="009E36A4">
        <w:rPr>
          <w:rFonts w:hint="eastAsia"/>
        </w:rPr>
        <w:t>CCBII</w:t>
      </w:r>
      <w:r w:rsidRPr="009E36A4">
        <w:rPr>
          <w:rFonts w:hint="eastAsia"/>
        </w:rPr>
        <w:t>制动机运行的关键，它既要对收到的报文进行甄别处理，也要执行相应操作以确保系统的正常运行</w:t>
      </w:r>
      <w:r w:rsidR="00E32E40" w:rsidRPr="009E36A4">
        <w:rPr>
          <w:rFonts w:hint="eastAsia"/>
        </w:rPr>
        <w:t>，它关系到整个系统的可靠性和节点功能的实现。</w:t>
      </w:r>
      <w:r w:rsidR="002A68EF" w:rsidRPr="009E36A4">
        <w:rPr>
          <w:rFonts w:hint="eastAsia"/>
        </w:rPr>
        <w:t>因此，正确挑选可靠的主控芯片，是</w:t>
      </w:r>
      <w:r w:rsidR="002A68EF" w:rsidRPr="009E36A4">
        <w:rPr>
          <w:rFonts w:hint="eastAsia"/>
        </w:rPr>
        <w:t>CCBII</w:t>
      </w:r>
      <w:r w:rsidR="009F0015" w:rsidRPr="009E36A4">
        <w:rPr>
          <w:rFonts w:hint="eastAsia"/>
        </w:rPr>
        <w:t>制动系统可靠运行的一大保证，</w:t>
      </w:r>
      <w:r w:rsidR="00FE234B" w:rsidRPr="009E36A4">
        <w:rPr>
          <w:rFonts w:hint="eastAsia"/>
        </w:rPr>
        <w:t>选择主控芯片时，应该要考虑一下几个方面：</w:t>
      </w:r>
    </w:p>
    <w:p w14:paraId="3FDBC004" w14:textId="77777777" w:rsidR="00FE234B" w:rsidRPr="009E36A4" w:rsidRDefault="002448E5" w:rsidP="00FE234B">
      <w:pPr>
        <w:pStyle w:val="af5"/>
        <w:numPr>
          <w:ilvl w:val="0"/>
          <w:numId w:val="32"/>
        </w:numPr>
        <w:ind w:firstLineChars="0"/>
        <w:rPr>
          <w:rFonts w:ascii="Times New Roman" w:hAnsi="Times New Roman"/>
          <w:lang w:val="x-none"/>
        </w:rPr>
      </w:pPr>
      <w:r w:rsidRPr="009E36A4">
        <w:rPr>
          <w:rFonts w:ascii="Times New Roman" w:hAnsi="Times New Roman" w:hint="eastAsia"/>
          <w:lang w:val="x-none"/>
        </w:rPr>
        <w:t>适当的运行</w:t>
      </w:r>
      <w:r w:rsidR="00F24E33" w:rsidRPr="009E36A4">
        <w:rPr>
          <w:rFonts w:ascii="Times New Roman" w:hAnsi="Times New Roman" w:hint="eastAsia"/>
          <w:lang w:val="x-none"/>
        </w:rPr>
        <w:t>速度</w:t>
      </w:r>
    </w:p>
    <w:p w14:paraId="6C6236D0" w14:textId="77777777" w:rsidR="0042335B" w:rsidRPr="009E36A4" w:rsidRDefault="0042335B" w:rsidP="009F0015">
      <w:pPr>
        <w:ind w:firstLine="412"/>
      </w:pPr>
      <w:r w:rsidRPr="009E36A4">
        <w:rPr>
          <w:rFonts w:hint="eastAsia"/>
        </w:rPr>
        <w:t>有些系统需要运行在很高的系统频率上，为了保证系统的运行则必须选用能够运行在搞频率系统上的主控芯片；对于一些对工作频率不高的系统，则不必要采用工作频率太高的主控芯片，因为工作频率高的芯片往往需要较高频率的晶振来提供，这样而言整个系统的设计成本也必然很高。</w:t>
      </w:r>
      <w:r w:rsidR="007F57F0" w:rsidRPr="009E36A4">
        <w:rPr>
          <w:rFonts w:hint="eastAsia"/>
        </w:rPr>
        <w:t>CCBII</w:t>
      </w:r>
      <w:r w:rsidR="007F57F0" w:rsidRPr="009E36A4">
        <w:rPr>
          <w:rFonts w:hint="eastAsia"/>
        </w:rPr>
        <w:t>制动系统中，</w:t>
      </w:r>
      <w:r w:rsidR="002A2121" w:rsidRPr="009E36A4">
        <w:rPr>
          <w:rFonts w:hint="eastAsia"/>
        </w:rPr>
        <w:t>网络系统中传输的数据量并不高，对电磁阀的操作频率也不高，因此整个系统的工作频率不高，在选取主控芯片时不必选用工作频率太高的主控芯片</w:t>
      </w:r>
      <w:r w:rsidR="00DA5342" w:rsidRPr="009E36A4">
        <w:rPr>
          <w:rFonts w:hint="eastAsia"/>
        </w:rPr>
        <w:t>。</w:t>
      </w:r>
    </w:p>
    <w:p w14:paraId="0EDDAFD8" w14:textId="77777777" w:rsidR="008F2934" w:rsidRPr="009E36A4" w:rsidRDefault="008F2934" w:rsidP="00FE234B">
      <w:pPr>
        <w:pStyle w:val="af5"/>
        <w:numPr>
          <w:ilvl w:val="0"/>
          <w:numId w:val="32"/>
        </w:numPr>
        <w:ind w:firstLineChars="0"/>
        <w:rPr>
          <w:rFonts w:ascii="Times New Roman" w:hAnsi="Times New Roman"/>
          <w:lang w:val="x-none"/>
        </w:rPr>
      </w:pPr>
      <w:r w:rsidRPr="009E36A4">
        <w:rPr>
          <w:rFonts w:ascii="Times New Roman" w:hAnsi="Times New Roman" w:hint="eastAsia"/>
          <w:lang w:val="x-none"/>
        </w:rPr>
        <w:t>具备足够的外设</w:t>
      </w:r>
    </w:p>
    <w:p w14:paraId="69AFA2B2" w14:textId="77777777" w:rsidR="00DA5342" w:rsidRPr="009E36A4" w:rsidRDefault="009A0FCE" w:rsidP="009F0015">
      <w:pPr>
        <w:ind w:firstLine="412"/>
      </w:pPr>
      <w:r w:rsidRPr="009E36A4">
        <w:rPr>
          <w:rFonts w:hint="eastAsia"/>
        </w:rPr>
        <w:t>在选取主控芯片时，还应该考虑到系统对外设的要求，如果系统对外设数量要求高，则应该选取具备足够多的外设的主控芯片，以避免系统硬件设计的麻烦</w:t>
      </w:r>
      <w:r w:rsidR="00CD72F7" w:rsidRPr="009E36A4">
        <w:rPr>
          <w:rFonts w:hint="eastAsia"/>
        </w:rPr>
        <w:t>；而对于需要外设较少的系统，则不必考虑这个问题，毕竟片上外设多了芯片的成本也会相应提高。</w:t>
      </w:r>
      <w:r w:rsidR="00C914B8" w:rsidRPr="009E36A4">
        <w:rPr>
          <w:rFonts w:hint="eastAsia"/>
        </w:rPr>
        <w:t>CCBII</w:t>
      </w:r>
      <w:r w:rsidR="00830A30" w:rsidRPr="009E36A4">
        <w:rPr>
          <w:rFonts w:hint="eastAsia"/>
        </w:rPr>
        <w:t>制动系统</w:t>
      </w:r>
      <w:r w:rsidR="00B426C0" w:rsidRPr="009E36A4">
        <w:rPr>
          <w:rFonts w:hint="eastAsia"/>
        </w:rPr>
        <w:t>的</w:t>
      </w:r>
      <w:r w:rsidR="00594501" w:rsidRPr="009E36A4">
        <w:rPr>
          <w:rFonts w:hint="eastAsia"/>
        </w:rPr>
        <w:t>通信网络采用的</w:t>
      </w:r>
      <w:r w:rsidR="002F07E8" w:rsidRPr="009E36A4">
        <w:rPr>
          <w:rFonts w:hint="eastAsia"/>
        </w:rPr>
        <w:t>是</w:t>
      </w:r>
      <w:r w:rsidR="00594501" w:rsidRPr="009E36A4">
        <w:rPr>
          <w:rFonts w:hint="eastAsia"/>
        </w:rPr>
        <w:t>CAN</w:t>
      </w:r>
      <w:r w:rsidR="00594501" w:rsidRPr="009E36A4">
        <w:rPr>
          <w:rFonts w:hint="eastAsia"/>
        </w:rPr>
        <w:t>通信，因此主控芯片上必须具备</w:t>
      </w:r>
      <w:r w:rsidR="00594501" w:rsidRPr="009E36A4">
        <w:rPr>
          <w:rFonts w:hint="eastAsia"/>
        </w:rPr>
        <w:t>CAN</w:t>
      </w:r>
      <w:r w:rsidR="00594501" w:rsidRPr="009E36A4">
        <w:rPr>
          <w:rFonts w:hint="eastAsia"/>
        </w:rPr>
        <w:t>模块，其他模块如果可以通过别的方式满足，也可以考虑。</w:t>
      </w:r>
    </w:p>
    <w:p w14:paraId="12016D78" w14:textId="77777777" w:rsidR="008F2934" w:rsidRPr="009E36A4" w:rsidRDefault="008F2934" w:rsidP="00FE234B">
      <w:pPr>
        <w:pStyle w:val="af5"/>
        <w:numPr>
          <w:ilvl w:val="0"/>
          <w:numId w:val="32"/>
        </w:numPr>
        <w:ind w:firstLineChars="0"/>
        <w:rPr>
          <w:rFonts w:ascii="Times New Roman" w:hAnsi="Times New Roman"/>
          <w:lang w:val="x-none"/>
        </w:rPr>
      </w:pPr>
      <w:r w:rsidRPr="009E36A4">
        <w:rPr>
          <w:rFonts w:ascii="Times New Roman" w:hAnsi="Times New Roman" w:hint="eastAsia"/>
          <w:lang w:val="x-none"/>
        </w:rPr>
        <w:t>成本问题</w:t>
      </w:r>
    </w:p>
    <w:p w14:paraId="5BD15029" w14:textId="77777777" w:rsidR="00B6440A" w:rsidRPr="009E36A4" w:rsidRDefault="00945764" w:rsidP="00F0243D">
      <w:pPr>
        <w:ind w:firstLine="412"/>
      </w:pPr>
      <w:r w:rsidRPr="009E36A4">
        <w:rPr>
          <w:rFonts w:hint="eastAsia"/>
        </w:rPr>
        <w:t>在考虑系统设计时，除了性能方面的考虑外，还需要考虑整个系统的成本问题。而主控芯片作为系统的一部分，而且是比较重要的一部分，成本也应在考虑范围内，所以在保证其他方面得到满足的同时，应该今年可能选取成本不高的主控芯片。</w:t>
      </w:r>
    </w:p>
    <w:p w14:paraId="07FD1E3F" w14:textId="77777777" w:rsidR="00B867A8" w:rsidRPr="009E36A4" w:rsidRDefault="00977A69" w:rsidP="00B867A8">
      <w:pPr>
        <w:ind w:firstLine="412"/>
      </w:pPr>
      <w:r w:rsidRPr="009E36A4">
        <w:rPr>
          <w:rFonts w:hint="eastAsia"/>
        </w:rPr>
        <w:t>目前市场上流行的主控芯片上，主要由意法半导体的</w:t>
      </w:r>
      <w:r w:rsidRPr="009E36A4">
        <w:rPr>
          <w:rFonts w:hint="eastAsia"/>
        </w:rPr>
        <w:t>STM32F</w:t>
      </w:r>
      <w:r w:rsidRPr="009E36A4">
        <w:rPr>
          <w:rFonts w:hint="eastAsia"/>
        </w:rPr>
        <w:t>系列、</w:t>
      </w:r>
      <w:r w:rsidRPr="009E36A4">
        <w:rPr>
          <w:rFonts w:hint="eastAsia"/>
        </w:rPr>
        <w:t>Silicon</w:t>
      </w:r>
      <w:r w:rsidRPr="009E36A4">
        <w:rPr>
          <w:rFonts w:hint="eastAsia"/>
        </w:rPr>
        <w:t>公司的</w:t>
      </w:r>
      <w:r w:rsidRPr="009E36A4">
        <w:rPr>
          <w:rFonts w:hint="eastAsia"/>
        </w:rPr>
        <w:t>C8051F</w:t>
      </w:r>
      <w:r w:rsidRPr="009E36A4">
        <w:rPr>
          <w:rFonts w:hint="eastAsia"/>
        </w:rPr>
        <w:t>系列和恩智浦公司的</w:t>
      </w:r>
      <w:r w:rsidRPr="009E36A4">
        <w:rPr>
          <w:rFonts w:hint="eastAsia"/>
        </w:rPr>
        <w:t>MPC</w:t>
      </w:r>
      <w:r w:rsidRPr="009E36A4">
        <w:rPr>
          <w:rFonts w:hint="eastAsia"/>
        </w:rPr>
        <w:t>系列</w:t>
      </w:r>
      <w:r w:rsidRPr="009E36A4">
        <w:rPr>
          <w:rFonts w:hint="eastAsia"/>
        </w:rPr>
        <w:t>32</w:t>
      </w:r>
      <w:r w:rsidRPr="009E36A4">
        <w:rPr>
          <w:rFonts w:hint="eastAsia"/>
        </w:rPr>
        <w:t>位</w:t>
      </w:r>
      <w:r w:rsidRPr="009E36A4">
        <w:rPr>
          <w:rFonts w:hint="eastAsia"/>
        </w:rPr>
        <w:t>MCU</w:t>
      </w:r>
      <w:r w:rsidRPr="009E36A4">
        <w:rPr>
          <w:rFonts w:hint="eastAsia"/>
        </w:rPr>
        <w:t>，先</w:t>
      </w:r>
      <w:r w:rsidR="00FE24CD" w:rsidRPr="009E36A4">
        <w:rPr>
          <w:rFonts w:hint="eastAsia"/>
        </w:rPr>
        <w:t>选取个系列中最具代表性的一款</w:t>
      </w:r>
      <w:r w:rsidRPr="009E36A4">
        <w:rPr>
          <w:rFonts w:hint="eastAsia"/>
        </w:rPr>
        <w:t>将他们的特点比较如下：</w:t>
      </w:r>
    </w:p>
    <w:p w14:paraId="147E1934" w14:textId="77777777" w:rsidR="000D20E5" w:rsidRPr="009E36A4" w:rsidRDefault="000D20E5" w:rsidP="00B867A8">
      <w:pPr>
        <w:ind w:firstLine="412"/>
      </w:pPr>
    </w:p>
    <w:p w14:paraId="449989DA" w14:textId="77777777" w:rsidR="00802476" w:rsidRPr="009E36A4" w:rsidRDefault="00802476" w:rsidP="008C091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5.2</w:t>
      </w:r>
      <w:r w:rsidRPr="009E36A4">
        <w:rPr>
          <w:rFonts w:eastAsia="黑体" w:cs="Arial"/>
          <w:kern w:val="0"/>
          <w:sz w:val="18"/>
          <w:szCs w:val="18"/>
        </w:rPr>
        <w:t xml:space="preserve"> </w:t>
      </w:r>
      <w:r w:rsidRPr="009E36A4">
        <w:rPr>
          <w:rFonts w:eastAsia="黑体" w:cs="Arial" w:hint="eastAsia"/>
          <w:kern w:val="0"/>
          <w:sz w:val="18"/>
          <w:szCs w:val="18"/>
        </w:rPr>
        <w:t>三款主流单片机对比</w:t>
      </w:r>
    </w:p>
    <w:tbl>
      <w:tblPr>
        <w:tblStyle w:val="afa"/>
        <w:tblW w:w="0" w:type="auto"/>
        <w:tblLook w:val="04A0" w:firstRow="1" w:lastRow="0" w:firstColumn="1" w:lastColumn="0" w:noHBand="0" w:noVBand="1"/>
      </w:tblPr>
      <w:tblGrid>
        <w:gridCol w:w="2074"/>
        <w:gridCol w:w="2074"/>
        <w:gridCol w:w="2074"/>
        <w:gridCol w:w="2074"/>
      </w:tblGrid>
      <w:tr w:rsidR="00802476" w:rsidRPr="009E36A4" w14:paraId="44EB39E9" w14:textId="77777777" w:rsidTr="00802476">
        <w:tc>
          <w:tcPr>
            <w:tcW w:w="2074" w:type="dxa"/>
          </w:tcPr>
          <w:p w14:paraId="514A3F3E" w14:textId="77777777" w:rsidR="00802476" w:rsidRPr="009E36A4" w:rsidRDefault="00802476" w:rsidP="00802476">
            <w:pPr>
              <w:jc w:val="center"/>
            </w:pPr>
            <w:r w:rsidRPr="009E36A4">
              <w:rPr>
                <w:rFonts w:hint="eastAsia"/>
              </w:rPr>
              <w:t>性能指标</w:t>
            </w:r>
          </w:p>
        </w:tc>
        <w:tc>
          <w:tcPr>
            <w:tcW w:w="2074" w:type="dxa"/>
          </w:tcPr>
          <w:p w14:paraId="28691F91" w14:textId="77777777" w:rsidR="00802476" w:rsidRPr="009E36A4" w:rsidRDefault="00802476" w:rsidP="00802476">
            <w:pPr>
              <w:jc w:val="center"/>
            </w:pPr>
            <w:r w:rsidRPr="009E36A4">
              <w:rPr>
                <w:rFonts w:hint="eastAsia"/>
              </w:rPr>
              <w:t>MPC5604E</w:t>
            </w:r>
          </w:p>
        </w:tc>
        <w:tc>
          <w:tcPr>
            <w:tcW w:w="2074" w:type="dxa"/>
          </w:tcPr>
          <w:p w14:paraId="63ECC2AF" w14:textId="77777777" w:rsidR="00802476" w:rsidRPr="009E36A4" w:rsidRDefault="00802476" w:rsidP="00802476">
            <w:pPr>
              <w:jc w:val="center"/>
            </w:pPr>
            <w:r w:rsidRPr="009E36A4">
              <w:rPr>
                <w:rFonts w:hint="eastAsia"/>
              </w:rPr>
              <w:t>STM32F103</w:t>
            </w:r>
          </w:p>
        </w:tc>
        <w:tc>
          <w:tcPr>
            <w:tcW w:w="2074" w:type="dxa"/>
          </w:tcPr>
          <w:p w14:paraId="0CF59895" w14:textId="77777777" w:rsidR="00802476" w:rsidRPr="009E36A4" w:rsidRDefault="00802476" w:rsidP="00802476">
            <w:pPr>
              <w:jc w:val="center"/>
            </w:pPr>
            <w:r w:rsidRPr="009E36A4">
              <w:rPr>
                <w:rFonts w:hint="eastAsia"/>
              </w:rPr>
              <w:t>C8051F500</w:t>
            </w:r>
          </w:p>
        </w:tc>
      </w:tr>
      <w:tr w:rsidR="00802476" w:rsidRPr="009E36A4" w14:paraId="05D9CE9D" w14:textId="77777777" w:rsidTr="00802476">
        <w:tc>
          <w:tcPr>
            <w:tcW w:w="2074" w:type="dxa"/>
          </w:tcPr>
          <w:p w14:paraId="0F1978D0" w14:textId="77777777" w:rsidR="00802476" w:rsidRPr="009E36A4" w:rsidRDefault="00B959E0" w:rsidP="00802476">
            <w:pPr>
              <w:jc w:val="center"/>
            </w:pPr>
            <w:r w:rsidRPr="009E36A4">
              <w:rPr>
                <w:rFonts w:hint="eastAsia"/>
              </w:rPr>
              <w:t>所属公司</w:t>
            </w:r>
          </w:p>
        </w:tc>
        <w:tc>
          <w:tcPr>
            <w:tcW w:w="2074" w:type="dxa"/>
          </w:tcPr>
          <w:p w14:paraId="5F3C7CE2" w14:textId="77777777" w:rsidR="00802476" w:rsidRPr="009E36A4" w:rsidRDefault="00B959E0" w:rsidP="00802476">
            <w:pPr>
              <w:jc w:val="center"/>
            </w:pPr>
            <w:r w:rsidRPr="009E36A4">
              <w:rPr>
                <w:rFonts w:hint="eastAsia"/>
              </w:rPr>
              <w:t>恩智浦</w:t>
            </w:r>
          </w:p>
        </w:tc>
        <w:tc>
          <w:tcPr>
            <w:tcW w:w="2074" w:type="dxa"/>
          </w:tcPr>
          <w:p w14:paraId="2E8FC238" w14:textId="77777777" w:rsidR="00802476" w:rsidRPr="009E36A4" w:rsidRDefault="00B959E0" w:rsidP="00802476">
            <w:pPr>
              <w:jc w:val="center"/>
            </w:pPr>
            <w:r w:rsidRPr="009E36A4">
              <w:rPr>
                <w:rFonts w:hint="eastAsia"/>
              </w:rPr>
              <w:t>意法半导体</w:t>
            </w:r>
          </w:p>
        </w:tc>
        <w:tc>
          <w:tcPr>
            <w:tcW w:w="2074" w:type="dxa"/>
          </w:tcPr>
          <w:p w14:paraId="5C1AA932" w14:textId="77777777" w:rsidR="00802476" w:rsidRPr="009E36A4" w:rsidRDefault="00B959E0" w:rsidP="00802476">
            <w:pPr>
              <w:jc w:val="center"/>
            </w:pPr>
            <w:r w:rsidRPr="009E36A4">
              <w:rPr>
                <w:rFonts w:hint="eastAsia"/>
              </w:rPr>
              <w:t>Silicon</w:t>
            </w:r>
            <w:r w:rsidRPr="009E36A4">
              <w:rPr>
                <w:rFonts w:hint="eastAsia"/>
              </w:rPr>
              <w:t>公司</w:t>
            </w:r>
          </w:p>
        </w:tc>
      </w:tr>
      <w:tr w:rsidR="00802476" w:rsidRPr="009E36A4" w14:paraId="5C4CF5D0" w14:textId="77777777" w:rsidTr="00802476">
        <w:tc>
          <w:tcPr>
            <w:tcW w:w="2074" w:type="dxa"/>
          </w:tcPr>
          <w:p w14:paraId="0FD822A6" w14:textId="77777777" w:rsidR="00802476" w:rsidRPr="009E36A4" w:rsidRDefault="00B959E0" w:rsidP="00802476">
            <w:pPr>
              <w:jc w:val="center"/>
            </w:pPr>
            <w:r w:rsidRPr="009E36A4">
              <w:rPr>
                <w:rFonts w:hint="eastAsia"/>
              </w:rPr>
              <w:t>工作电压</w:t>
            </w:r>
          </w:p>
        </w:tc>
        <w:tc>
          <w:tcPr>
            <w:tcW w:w="2074" w:type="dxa"/>
          </w:tcPr>
          <w:p w14:paraId="71B5E3F6" w14:textId="77777777" w:rsidR="00802476" w:rsidRPr="009E36A4" w:rsidRDefault="00B959E0" w:rsidP="00802476">
            <w:pPr>
              <w:jc w:val="center"/>
            </w:pPr>
            <w:r w:rsidRPr="009E36A4">
              <w:rPr>
                <w:rFonts w:hint="eastAsia"/>
              </w:rPr>
              <w:t>3.3V</w:t>
            </w:r>
            <w:r w:rsidRPr="009E36A4">
              <w:rPr>
                <w:rFonts w:hint="eastAsia"/>
              </w:rPr>
              <w:t>、</w:t>
            </w:r>
            <w:r w:rsidRPr="009E36A4">
              <w:rPr>
                <w:rFonts w:hint="eastAsia"/>
              </w:rPr>
              <w:t>1.2V</w:t>
            </w:r>
          </w:p>
        </w:tc>
        <w:tc>
          <w:tcPr>
            <w:tcW w:w="2074" w:type="dxa"/>
          </w:tcPr>
          <w:p w14:paraId="69F75444" w14:textId="77777777" w:rsidR="00802476" w:rsidRPr="009E36A4" w:rsidRDefault="00B959E0" w:rsidP="00802476">
            <w:pPr>
              <w:jc w:val="center"/>
            </w:pPr>
            <w:r w:rsidRPr="009E36A4">
              <w:rPr>
                <w:rFonts w:hint="eastAsia"/>
              </w:rPr>
              <w:t>3.3V</w:t>
            </w:r>
          </w:p>
        </w:tc>
        <w:tc>
          <w:tcPr>
            <w:tcW w:w="2074" w:type="dxa"/>
          </w:tcPr>
          <w:p w14:paraId="5068B74D" w14:textId="77777777" w:rsidR="00802476" w:rsidRPr="009E36A4" w:rsidRDefault="000558AE" w:rsidP="00802476">
            <w:pPr>
              <w:jc w:val="center"/>
            </w:pPr>
            <w:r w:rsidRPr="009E36A4">
              <w:rPr>
                <w:rFonts w:hint="eastAsia"/>
              </w:rPr>
              <w:t>3.3V</w:t>
            </w:r>
            <w:r w:rsidRPr="009E36A4">
              <w:rPr>
                <w:rFonts w:hint="eastAsia"/>
              </w:rPr>
              <w:t>、</w:t>
            </w:r>
            <w:r w:rsidR="00B959E0" w:rsidRPr="009E36A4">
              <w:rPr>
                <w:rFonts w:hint="eastAsia"/>
              </w:rPr>
              <w:t>5V</w:t>
            </w:r>
          </w:p>
        </w:tc>
      </w:tr>
      <w:tr w:rsidR="00802476" w:rsidRPr="009E36A4" w14:paraId="582937D8" w14:textId="77777777" w:rsidTr="00802476">
        <w:tc>
          <w:tcPr>
            <w:tcW w:w="2074" w:type="dxa"/>
          </w:tcPr>
          <w:p w14:paraId="0F7F1B89" w14:textId="77777777" w:rsidR="00802476" w:rsidRPr="009E36A4" w:rsidRDefault="000558AE" w:rsidP="00802476">
            <w:pPr>
              <w:jc w:val="center"/>
            </w:pPr>
            <w:r w:rsidRPr="009E36A4">
              <w:rPr>
                <w:rFonts w:hint="eastAsia"/>
              </w:rPr>
              <w:t>芯片架构</w:t>
            </w:r>
          </w:p>
        </w:tc>
        <w:tc>
          <w:tcPr>
            <w:tcW w:w="2074" w:type="dxa"/>
          </w:tcPr>
          <w:p w14:paraId="1A500A9F" w14:textId="77777777" w:rsidR="00802476" w:rsidRPr="009E36A4" w:rsidRDefault="000558AE" w:rsidP="00802476">
            <w:pPr>
              <w:jc w:val="center"/>
            </w:pPr>
            <w:r w:rsidRPr="009E36A4">
              <w:rPr>
                <w:rFonts w:hint="eastAsia"/>
              </w:rPr>
              <w:t>Power</w:t>
            </w:r>
            <w:r w:rsidRPr="009E36A4">
              <w:t xml:space="preserve"> </w:t>
            </w:r>
            <w:r w:rsidRPr="009E36A4">
              <w:rPr>
                <w:rFonts w:hint="eastAsia"/>
              </w:rPr>
              <w:t>PC</w:t>
            </w:r>
          </w:p>
        </w:tc>
        <w:tc>
          <w:tcPr>
            <w:tcW w:w="2074" w:type="dxa"/>
          </w:tcPr>
          <w:p w14:paraId="0BB443EA" w14:textId="77777777" w:rsidR="00802476" w:rsidRPr="009E36A4" w:rsidRDefault="000558AE" w:rsidP="00802476">
            <w:pPr>
              <w:jc w:val="center"/>
            </w:pPr>
            <w:r w:rsidRPr="009E36A4">
              <w:t>A</w:t>
            </w:r>
            <w:r w:rsidRPr="009E36A4">
              <w:rPr>
                <w:rFonts w:hint="eastAsia"/>
              </w:rPr>
              <w:t>RM</w:t>
            </w:r>
          </w:p>
        </w:tc>
        <w:tc>
          <w:tcPr>
            <w:tcW w:w="2074" w:type="dxa"/>
          </w:tcPr>
          <w:p w14:paraId="1D9E2CCB" w14:textId="77777777" w:rsidR="00802476" w:rsidRPr="009E36A4" w:rsidRDefault="000558AE" w:rsidP="00802476">
            <w:pPr>
              <w:jc w:val="center"/>
            </w:pPr>
            <w:r w:rsidRPr="009E36A4">
              <w:rPr>
                <w:rFonts w:hint="eastAsia"/>
              </w:rPr>
              <w:t>8051</w:t>
            </w:r>
          </w:p>
        </w:tc>
      </w:tr>
      <w:tr w:rsidR="00802476" w:rsidRPr="009E36A4" w14:paraId="2DBDDB09" w14:textId="77777777" w:rsidTr="00802476">
        <w:tc>
          <w:tcPr>
            <w:tcW w:w="2074" w:type="dxa"/>
          </w:tcPr>
          <w:p w14:paraId="405039FA" w14:textId="77777777" w:rsidR="00802476" w:rsidRPr="009E36A4" w:rsidRDefault="000558AE" w:rsidP="00802476">
            <w:pPr>
              <w:jc w:val="center"/>
            </w:pPr>
            <w:r w:rsidRPr="009E36A4">
              <w:rPr>
                <w:rFonts w:hint="eastAsia"/>
              </w:rPr>
              <w:t>CPU</w:t>
            </w:r>
          </w:p>
        </w:tc>
        <w:tc>
          <w:tcPr>
            <w:tcW w:w="2074" w:type="dxa"/>
          </w:tcPr>
          <w:p w14:paraId="60CD03DC" w14:textId="77777777" w:rsidR="00802476" w:rsidRPr="009E36A4" w:rsidRDefault="000558AE" w:rsidP="00802476">
            <w:pPr>
              <w:jc w:val="center"/>
            </w:pPr>
            <w:r w:rsidRPr="009E36A4">
              <w:rPr>
                <w:rFonts w:hint="eastAsia"/>
              </w:rPr>
              <w:t xml:space="preserve">64MHz e200 zen0h </w:t>
            </w:r>
            <w:r w:rsidRPr="009E36A4">
              <w:rPr>
                <w:rFonts w:hint="eastAsia"/>
              </w:rPr>
              <w:t>内核</w:t>
            </w:r>
          </w:p>
        </w:tc>
        <w:tc>
          <w:tcPr>
            <w:tcW w:w="2074" w:type="dxa"/>
          </w:tcPr>
          <w:p w14:paraId="3419F92C" w14:textId="77777777" w:rsidR="00802476" w:rsidRPr="009E36A4" w:rsidRDefault="000558AE" w:rsidP="00802476">
            <w:pPr>
              <w:jc w:val="center"/>
            </w:pPr>
            <w:r w:rsidRPr="009E36A4">
              <w:rPr>
                <w:rFonts w:hint="eastAsia"/>
              </w:rPr>
              <w:t xml:space="preserve">72MHz ARM Cortex-M3 </w:t>
            </w:r>
            <w:r w:rsidRPr="009E36A4">
              <w:rPr>
                <w:rFonts w:hint="eastAsia"/>
              </w:rPr>
              <w:t>内核</w:t>
            </w:r>
          </w:p>
        </w:tc>
        <w:tc>
          <w:tcPr>
            <w:tcW w:w="2074" w:type="dxa"/>
          </w:tcPr>
          <w:p w14:paraId="6378D630" w14:textId="77777777" w:rsidR="00802476" w:rsidRPr="009E36A4" w:rsidRDefault="000558AE" w:rsidP="00802476">
            <w:pPr>
              <w:jc w:val="center"/>
            </w:pPr>
            <w:r w:rsidRPr="009E36A4">
              <w:t>High-Speed 8051 µC Core</w:t>
            </w:r>
          </w:p>
        </w:tc>
      </w:tr>
      <w:tr w:rsidR="00802476" w:rsidRPr="009E36A4" w14:paraId="6EFE44DC" w14:textId="77777777" w:rsidTr="00802476">
        <w:tc>
          <w:tcPr>
            <w:tcW w:w="2074" w:type="dxa"/>
          </w:tcPr>
          <w:p w14:paraId="6788BBD0" w14:textId="77777777" w:rsidR="00802476" w:rsidRPr="009E36A4" w:rsidRDefault="00DB42D0" w:rsidP="00802476">
            <w:pPr>
              <w:jc w:val="center"/>
            </w:pPr>
            <w:r w:rsidRPr="009E36A4">
              <w:rPr>
                <w:rFonts w:hint="eastAsia"/>
              </w:rPr>
              <w:t>Flash/RAM</w:t>
            </w:r>
          </w:p>
        </w:tc>
        <w:tc>
          <w:tcPr>
            <w:tcW w:w="2074" w:type="dxa"/>
          </w:tcPr>
          <w:p w14:paraId="039A08B6" w14:textId="77777777" w:rsidR="00802476" w:rsidRPr="009E36A4" w:rsidRDefault="00DB42D0" w:rsidP="00802476">
            <w:pPr>
              <w:jc w:val="center"/>
            </w:pPr>
            <w:r w:rsidRPr="009E36A4">
              <w:t>64-512KB Flash /96KB SRAM</w:t>
            </w:r>
          </w:p>
        </w:tc>
        <w:tc>
          <w:tcPr>
            <w:tcW w:w="2074" w:type="dxa"/>
          </w:tcPr>
          <w:p w14:paraId="474CE20B" w14:textId="77777777" w:rsidR="00DB42D0" w:rsidRPr="009E36A4" w:rsidRDefault="007D676F" w:rsidP="00DB42D0">
            <w:pPr>
              <w:jc w:val="center"/>
            </w:pPr>
            <w:r w:rsidRPr="009E36A4">
              <w:t>64-256K</w:t>
            </w:r>
            <w:r w:rsidR="00DB42D0" w:rsidRPr="009E36A4">
              <w:t xml:space="preserve">B </w:t>
            </w:r>
          </w:p>
          <w:p w14:paraId="6B88951D" w14:textId="77777777" w:rsidR="00802476" w:rsidRPr="009E36A4" w:rsidRDefault="00DB42D0" w:rsidP="00DB42D0">
            <w:pPr>
              <w:jc w:val="center"/>
            </w:pPr>
            <w:r w:rsidRPr="009E36A4">
              <w:t>Flash/64KB SRAM</w:t>
            </w:r>
          </w:p>
        </w:tc>
        <w:tc>
          <w:tcPr>
            <w:tcW w:w="2074" w:type="dxa"/>
          </w:tcPr>
          <w:p w14:paraId="71CD608F" w14:textId="77777777" w:rsidR="00802476" w:rsidRPr="009E36A4" w:rsidRDefault="00DB42D0" w:rsidP="00802476">
            <w:pPr>
              <w:jc w:val="center"/>
            </w:pPr>
            <w:r w:rsidRPr="009E36A4">
              <w:rPr>
                <w:rFonts w:hint="eastAsia"/>
              </w:rPr>
              <w:t>64or32</w:t>
            </w:r>
            <w:r w:rsidR="007D676F" w:rsidRPr="009E36A4">
              <w:t>K</w:t>
            </w:r>
            <w:r w:rsidRPr="009E36A4">
              <w:t xml:space="preserve"> Flash/</w:t>
            </w:r>
            <w:r w:rsidR="00142D05" w:rsidRPr="009E36A4">
              <w:t>4</w:t>
            </w:r>
            <w:r w:rsidR="007D676F" w:rsidRPr="009E36A4">
              <w:t>K</w:t>
            </w:r>
            <w:r w:rsidR="00142D05" w:rsidRPr="009E36A4">
              <w:rPr>
                <w:rFonts w:hint="eastAsia"/>
              </w:rPr>
              <w:t>B</w:t>
            </w:r>
            <w:r w:rsidRPr="009E36A4">
              <w:t xml:space="preserve"> RAM</w:t>
            </w:r>
          </w:p>
        </w:tc>
      </w:tr>
      <w:tr w:rsidR="00802476" w:rsidRPr="009E36A4" w14:paraId="5E15B248" w14:textId="77777777" w:rsidTr="00802476">
        <w:tc>
          <w:tcPr>
            <w:tcW w:w="2074" w:type="dxa"/>
          </w:tcPr>
          <w:p w14:paraId="2BA48FF4" w14:textId="77777777" w:rsidR="00802476" w:rsidRPr="009E36A4" w:rsidRDefault="00744516" w:rsidP="00802476">
            <w:pPr>
              <w:jc w:val="center"/>
            </w:pPr>
            <w:r w:rsidRPr="009E36A4">
              <w:rPr>
                <w:rFonts w:hint="eastAsia"/>
              </w:rPr>
              <w:t>CAN</w:t>
            </w:r>
            <w:r w:rsidRPr="009E36A4">
              <w:rPr>
                <w:rFonts w:hint="eastAsia"/>
              </w:rPr>
              <w:t>通信功能</w:t>
            </w:r>
          </w:p>
        </w:tc>
        <w:tc>
          <w:tcPr>
            <w:tcW w:w="2074" w:type="dxa"/>
          </w:tcPr>
          <w:p w14:paraId="633349FF" w14:textId="77777777" w:rsidR="00802476" w:rsidRPr="009E36A4" w:rsidRDefault="00744516" w:rsidP="00802476">
            <w:pPr>
              <w:jc w:val="center"/>
            </w:pPr>
            <w:r w:rsidRPr="009E36A4">
              <w:rPr>
                <w:rFonts w:hint="eastAsia"/>
              </w:rPr>
              <w:t>有</w:t>
            </w:r>
          </w:p>
        </w:tc>
        <w:tc>
          <w:tcPr>
            <w:tcW w:w="2074" w:type="dxa"/>
          </w:tcPr>
          <w:p w14:paraId="41AAAAFB" w14:textId="77777777" w:rsidR="00802476" w:rsidRPr="009E36A4" w:rsidRDefault="00744516" w:rsidP="00744516">
            <w:pPr>
              <w:jc w:val="center"/>
            </w:pPr>
            <w:r w:rsidRPr="009E36A4">
              <w:rPr>
                <w:rFonts w:hint="eastAsia"/>
              </w:rPr>
              <w:t>有</w:t>
            </w:r>
          </w:p>
        </w:tc>
        <w:tc>
          <w:tcPr>
            <w:tcW w:w="2074" w:type="dxa"/>
          </w:tcPr>
          <w:p w14:paraId="4B6E35E0" w14:textId="77777777" w:rsidR="00802476" w:rsidRPr="009E36A4" w:rsidRDefault="00744516" w:rsidP="00802476">
            <w:pPr>
              <w:jc w:val="center"/>
            </w:pPr>
            <w:r w:rsidRPr="009E36A4">
              <w:rPr>
                <w:rFonts w:hint="eastAsia"/>
              </w:rPr>
              <w:t>有</w:t>
            </w:r>
          </w:p>
        </w:tc>
      </w:tr>
    </w:tbl>
    <w:p w14:paraId="0165612E" w14:textId="77777777" w:rsidR="00B867A8" w:rsidRPr="009E36A4" w:rsidRDefault="00B867A8" w:rsidP="00D97ED7"/>
    <w:p w14:paraId="294DE034" w14:textId="77777777" w:rsidR="00B867A8" w:rsidRPr="009E36A4" w:rsidRDefault="00B867A8" w:rsidP="009F0015">
      <w:pPr>
        <w:ind w:firstLine="412"/>
      </w:pPr>
      <w:r w:rsidRPr="009E36A4">
        <w:tab/>
      </w:r>
      <w:r w:rsidR="00F140D2" w:rsidRPr="009E36A4">
        <w:rPr>
          <w:rFonts w:hint="eastAsia"/>
        </w:rPr>
        <w:t>由上表的比较</w:t>
      </w:r>
      <w:r w:rsidR="00794B20" w:rsidRPr="009E36A4">
        <w:rPr>
          <w:rFonts w:hint="eastAsia"/>
        </w:rPr>
        <w:t>，综合考虑以上几个方面后，</w:t>
      </w:r>
      <w:r w:rsidR="00807453" w:rsidRPr="009E36A4">
        <w:rPr>
          <w:rFonts w:hint="eastAsia"/>
        </w:rPr>
        <w:t>在满足系统性能</w:t>
      </w:r>
      <w:r w:rsidR="0007566C" w:rsidRPr="009E36A4">
        <w:rPr>
          <w:rFonts w:hint="eastAsia"/>
        </w:rPr>
        <w:t>并保证低成本的情况下，选择</w:t>
      </w:r>
      <w:r w:rsidR="0007566C" w:rsidRPr="009E36A4">
        <w:rPr>
          <w:rFonts w:hint="eastAsia"/>
        </w:rPr>
        <w:t>Silicon</w:t>
      </w:r>
      <w:r w:rsidR="0007566C" w:rsidRPr="009E36A4">
        <w:rPr>
          <w:rFonts w:hint="eastAsia"/>
        </w:rPr>
        <w:t>公司的</w:t>
      </w:r>
      <w:r w:rsidR="0007566C" w:rsidRPr="009E36A4">
        <w:rPr>
          <w:rFonts w:hint="eastAsia"/>
        </w:rPr>
        <w:t>C8051F500</w:t>
      </w:r>
      <w:r w:rsidR="0007566C" w:rsidRPr="009E36A4">
        <w:rPr>
          <w:rFonts w:hint="eastAsia"/>
        </w:rPr>
        <w:t>芯片作为主控芯片</w:t>
      </w:r>
      <w:r w:rsidR="007B63DB" w:rsidRPr="009E36A4">
        <w:rPr>
          <w:rFonts w:hint="eastAsia"/>
        </w:rPr>
        <w:t>，</w:t>
      </w:r>
      <w:r w:rsidR="007B63DB" w:rsidRPr="009E36A4">
        <w:rPr>
          <w:rFonts w:hint="eastAsia"/>
        </w:rPr>
        <w:t>C8051F500</w:t>
      </w:r>
      <w:r w:rsidR="007B63DB" w:rsidRPr="009E36A4">
        <w:rPr>
          <w:rFonts w:hint="eastAsia"/>
        </w:rPr>
        <w:t>及其内部外设模块图如下所示：</w:t>
      </w:r>
    </w:p>
    <w:p w14:paraId="2B9EF11A" w14:textId="77777777" w:rsidR="007B63DB" w:rsidRPr="009E36A4" w:rsidRDefault="007B63DB" w:rsidP="007B63DB">
      <w:pPr>
        <w:ind w:firstLine="412"/>
        <w:jc w:val="center"/>
      </w:pPr>
      <w:r w:rsidRPr="009E36A4">
        <w:rPr>
          <w:noProof/>
        </w:rPr>
        <w:lastRenderedPageBreak/>
        <w:drawing>
          <wp:inline distT="0" distB="0" distL="0" distR="0" wp14:anchorId="684FE4FA" wp14:editId="28ADB1BD">
            <wp:extent cx="3019245" cy="295015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22699" cy="2953530"/>
                    </a:xfrm>
                    <a:prstGeom prst="rect">
                      <a:avLst/>
                    </a:prstGeom>
                  </pic:spPr>
                </pic:pic>
              </a:graphicData>
            </a:graphic>
          </wp:inline>
        </w:drawing>
      </w:r>
    </w:p>
    <w:p w14:paraId="0B9438FE" w14:textId="416FDFC4" w:rsidR="007B63DB" w:rsidRDefault="007B63DB" w:rsidP="007B63DB">
      <w:pPr>
        <w:ind w:firstLine="412"/>
        <w:jc w:val="center"/>
        <w:rPr>
          <w:rFonts w:eastAsia="黑体" w:cs="Arial"/>
          <w:kern w:val="0"/>
          <w:sz w:val="18"/>
          <w:szCs w:val="18"/>
        </w:rPr>
      </w:pPr>
      <w:r w:rsidRPr="00CF0BB1">
        <w:rPr>
          <w:rFonts w:eastAsia="黑体" w:cs="Arial" w:hint="eastAsia"/>
          <w:kern w:val="0"/>
          <w:sz w:val="18"/>
          <w:szCs w:val="18"/>
        </w:rPr>
        <w:t>图</w:t>
      </w:r>
      <w:r w:rsidRPr="00CF0BB1">
        <w:rPr>
          <w:rFonts w:eastAsia="黑体" w:cs="Arial" w:hint="eastAsia"/>
          <w:kern w:val="0"/>
          <w:sz w:val="18"/>
          <w:szCs w:val="18"/>
        </w:rPr>
        <w:t>5.2</w:t>
      </w:r>
      <w:r w:rsidRPr="00CF0BB1">
        <w:rPr>
          <w:rFonts w:eastAsia="黑体" w:cs="Arial"/>
          <w:kern w:val="0"/>
          <w:sz w:val="18"/>
          <w:szCs w:val="18"/>
        </w:rPr>
        <w:t xml:space="preserve"> </w:t>
      </w:r>
      <w:r w:rsidRPr="00CF0BB1">
        <w:rPr>
          <w:rFonts w:eastAsia="黑体" w:cs="Arial" w:hint="eastAsia"/>
          <w:kern w:val="0"/>
          <w:sz w:val="18"/>
          <w:szCs w:val="18"/>
        </w:rPr>
        <w:t>C8051F500</w:t>
      </w:r>
      <w:r w:rsidRPr="00CF0BB1">
        <w:rPr>
          <w:rFonts w:eastAsia="黑体" w:cs="Arial" w:hint="eastAsia"/>
          <w:kern w:val="0"/>
          <w:sz w:val="18"/>
          <w:szCs w:val="18"/>
        </w:rPr>
        <w:t>内部模块图</w:t>
      </w:r>
    </w:p>
    <w:p w14:paraId="7BE84495" w14:textId="77777777" w:rsidR="00CF0BB1" w:rsidRPr="00CF0BB1" w:rsidRDefault="00CF0BB1" w:rsidP="007B63DB">
      <w:pPr>
        <w:ind w:firstLine="412"/>
        <w:jc w:val="center"/>
        <w:rPr>
          <w:rFonts w:eastAsia="黑体" w:cs="Arial"/>
          <w:kern w:val="0"/>
          <w:sz w:val="18"/>
          <w:szCs w:val="18"/>
        </w:rPr>
      </w:pPr>
    </w:p>
    <w:p w14:paraId="505B2F7E" w14:textId="77777777" w:rsidR="00613350" w:rsidRPr="009E36A4" w:rsidRDefault="00613350" w:rsidP="009A64B4">
      <w:pPr>
        <w:ind w:firstLine="412"/>
      </w:pPr>
      <w:r w:rsidRPr="009E36A4">
        <w:rPr>
          <w:rFonts w:hint="eastAsia"/>
        </w:rPr>
        <w:t>由</w:t>
      </w:r>
      <w:r w:rsidRPr="009E36A4">
        <w:rPr>
          <w:rFonts w:hint="eastAsia"/>
        </w:rPr>
        <w:t>C8051F500</w:t>
      </w:r>
      <w:r w:rsidRPr="009E36A4">
        <w:rPr>
          <w:rFonts w:hint="eastAsia"/>
        </w:rPr>
        <w:t>对的内部模块图可以看出，</w:t>
      </w:r>
      <w:r w:rsidRPr="009E36A4">
        <w:rPr>
          <w:rFonts w:hint="eastAsia"/>
        </w:rPr>
        <w:t>C8051F500</w:t>
      </w:r>
      <w:r w:rsidRPr="009E36A4">
        <w:rPr>
          <w:rFonts w:hint="eastAsia"/>
        </w:rPr>
        <w:t>虽然采用的内核时</w:t>
      </w:r>
      <w:r w:rsidRPr="009E36A4">
        <w:rPr>
          <w:rFonts w:hint="eastAsia"/>
        </w:rPr>
        <w:t>51</w:t>
      </w:r>
      <w:r w:rsidRPr="009E36A4">
        <w:rPr>
          <w:rFonts w:hint="eastAsia"/>
        </w:rPr>
        <w:t>内核，但却具备相当丰富的外设</w:t>
      </w:r>
      <w:r w:rsidR="001F499F" w:rsidRPr="009E36A4">
        <w:rPr>
          <w:rFonts w:hint="eastAsia"/>
        </w:rPr>
        <w:t>。它具有一个</w:t>
      </w:r>
      <w:r w:rsidR="001F499F" w:rsidRPr="009E36A4">
        <w:rPr>
          <w:rFonts w:hint="eastAsia"/>
        </w:rPr>
        <w:t>12</w:t>
      </w:r>
      <w:r w:rsidR="001F499F" w:rsidRPr="009E36A4">
        <w:rPr>
          <w:rFonts w:hint="eastAsia"/>
        </w:rPr>
        <w:t>位的</w:t>
      </w:r>
      <w:r w:rsidR="001F499F" w:rsidRPr="009E36A4">
        <w:rPr>
          <w:rFonts w:hint="eastAsia"/>
        </w:rPr>
        <w:t>ADC</w:t>
      </w:r>
      <w:r w:rsidR="001F499F" w:rsidRPr="009E36A4">
        <w:rPr>
          <w:rFonts w:hint="eastAsia"/>
        </w:rPr>
        <w:t>模块，可以用来对外部模拟信号进行采集传输，而数字模块也很丰富，包括了</w:t>
      </w:r>
      <w:r w:rsidR="001F499F" w:rsidRPr="009E36A4">
        <w:rPr>
          <w:rFonts w:hint="eastAsia"/>
        </w:rPr>
        <w:t>UART</w:t>
      </w:r>
      <w:r w:rsidR="001F499F" w:rsidRPr="009E36A4">
        <w:rPr>
          <w:rFonts w:hint="eastAsia"/>
        </w:rPr>
        <w:t>、</w:t>
      </w:r>
      <w:r w:rsidR="001F499F" w:rsidRPr="009E36A4">
        <w:rPr>
          <w:rFonts w:hint="eastAsia"/>
        </w:rPr>
        <w:t>SPI</w:t>
      </w:r>
      <w:r w:rsidR="001F499F" w:rsidRPr="009E36A4">
        <w:rPr>
          <w:rFonts w:hint="eastAsia"/>
        </w:rPr>
        <w:t>、</w:t>
      </w:r>
      <w:r w:rsidR="001F499F" w:rsidRPr="009E36A4">
        <w:rPr>
          <w:rFonts w:hint="eastAsia"/>
        </w:rPr>
        <w:t>CAN</w:t>
      </w:r>
      <w:r w:rsidR="001F499F" w:rsidRPr="009E36A4">
        <w:rPr>
          <w:rFonts w:hint="eastAsia"/>
        </w:rPr>
        <w:t>模块</w:t>
      </w:r>
      <w:r w:rsidR="00DC7298" w:rsidRPr="009E36A4">
        <w:rPr>
          <w:rFonts w:hint="eastAsia"/>
        </w:rPr>
        <w:t>、、</w:t>
      </w:r>
      <w:r w:rsidR="00DC7298" w:rsidRPr="009E36A4">
        <w:rPr>
          <w:rFonts w:hint="eastAsia"/>
        </w:rPr>
        <w:t>LIN</w:t>
      </w:r>
      <w:r w:rsidR="00DC7298" w:rsidRPr="009E36A4">
        <w:rPr>
          <w:rFonts w:hint="eastAsia"/>
        </w:rPr>
        <w:t>模块、四个定时器等</w:t>
      </w:r>
      <w:r w:rsidR="0062225A" w:rsidRPr="009E36A4">
        <w:rPr>
          <w:rFonts w:hint="eastAsia"/>
        </w:rPr>
        <w:t>。并且，它内部带有一个</w:t>
      </w:r>
      <w:r w:rsidR="0062225A" w:rsidRPr="009E36A4">
        <w:rPr>
          <w:rFonts w:hint="eastAsia"/>
        </w:rPr>
        <w:t>24MHz</w:t>
      </w:r>
      <w:r w:rsidR="0062225A" w:rsidRPr="009E36A4">
        <w:rPr>
          <w:rFonts w:hint="eastAsia"/>
        </w:rPr>
        <w:t>的晶振，这对于一般的系统而言已经是足够的了。</w:t>
      </w:r>
    </w:p>
    <w:p w14:paraId="5539D458" w14:textId="77777777" w:rsidR="00867F62" w:rsidRPr="009E36A4" w:rsidRDefault="00867F62" w:rsidP="00867F62">
      <w:pPr>
        <w:pStyle w:val="3"/>
        <w:spacing w:beforeLines="50" w:before="156" w:afterLines="50" w:after="156" w:line="360" w:lineRule="exact"/>
        <w:ind w:firstLineChars="196" w:firstLine="412"/>
        <w:rPr>
          <w:rFonts w:ascii="Times New Roman" w:hAnsi="Times New Roman" w:cs="Arial"/>
          <w:b w:val="0"/>
          <w:sz w:val="21"/>
          <w:szCs w:val="21"/>
          <w:lang w:eastAsia="zh-CN"/>
        </w:rPr>
      </w:pPr>
      <w:bookmarkStart w:id="103" w:name="_Toc484634811"/>
      <w:r w:rsidRPr="009E36A4">
        <w:rPr>
          <w:rFonts w:ascii="Times New Roman" w:hAnsi="Times New Roman" w:hint="eastAsia"/>
          <w:b w:val="0"/>
          <w:sz w:val="21"/>
          <w:szCs w:val="21"/>
          <w:lang w:eastAsia="zh-CN"/>
        </w:rPr>
        <w:t>5</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2</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2</w:t>
      </w:r>
      <w:r w:rsidRPr="009E36A4">
        <w:rPr>
          <w:rFonts w:ascii="Times New Roman" w:hAnsi="Times New Roman" w:cs="Arial"/>
          <w:b w:val="0"/>
          <w:sz w:val="21"/>
          <w:szCs w:val="21"/>
        </w:rPr>
        <w:t xml:space="preserve"> </w:t>
      </w:r>
      <w:r w:rsidRPr="009E36A4">
        <w:rPr>
          <w:rFonts w:ascii="Times New Roman" w:hAnsi="Times New Roman" w:cs="Arial" w:hint="eastAsia"/>
          <w:b w:val="0"/>
          <w:sz w:val="21"/>
          <w:szCs w:val="21"/>
          <w:lang w:eastAsia="zh-CN"/>
        </w:rPr>
        <w:t>CAN</w:t>
      </w:r>
      <w:r w:rsidRPr="009E36A4">
        <w:rPr>
          <w:rFonts w:ascii="Times New Roman" w:hAnsi="Times New Roman" w:cs="Arial" w:hint="eastAsia"/>
          <w:b w:val="0"/>
          <w:sz w:val="21"/>
          <w:szCs w:val="21"/>
          <w:lang w:eastAsia="zh-CN"/>
        </w:rPr>
        <w:t>收发器选型</w:t>
      </w:r>
      <w:bookmarkEnd w:id="103"/>
    </w:p>
    <w:p w14:paraId="269414C7" w14:textId="0D3A236C" w:rsidR="0087410C" w:rsidRPr="009E36A4" w:rsidRDefault="00206629" w:rsidP="009F0015">
      <w:pPr>
        <w:ind w:firstLine="412"/>
      </w:pPr>
      <w:r w:rsidRPr="009E36A4">
        <w:rPr>
          <w:rFonts w:hint="eastAsia"/>
        </w:rPr>
        <w:t>自从</w:t>
      </w:r>
      <w:r w:rsidRPr="009E36A4">
        <w:rPr>
          <w:rFonts w:hint="eastAsia"/>
        </w:rPr>
        <w:t>CAN</w:t>
      </w:r>
      <w:r w:rsidRPr="009E36A4">
        <w:rPr>
          <w:rFonts w:hint="eastAsia"/>
        </w:rPr>
        <w:t>总线被发明以来，就渐渐被越来越多的工业控制网络和汽车网络所使用</w:t>
      </w:r>
      <w:r w:rsidR="006C02E0" w:rsidRPr="009E36A4">
        <w:rPr>
          <w:rFonts w:hint="eastAsia"/>
        </w:rPr>
        <w:t>，</w:t>
      </w:r>
      <w:r w:rsidR="00B24847" w:rsidRPr="009E36A4">
        <w:rPr>
          <w:rFonts w:hint="eastAsia"/>
        </w:rPr>
        <w:t>CAN</w:t>
      </w:r>
      <w:r w:rsidR="00B24847" w:rsidRPr="009E36A4">
        <w:rPr>
          <w:rFonts w:hint="eastAsia"/>
        </w:rPr>
        <w:t>总线收发器的种类和类型也越来越多</w:t>
      </w:r>
      <w:r w:rsidR="008B3EC7" w:rsidRPr="009E36A4">
        <w:rPr>
          <w:rFonts w:hint="eastAsia"/>
        </w:rPr>
        <w:t>，在这种类繁多的</w:t>
      </w:r>
      <w:r w:rsidR="008B3EC7" w:rsidRPr="009E36A4">
        <w:rPr>
          <w:rFonts w:hint="eastAsia"/>
        </w:rPr>
        <w:t>CAN</w:t>
      </w:r>
      <w:r w:rsidR="008B3EC7" w:rsidRPr="009E36A4">
        <w:rPr>
          <w:rFonts w:hint="eastAsia"/>
        </w:rPr>
        <w:t>收发器中选择出适合系统的一种，则显得相当重要。</w:t>
      </w:r>
      <w:r w:rsidR="00194447" w:rsidRPr="009E36A4">
        <w:rPr>
          <w:rFonts w:hint="eastAsia"/>
        </w:rPr>
        <w:t>本系统在设计时选用</w:t>
      </w:r>
      <w:r w:rsidR="00194447" w:rsidRPr="009E36A4">
        <w:rPr>
          <w:rFonts w:hint="eastAsia"/>
        </w:rPr>
        <w:t>CTM1050T</w:t>
      </w:r>
      <w:r w:rsidR="00194447" w:rsidRPr="009E36A4">
        <w:rPr>
          <w:rFonts w:hint="eastAsia"/>
        </w:rPr>
        <w:t>作为</w:t>
      </w:r>
      <w:r w:rsidR="00194447" w:rsidRPr="009E36A4">
        <w:rPr>
          <w:rFonts w:hint="eastAsia"/>
        </w:rPr>
        <w:t>CAN</w:t>
      </w:r>
      <w:r w:rsidR="00194447" w:rsidRPr="009E36A4">
        <w:rPr>
          <w:rFonts w:hint="eastAsia"/>
        </w:rPr>
        <w:t>收发器</w:t>
      </w:r>
      <w:r w:rsidR="00EB4D9E" w:rsidRPr="009E36A4">
        <w:rPr>
          <w:rFonts w:hint="eastAsia"/>
        </w:rPr>
        <w:t>，</w:t>
      </w:r>
      <w:r w:rsidR="00EB4D9E" w:rsidRPr="009E36A4">
        <w:rPr>
          <w:rFonts w:hint="eastAsia"/>
        </w:rPr>
        <w:t>CTM1050T</w:t>
      </w:r>
      <w:r w:rsidR="00EB4D9E" w:rsidRPr="009E36A4">
        <w:rPr>
          <w:rFonts w:hint="eastAsia"/>
        </w:rPr>
        <w:t>是</w:t>
      </w:r>
      <w:r w:rsidR="00403149" w:rsidRPr="009E36A4">
        <w:rPr>
          <w:rFonts w:hint="eastAsia"/>
        </w:rPr>
        <w:t>一款带隔离（</w:t>
      </w:r>
      <w:r w:rsidR="00403149" w:rsidRPr="009E36A4">
        <w:rPr>
          <w:rFonts w:hint="eastAsia"/>
        </w:rPr>
        <w:t>DC</w:t>
      </w:r>
      <w:r w:rsidR="00403149" w:rsidRPr="009E36A4">
        <w:t xml:space="preserve"> </w:t>
      </w:r>
      <w:r w:rsidR="00403149" w:rsidRPr="009E36A4">
        <w:rPr>
          <w:rFonts w:hint="eastAsia"/>
        </w:rPr>
        <w:t>2500V</w:t>
      </w:r>
      <w:r w:rsidR="00403149" w:rsidRPr="009E36A4">
        <w:rPr>
          <w:rFonts w:hint="eastAsia"/>
        </w:rPr>
        <w:t>）并且具备</w:t>
      </w:r>
      <w:r w:rsidR="00403149" w:rsidRPr="009E36A4">
        <w:rPr>
          <w:rFonts w:hint="eastAsia"/>
        </w:rPr>
        <w:t>ESD</w:t>
      </w:r>
      <w:r w:rsidR="00403149" w:rsidRPr="009E36A4">
        <w:rPr>
          <w:rFonts w:hint="eastAsia"/>
        </w:rPr>
        <w:t>保护功能的高速</w:t>
      </w:r>
      <w:r w:rsidR="00403149" w:rsidRPr="009E36A4">
        <w:rPr>
          <w:rFonts w:hint="eastAsia"/>
        </w:rPr>
        <w:t>CAN</w:t>
      </w:r>
      <w:r w:rsidR="00403149" w:rsidRPr="009E36A4">
        <w:rPr>
          <w:rFonts w:hint="eastAsia"/>
        </w:rPr>
        <w:t>收发器，</w:t>
      </w:r>
      <w:r w:rsidR="00700E86" w:rsidRPr="009E36A4">
        <w:rPr>
          <w:rFonts w:hint="eastAsia"/>
        </w:rPr>
        <w:t>该</w:t>
      </w:r>
      <w:r w:rsidR="00403149" w:rsidRPr="009E36A4">
        <w:rPr>
          <w:rFonts w:hint="eastAsia"/>
        </w:rPr>
        <w:t>收发器</w:t>
      </w:r>
      <w:r w:rsidR="00700E86" w:rsidRPr="009E36A4">
        <w:rPr>
          <w:rFonts w:hint="eastAsia"/>
        </w:rPr>
        <w:t>内部集成了所有</w:t>
      </w:r>
      <w:r w:rsidR="00700E86" w:rsidRPr="009E36A4">
        <w:rPr>
          <w:rFonts w:hint="eastAsia"/>
        </w:rPr>
        <w:t>CAN</w:t>
      </w:r>
      <w:r w:rsidR="00700E86" w:rsidRPr="009E36A4">
        <w:rPr>
          <w:rFonts w:hint="eastAsia"/>
        </w:rPr>
        <w:t>隔离和收、发器件。该收发器和</w:t>
      </w:r>
      <w:r w:rsidR="00700E86" w:rsidRPr="009E36A4">
        <w:rPr>
          <w:rFonts w:hint="eastAsia"/>
        </w:rPr>
        <w:t>TJA1050</w:t>
      </w:r>
      <w:r w:rsidR="00700E86" w:rsidRPr="009E36A4">
        <w:rPr>
          <w:rFonts w:hint="eastAsia"/>
        </w:rPr>
        <w:t>一样，符合</w:t>
      </w:r>
      <w:r w:rsidR="00700E86" w:rsidRPr="009E36A4">
        <w:rPr>
          <w:rFonts w:hint="eastAsia"/>
        </w:rPr>
        <w:t>ISO11898</w:t>
      </w:r>
      <w:r w:rsidR="00700E86" w:rsidRPr="009E36A4">
        <w:rPr>
          <w:rFonts w:hint="eastAsia"/>
        </w:rPr>
        <w:t>标准，因此它可以和其他符合</w:t>
      </w:r>
      <w:r w:rsidR="00700E86" w:rsidRPr="009E36A4">
        <w:rPr>
          <w:rFonts w:hint="eastAsia"/>
        </w:rPr>
        <w:t>ISO11898</w:t>
      </w:r>
      <w:r w:rsidR="00700E86" w:rsidRPr="009E36A4">
        <w:rPr>
          <w:rFonts w:hint="eastAsia"/>
        </w:rPr>
        <w:t>的</w:t>
      </w:r>
      <w:r w:rsidR="00700E86" w:rsidRPr="009E36A4">
        <w:rPr>
          <w:rFonts w:hint="eastAsia"/>
        </w:rPr>
        <w:t>CAN</w:t>
      </w:r>
      <w:r w:rsidR="00700E86" w:rsidRPr="009E36A4">
        <w:rPr>
          <w:rFonts w:hint="eastAsia"/>
        </w:rPr>
        <w:t>收发器在同一个系统中共同工作。</w:t>
      </w:r>
    </w:p>
    <w:p w14:paraId="19EDE3D9" w14:textId="77777777" w:rsidR="00CD5C47" w:rsidRPr="009E36A4" w:rsidRDefault="00CD5C47" w:rsidP="00B24847">
      <w:pPr>
        <w:ind w:firstLine="412"/>
        <w:jc w:val="left"/>
      </w:pPr>
      <w:r w:rsidRPr="009E36A4">
        <w:rPr>
          <w:noProof/>
        </w:rPr>
        <w:drawing>
          <wp:inline distT="0" distB="0" distL="0" distR="0" wp14:anchorId="73862B9D" wp14:editId="2A8872C2">
            <wp:extent cx="4977441" cy="1480680"/>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5619"/>
                    <a:stretch/>
                  </pic:blipFill>
                  <pic:spPr bwMode="auto">
                    <a:xfrm>
                      <a:off x="0" y="0"/>
                      <a:ext cx="4977913" cy="1480820"/>
                    </a:xfrm>
                    <a:prstGeom prst="rect">
                      <a:avLst/>
                    </a:prstGeom>
                    <a:ln>
                      <a:noFill/>
                    </a:ln>
                    <a:extLst>
                      <a:ext uri="{53640926-AAD7-44D8-BBD7-CCE9431645EC}">
                        <a14:shadowObscured xmlns:a14="http://schemas.microsoft.com/office/drawing/2010/main"/>
                      </a:ext>
                    </a:extLst>
                  </pic:spPr>
                </pic:pic>
              </a:graphicData>
            </a:graphic>
          </wp:inline>
        </w:drawing>
      </w:r>
    </w:p>
    <w:p w14:paraId="564AAF3B" w14:textId="37F4F1E9" w:rsidR="00EE723F" w:rsidRDefault="00EE723F" w:rsidP="001C29C4">
      <w:pPr>
        <w:ind w:firstLine="412"/>
        <w:jc w:val="center"/>
        <w:rPr>
          <w:rFonts w:eastAsia="黑体" w:cs="Arial"/>
          <w:kern w:val="0"/>
          <w:sz w:val="18"/>
          <w:szCs w:val="18"/>
        </w:rPr>
      </w:pPr>
      <w:r w:rsidRPr="006705DD">
        <w:rPr>
          <w:rFonts w:eastAsia="黑体" w:cs="Arial" w:hint="eastAsia"/>
          <w:kern w:val="0"/>
          <w:sz w:val="18"/>
          <w:szCs w:val="18"/>
        </w:rPr>
        <w:t>图</w:t>
      </w:r>
      <w:r w:rsidRPr="006705DD">
        <w:rPr>
          <w:rFonts w:eastAsia="黑体" w:cs="Arial" w:hint="eastAsia"/>
          <w:kern w:val="0"/>
          <w:sz w:val="18"/>
          <w:szCs w:val="18"/>
        </w:rPr>
        <w:t>5.</w:t>
      </w:r>
      <w:r w:rsidR="00DB1212" w:rsidRPr="006705DD">
        <w:rPr>
          <w:rFonts w:eastAsia="黑体" w:cs="Arial" w:hint="eastAsia"/>
          <w:kern w:val="0"/>
          <w:sz w:val="18"/>
          <w:szCs w:val="18"/>
        </w:rPr>
        <w:t>3</w:t>
      </w:r>
      <w:r w:rsidRPr="006705DD">
        <w:rPr>
          <w:rFonts w:eastAsia="黑体" w:cs="Arial"/>
          <w:kern w:val="0"/>
          <w:sz w:val="18"/>
          <w:szCs w:val="18"/>
        </w:rPr>
        <w:t xml:space="preserve"> </w:t>
      </w:r>
      <w:r w:rsidRPr="006705DD">
        <w:rPr>
          <w:rFonts w:eastAsia="黑体" w:cs="Arial" w:hint="eastAsia"/>
          <w:kern w:val="0"/>
          <w:sz w:val="18"/>
          <w:szCs w:val="18"/>
        </w:rPr>
        <w:t>CTM1050</w:t>
      </w:r>
      <w:r w:rsidR="007F26AB" w:rsidRPr="006705DD">
        <w:rPr>
          <w:rFonts w:eastAsia="黑体" w:cs="Arial" w:hint="eastAsia"/>
          <w:kern w:val="0"/>
          <w:sz w:val="18"/>
          <w:szCs w:val="18"/>
        </w:rPr>
        <w:t>典型运用示例</w:t>
      </w:r>
    </w:p>
    <w:p w14:paraId="4AF15707" w14:textId="77777777" w:rsidR="006705DD" w:rsidRPr="006705DD" w:rsidRDefault="006705DD" w:rsidP="001C29C4">
      <w:pPr>
        <w:ind w:firstLine="412"/>
        <w:jc w:val="center"/>
        <w:rPr>
          <w:rFonts w:eastAsia="黑体" w:cs="Arial"/>
          <w:kern w:val="0"/>
          <w:sz w:val="18"/>
          <w:szCs w:val="18"/>
        </w:rPr>
      </w:pPr>
    </w:p>
    <w:p w14:paraId="0A315B81" w14:textId="48A07F4D" w:rsidR="001C29C4" w:rsidRPr="009E36A4" w:rsidRDefault="008D7B96" w:rsidP="009F0015">
      <w:pPr>
        <w:ind w:firstLine="412"/>
      </w:pPr>
      <w:r>
        <w:rPr>
          <w:rFonts w:hint="eastAsia"/>
        </w:rPr>
        <w:t>图</w:t>
      </w:r>
      <w:r>
        <w:rPr>
          <w:rFonts w:hint="eastAsia"/>
        </w:rPr>
        <w:t>5.3</w:t>
      </w:r>
      <w:r>
        <w:rPr>
          <w:rFonts w:hint="eastAsia"/>
        </w:rPr>
        <w:t>所示</w:t>
      </w:r>
      <w:r>
        <w:t>为</w:t>
      </w:r>
      <w:r w:rsidRPr="009E36A4">
        <w:rPr>
          <w:rFonts w:hint="eastAsia"/>
        </w:rPr>
        <w:t>CTM1050T</w:t>
      </w:r>
      <w:r w:rsidRPr="009E36A4">
        <w:rPr>
          <w:rFonts w:hint="eastAsia"/>
        </w:rPr>
        <w:t>在网络中的典型运用</w:t>
      </w:r>
      <w:r>
        <w:rPr>
          <w:rFonts w:hint="eastAsia"/>
        </w:rPr>
        <w:t>，由</w:t>
      </w:r>
      <w:r w:rsidR="000225FA" w:rsidRPr="009E36A4">
        <w:rPr>
          <w:rFonts w:hint="eastAsia"/>
        </w:rPr>
        <w:t>图可以看出，</w:t>
      </w:r>
      <w:r w:rsidR="00865E05" w:rsidRPr="009E36A4">
        <w:rPr>
          <w:rFonts w:hint="eastAsia"/>
        </w:rPr>
        <w:t>CTM105</w:t>
      </w:r>
      <w:r w:rsidR="00865E05" w:rsidRPr="009E36A4">
        <w:t>0</w:t>
      </w:r>
      <w:r w:rsidR="000225FA" w:rsidRPr="009E36A4">
        <w:rPr>
          <w:rFonts w:hint="eastAsia"/>
        </w:rPr>
        <w:t>可以连接任意一款</w:t>
      </w:r>
      <w:r w:rsidR="000225FA" w:rsidRPr="009E36A4">
        <w:rPr>
          <w:rFonts w:hint="eastAsia"/>
        </w:rPr>
        <w:t>CAN</w:t>
      </w:r>
      <w:r w:rsidR="000225FA" w:rsidRPr="009E36A4">
        <w:rPr>
          <w:rFonts w:hint="eastAsia"/>
        </w:rPr>
        <w:t>协议控制器，并且，使用</w:t>
      </w:r>
      <w:r w:rsidR="000225FA" w:rsidRPr="009E36A4">
        <w:rPr>
          <w:rFonts w:hint="eastAsia"/>
        </w:rPr>
        <w:t>CTM1050</w:t>
      </w:r>
      <w:r w:rsidR="000225FA" w:rsidRPr="009E36A4">
        <w:rPr>
          <w:rFonts w:hint="eastAsia"/>
        </w:rPr>
        <w:t>作为</w:t>
      </w:r>
      <w:r w:rsidR="000225FA" w:rsidRPr="009E36A4">
        <w:rPr>
          <w:rFonts w:hint="eastAsia"/>
        </w:rPr>
        <w:t>CAN</w:t>
      </w:r>
      <w:r w:rsidR="000225FA" w:rsidRPr="009E36A4">
        <w:rPr>
          <w:rFonts w:hint="eastAsia"/>
        </w:rPr>
        <w:t>收发器的电路模型相对简化很多。</w:t>
      </w:r>
      <w:r w:rsidR="000225FA" w:rsidRPr="009E36A4">
        <w:rPr>
          <w:rFonts w:hint="eastAsia"/>
        </w:rPr>
        <w:lastRenderedPageBreak/>
        <w:t>在以往常规设计中，往往需要在电路中增加光耦、</w:t>
      </w:r>
      <w:r w:rsidR="000225FA" w:rsidRPr="009E36A4">
        <w:rPr>
          <w:rFonts w:hint="eastAsia"/>
        </w:rPr>
        <w:t>DC</w:t>
      </w:r>
      <w:r w:rsidR="000225FA" w:rsidRPr="009E36A4">
        <w:t>-DC</w:t>
      </w:r>
      <w:r w:rsidR="000225FA" w:rsidRPr="009E36A4">
        <w:rPr>
          <w:rFonts w:hint="eastAsia"/>
        </w:rPr>
        <w:t>隔离、</w:t>
      </w:r>
      <w:r w:rsidR="000225FA" w:rsidRPr="009E36A4">
        <w:rPr>
          <w:rFonts w:hint="eastAsia"/>
        </w:rPr>
        <w:t>CAN</w:t>
      </w:r>
      <w:r w:rsidR="000225FA" w:rsidRPr="009E36A4">
        <w:rPr>
          <w:rFonts w:hint="eastAsia"/>
        </w:rPr>
        <w:t>收发器才能实现带隔离的</w:t>
      </w:r>
      <w:r w:rsidR="000225FA" w:rsidRPr="009E36A4">
        <w:rPr>
          <w:rFonts w:hint="eastAsia"/>
        </w:rPr>
        <w:t>CAN</w:t>
      </w:r>
      <w:r w:rsidR="000225FA" w:rsidRPr="009E36A4">
        <w:rPr>
          <w:rFonts w:hint="eastAsia"/>
        </w:rPr>
        <w:t>收发模块，而是用</w:t>
      </w:r>
      <w:r w:rsidR="000225FA" w:rsidRPr="009E36A4">
        <w:rPr>
          <w:rFonts w:hint="eastAsia"/>
        </w:rPr>
        <w:t>CTM1050</w:t>
      </w:r>
      <w:r w:rsidR="000225FA" w:rsidRPr="009E36A4">
        <w:rPr>
          <w:rFonts w:hint="eastAsia"/>
        </w:rPr>
        <w:t>，仅用一个</w:t>
      </w:r>
      <w:r w:rsidR="000225FA" w:rsidRPr="009E36A4">
        <w:rPr>
          <w:rFonts w:hint="eastAsia"/>
        </w:rPr>
        <w:t>CAN</w:t>
      </w:r>
      <w:r w:rsidR="000225FA" w:rsidRPr="009E36A4">
        <w:rPr>
          <w:rFonts w:hint="eastAsia"/>
        </w:rPr>
        <w:t>收发器便解决了所有问题。</w:t>
      </w:r>
    </w:p>
    <w:p w14:paraId="22901B03" w14:textId="77777777" w:rsidR="00D8265F" w:rsidRPr="009E36A4" w:rsidRDefault="00D8265F" w:rsidP="00D8265F">
      <w:pPr>
        <w:pStyle w:val="3"/>
        <w:spacing w:beforeLines="50" w:before="156" w:afterLines="50" w:after="156" w:line="360" w:lineRule="exact"/>
        <w:ind w:firstLineChars="196" w:firstLine="412"/>
        <w:rPr>
          <w:rFonts w:ascii="Times New Roman" w:hAnsi="Times New Roman" w:cs="Arial"/>
          <w:b w:val="0"/>
          <w:sz w:val="21"/>
          <w:szCs w:val="21"/>
        </w:rPr>
      </w:pPr>
      <w:bookmarkStart w:id="104" w:name="_Toc484634812"/>
      <w:r w:rsidRPr="009E36A4">
        <w:rPr>
          <w:rFonts w:ascii="Times New Roman" w:hAnsi="Times New Roman" w:hint="eastAsia"/>
          <w:b w:val="0"/>
          <w:sz w:val="21"/>
          <w:szCs w:val="21"/>
          <w:lang w:eastAsia="zh-CN"/>
        </w:rPr>
        <w:t>5</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2</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3</w:t>
      </w:r>
      <w:r w:rsidRPr="009E36A4">
        <w:rPr>
          <w:rFonts w:ascii="Times New Roman" w:hAnsi="Times New Roman" w:cs="Arial"/>
          <w:b w:val="0"/>
          <w:sz w:val="21"/>
          <w:szCs w:val="21"/>
        </w:rPr>
        <w:t xml:space="preserve"> </w:t>
      </w:r>
      <w:r w:rsidRPr="009E36A4">
        <w:rPr>
          <w:rFonts w:ascii="Times New Roman" w:hAnsi="Times New Roman" w:cs="Arial" w:hint="eastAsia"/>
          <w:b w:val="0"/>
          <w:sz w:val="21"/>
          <w:szCs w:val="21"/>
          <w:lang w:eastAsia="zh-CN"/>
        </w:rPr>
        <w:t>其他元器件选型</w:t>
      </w:r>
      <w:bookmarkEnd w:id="104"/>
    </w:p>
    <w:p w14:paraId="0D690FF2" w14:textId="77777777" w:rsidR="00C72C2A" w:rsidRPr="009E36A4" w:rsidRDefault="009A64B4" w:rsidP="00C602D2">
      <w:pPr>
        <w:ind w:firstLine="412"/>
      </w:pPr>
      <w:r w:rsidRPr="009E36A4">
        <w:rPr>
          <w:rFonts w:hint="eastAsia"/>
        </w:rPr>
        <w:t>除了主控芯片和</w:t>
      </w:r>
      <w:r w:rsidR="009C058A" w:rsidRPr="009E36A4">
        <w:rPr>
          <w:rFonts w:hint="eastAsia"/>
        </w:rPr>
        <w:t>CAN</w:t>
      </w:r>
      <w:r w:rsidR="009C058A" w:rsidRPr="009E36A4">
        <w:rPr>
          <w:rFonts w:hint="eastAsia"/>
        </w:rPr>
        <w:t>收发器外，在此硬件系统中</w:t>
      </w:r>
      <w:r w:rsidR="00216DA3" w:rsidRPr="009E36A4">
        <w:rPr>
          <w:rFonts w:hint="eastAsia"/>
        </w:rPr>
        <w:t>还有</w:t>
      </w:r>
      <w:r w:rsidR="00216DA3" w:rsidRPr="009E36A4">
        <w:rPr>
          <w:rFonts w:hint="eastAsia"/>
        </w:rPr>
        <w:t>24V</w:t>
      </w:r>
      <w:r w:rsidR="00216DA3" w:rsidRPr="009E36A4">
        <w:rPr>
          <w:rFonts w:hint="eastAsia"/>
        </w:rPr>
        <w:t>降压到</w:t>
      </w:r>
      <w:r w:rsidR="00216DA3" w:rsidRPr="009E36A4">
        <w:rPr>
          <w:rFonts w:hint="eastAsia"/>
        </w:rPr>
        <w:t>5V</w:t>
      </w:r>
      <w:r w:rsidR="00216DA3" w:rsidRPr="009E36A4">
        <w:rPr>
          <w:rFonts w:hint="eastAsia"/>
        </w:rPr>
        <w:t>的</w:t>
      </w:r>
      <w:r w:rsidR="00216DA3" w:rsidRPr="009E36A4">
        <w:rPr>
          <w:rFonts w:hint="eastAsia"/>
        </w:rPr>
        <w:t>DC-DC</w:t>
      </w:r>
      <w:r w:rsidR="00216DA3" w:rsidRPr="009E36A4">
        <w:rPr>
          <w:rFonts w:hint="eastAsia"/>
        </w:rPr>
        <w:t>模块、</w:t>
      </w:r>
      <w:r w:rsidR="009C7BC2" w:rsidRPr="009E36A4">
        <w:rPr>
          <w:rFonts w:hint="eastAsia"/>
        </w:rPr>
        <w:t>驱动数码管的</w:t>
      </w:r>
      <w:r w:rsidR="009C7BC2" w:rsidRPr="009E36A4">
        <w:rPr>
          <w:rFonts w:hint="eastAsia"/>
        </w:rPr>
        <w:t>D</w:t>
      </w:r>
      <w:r w:rsidR="009C7BC2" w:rsidRPr="009E36A4">
        <w:rPr>
          <w:rFonts w:hint="eastAsia"/>
        </w:rPr>
        <w:t>触发器、对数模转化进行处理的运算放大器以及驱动电磁阀的</w:t>
      </w:r>
      <w:r w:rsidR="009C7BC2" w:rsidRPr="009E36A4">
        <w:rPr>
          <w:rFonts w:hint="eastAsia"/>
        </w:rPr>
        <w:t>MOS</w:t>
      </w:r>
      <w:r w:rsidR="009C7BC2" w:rsidRPr="009E36A4">
        <w:rPr>
          <w:rFonts w:hint="eastAsia"/>
        </w:rPr>
        <w:t>管等</w:t>
      </w:r>
      <w:r w:rsidR="00CD2693" w:rsidRPr="009E36A4">
        <w:rPr>
          <w:rFonts w:hint="eastAsia"/>
        </w:rPr>
        <w:t>。</w:t>
      </w:r>
      <w:r w:rsidR="009C7BC2" w:rsidRPr="009E36A4">
        <w:rPr>
          <w:rFonts w:hint="eastAsia"/>
        </w:rPr>
        <w:t>虽然这些器件都已经发展的很成熟，但是仍然需要结合系统需要进行谨慎选取。</w:t>
      </w:r>
      <w:r w:rsidR="009D4A42" w:rsidRPr="009E36A4">
        <w:rPr>
          <w:rFonts w:hint="eastAsia"/>
        </w:rPr>
        <w:t>对于</w:t>
      </w:r>
      <w:r w:rsidR="009D4A42" w:rsidRPr="009E36A4">
        <w:rPr>
          <w:rFonts w:hint="eastAsia"/>
        </w:rPr>
        <w:t>24V</w:t>
      </w:r>
      <w:r w:rsidR="009D4A42" w:rsidRPr="009E36A4">
        <w:rPr>
          <w:rFonts w:hint="eastAsia"/>
        </w:rPr>
        <w:t>降压</w:t>
      </w:r>
      <w:r w:rsidR="009D4A42" w:rsidRPr="009E36A4">
        <w:rPr>
          <w:rFonts w:hint="eastAsia"/>
        </w:rPr>
        <w:t>5V</w:t>
      </w:r>
      <w:r w:rsidR="009D4A42" w:rsidRPr="009E36A4">
        <w:rPr>
          <w:rFonts w:hint="eastAsia"/>
        </w:rPr>
        <w:t>的</w:t>
      </w:r>
      <w:r w:rsidR="009D4A42" w:rsidRPr="009E36A4">
        <w:rPr>
          <w:rFonts w:hint="eastAsia"/>
        </w:rPr>
        <w:t>DC-DC</w:t>
      </w:r>
      <w:r w:rsidR="009D4A42" w:rsidRPr="009E36A4">
        <w:rPr>
          <w:rFonts w:hint="eastAsia"/>
        </w:rPr>
        <w:t>芯片，市面上有</w:t>
      </w:r>
      <w:r w:rsidR="009D4A42" w:rsidRPr="009E36A4">
        <w:rPr>
          <w:rFonts w:hint="eastAsia"/>
        </w:rPr>
        <w:t>LM2576</w:t>
      </w:r>
      <w:r w:rsidR="009D4A42" w:rsidRPr="009E36A4">
        <w:rPr>
          <w:rFonts w:hint="eastAsia"/>
        </w:rPr>
        <w:t>、</w:t>
      </w:r>
      <w:r w:rsidR="009D4A42" w:rsidRPr="009E36A4">
        <w:t>max5035</w:t>
      </w:r>
      <w:r w:rsidR="009D4A42" w:rsidRPr="009E36A4">
        <w:rPr>
          <w:rFonts w:hint="eastAsia"/>
        </w:rPr>
        <w:t>、</w:t>
      </w:r>
      <w:r w:rsidR="009D4A42" w:rsidRPr="009E36A4">
        <w:rPr>
          <w:rFonts w:hint="eastAsia"/>
        </w:rPr>
        <w:t>HDW24S</w:t>
      </w:r>
      <w:r w:rsidR="009D4A42" w:rsidRPr="009E36A4">
        <w:t>5</w:t>
      </w:r>
      <w:r w:rsidR="009D4A42" w:rsidRPr="009E36A4">
        <w:rPr>
          <w:rFonts w:hint="eastAsia"/>
        </w:rPr>
        <w:t>等，考虑到系统运行的可靠性，我们选择具有优秀衡压能力和文波抑制能力强的</w:t>
      </w:r>
      <w:r w:rsidR="009D4A42" w:rsidRPr="009E36A4">
        <w:rPr>
          <w:rFonts w:hint="eastAsia"/>
        </w:rPr>
        <w:t>HDW24S</w:t>
      </w:r>
      <w:r w:rsidR="009D4A42" w:rsidRPr="009E36A4">
        <w:t>5</w:t>
      </w:r>
      <w:r w:rsidR="009D4A42" w:rsidRPr="009E36A4">
        <w:rPr>
          <w:rFonts w:hint="eastAsia"/>
        </w:rPr>
        <w:t>作为电源模块的</w:t>
      </w:r>
      <w:r w:rsidR="009D4A42" w:rsidRPr="009E36A4">
        <w:rPr>
          <w:rFonts w:hint="eastAsia"/>
        </w:rPr>
        <w:t>DC-DC</w:t>
      </w:r>
      <w:r w:rsidR="009D4A42" w:rsidRPr="009E36A4">
        <w:rPr>
          <w:rFonts w:hint="eastAsia"/>
        </w:rPr>
        <w:t>模块。</w:t>
      </w:r>
      <w:r w:rsidR="007160C1" w:rsidRPr="009E36A4">
        <w:rPr>
          <w:rFonts w:hint="eastAsia"/>
        </w:rPr>
        <w:t>而对于驱动数码管的</w:t>
      </w:r>
      <w:r w:rsidR="007160C1" w:rsidRPr="009E36A4">
        <w:rPr>
          <w:rFonts w:hint="eastAsia"/>
        </w:rPr>
        <w:t>D</w:t>
      </w:r>
      <w:r w:rsidR="007160C1" w:rsidRPr="009E36A4">
        <w:rPr>
          <w:rFonts w:hint="eastAsia"/>
        </w:rPr>
        <w:t>触发器，由于各类触发器都已经有很成熟的应用技术，因此我们采用市场上使用最广泛的边沿触发</w:t>
      </w:r>
      <w:r w:rsidR="007160C1" w:rsidRPr="009E36A4">
        <w:rPr>
          <w:rFonts w:hint="eastAsia"/>
        </w:rPr>
        <w:t>D</w:t>
      </w:r>
      <w:r w:rsidR="007160C1" w:rsidRPr="009E36A4">
        <w:rPr>
          <w:rFonts w:hint="eastAsia"/>
        </w:rPr>
        <w:t>触发器</w:t>
      </w:r>
      <w:r w:rsidR="007160C1" w:rsidRPr="009E36A4">
        <w:rPr>
          <w:rFonts w:hint="eastAsia"/>
        </w:rPr>
        <w:t>74A</w:t>
      </w:r>
      <w:r w:rsidR="007160C1" w:rsidRPr="009E36A4">
        <w:t>LS574</w:t>
      </w:r>
      <w:r w:rsidR="007160C1" w:rsidRPr="009E36A4">
        <w:rPr>
          <w:rFonts w:hint="eastAsia"/>
        </w:rPr>
        <w:t>作为系统的</w:t>
      </w:r>
      <w:r w:rsidR="007160C1" w:rsidRPr="009E36A4">
        <w:rPr>
          <w:rFonts w:hint="eastAsia"/>
        </w:rPr>
        <w:t>D</w:t>
      </w:r>
      <w:r w:rsidR="007160C1" w:rsidRPr="009E36A4">
        <w:rPr>
          <w:rFonts w:hint="eastAsia"/>
        </w:rPr>
        <w:t>触发器。</w:t>
      </w:r>
      <w:r w:rsidR="00F05BB8" w:rsidRPr="009E36A4">
        <w:rPr>
          <w:rFonts w:hint="eastAsia"/>
        </w:rPr>
        <w:t>运算放大器一般而言技术都</w:t>
      </w:r>
      <w:r w:rsidR="00266096" w:rsidRPr="009E36A4">
        <w:rPr>
          <w:rFonts w:hint="eastAsia"/>
        </w:rPr>
        <w:t>比较成熟了，因此也是选用应用较多的成本较低的</w:t>
      </w:r>
      <w:r w:rsidR="00266096" w:rsidRPr="009E36A4">
        <w:rPr>
          <w:rFonts w:hint="eastAsia"/>
        </w:rPr>
        <w:t>LM324</w:t>
      </w:r>
      <w:r w:rsidR="00266096" w:rsidRPr="009E36A4">
        <w:rPr>
          <w:rFonts w:hint="eastAsia"/>
        </w:rPr>
        <w:t>作为系统的运放。</w:t>
      </w:r>
    </w:p>
    <w:p w14:paraId="12955FD4" w14:textId="77777777" w:rsidR="00C72C2A" w:rsidRPr="009E36A4" w:rsidRDefault="00812C4D" w:rsidP="00C72C2A">
      <w:pPr>
        <w:pStyle w:val="2"/>
        <w:spacing w:beforeLines="50" w:before="156" w:afterLines="50" w:after="156" w:line="360" w:lineRule="exact"/>
        <w:rPr>
          <w:rFonts w:eastAsia="黑体"/>
          <w:b w:val="0"/>
          <w:i w:val="0"/>
          <w:lang w:eastAsia="zh-CN"/>
        </w:rPr>
      </w:pPr>
      <w:bookmarkStart w:id="105" w:name="_Toc484634813"/>
      <w:r w:rsidRPr="009E36A4">
        <w:rPr>
          <w:rFonts w:eastAsia="黑体" w:hint="eastAsia"/>
          <w:b w:val="0"/>
          <w:i w:val="0"/>
          <w:lang w:eastAsia="zh-CN"/>
        </w:rPr>
        <w:t>5</w:t>
      </w:r>
      <w:r w:rsidR="00C72C2A" w:rsidRPr="009E36A4">
        <w:rPr>
          <w:rFonts w:eastAsia="黑体"/>
          <w:b w:val="0"/>
          <w:i w:val="0"/>
        </w:rPr>
        <w:t xml:space="preserve">.3 </w:t>
      </w:r>
      <w:r w:rsidR="00476CF1" w:rsidRPr="009E36A4">
        <w:rPr>
          <w:rFonts w:eastAsia="黑体" w:hint="eastAsia"/>
          <w:b w:val="0"/>
          <w:i w:val="0"/>
          <w:lang w:eastAsia="zh-CN"/>
        </w:rPr>
        <w:t>模拟电路设计</w:t>
      </w:r>
      <w:bookmarkEnd w:id="105"/>
    </w:p>
    <w:p w14:paraId="078A023D" w14:textId="77777777" w:rsidR="008C3036" w:rsidRPr="009E36A4" w:rsidRDefault="00C14FE8" w:rsidP="00183754">
      <w:pPr>
        <w:ind w:firstLine="412"/>
      </w:pPr>
      <w:r w:rsidRPr="009E36A4">
        <w:rPr>
          <w:rFonts w:hint="eastAsia"/>
        </w:rPr>
        <w:t>在这一小节里，</w:t>
      </w:r>
      <w:r w:rsidR="0048501A" w:rsidRPr="009E36A4">
        <w:rPr>
          <w:rFonts w:hint="eastAsia"/>
        </w:rPr>
        <w:t>硬件部分的具体实现内容将会被详细的介绍</w:t>
      </w:r>
      <w:r w:rsidR="009D7E93" w:rsidRPr="009E36A4">
        <w:rPr>
          <w:rFonts w:hint="eastAsia"/>
        </w:rPr>
        <w:t>。目前用来设计硬刷电路板的电路设计软件很多，</w:t>
      </w:r>
      <w:r w:rsidR="00183754" w:rsidRPr="009E36A4">
        <w:rPr>
          <w:rFonts w:hint="eastAsia"/>
        </w:rPr>
        <w:t>包括</w:t>
      </w:r>
      <w:r w:rsidR="009D7E93" w:rsidRPr="009E36A4">
        <w:rPr>
          <w:rFonts w:hint="eastAsia"/>
        </w:rPr>
        <w:t>美国</w:t>
      </w:r>
      <w:r w:rsidR="009D7E93" w:rsidRPr="009E36A4">
        <w:rPr>
          <w:rFonts w:hint="eastAsia"/>
        </w:rPr>
        <w:t>orCAD</w:t>
      </w:r>
      <w:r w:rsidR="009D7E93" w:rsidRPr="009E36A4">
        <w:rPr>
          <w:rFonts w:hint="eastAsia"/>
        </w:rPr>
        <w:t>公司的</w:t>
      </w:r>
      <w:r w:rsidR="009D7E93" w:rsidRPr="009E36A4">
        <w:rPr>
          <w:rFonts w:hint="eastAsia"/>
        </w:rPr>
        <w:t>o</w:t>
      </w:r>
      <w:r w:rsidR="009D7E93" w:rsidRPr="009E36A4">
        <w:t>rCADPspice</w:t>
      </w:r>
      <w:r w:rsidR="009D7E93" w:rsidRPr="009E36A4">
        <w:rPr>
          <w:rFonts w:hint="eastAsia"/>
        </w:rPr>
        <w:t>、</w:t>
      </w:r>
      <w:r w:rsidR="009D7E93" w:rsidRPr="009E36A4">
        <w:rPr>
          <w:rFonts w:hint="eastAsia"/>
        </w:rPr>
        <w:t>cadence</w:t>
      </w:r>
      <w:r w:rsidR="009D7E93" w:rsidRPr="009E36A4">
        <w:rPr>
          <w:rFonts w:hint="eastAsia"/>
        </w:rPr>
        <w:t>、</w:t>
      </w:r>
      <w:r w:rsidR="009D7E93" w:rsidRPr="009E36A4">
        <w:t>P</w:t>
      </w:r>
      <w:r w:rsidR="009D7E93" w:rsidRPr="009E36A4">
        <w:rPr>
          <w:rFonts w:hint="eastAsia"/>
        </w:rPr>
        <w:t>owerPCB</w:t>
      </w:r>
      <w:r w:rsidR="009D7E93" w:rsidRPr="009E36A4">
        <w:rPr>
          <w:rFonts w:hint="eastAsia"/>
        </w:rPr>
        <w:t>、</w:t>
      </w:r>
      <w:r w:rsidR="009D7E93" w:rsidRPr="009E36A4">
        <w:t>Protel</w:t>
      </w:r>
      <w:r w:rsidR="00E44AD3" w:rsidRPr="009E36A4">
        <w:rPr>
          <w:rFonts w:hint="eastAsia"/>
        </w:rPr>
        <w:t>等。</w:t>
      </w:r>
      <w:r w:rsidR="009D7E93" w:rsidRPr="009E36A4">
        <w:rPr>
          <w:rFonts w:hint="eastAsia"/>
        </w:rPr>
        <w:t>其中</w:t>
      </w:r>
      <w:r w:rsidR="009D7E93" w:rsidRPr="009E36A4">
        <w:rPr>
          <w:rFonts w:hint="eastAsia"/>
        </w:rPr>
        <w:t>Pro</w:t>
      </w:r>
      <w:r w:rsidR="009D7E93" w:rsidRPr="009E36A4">
        <w:t>tel</w:t>
      </w:r>
      <w:r w:rsidR="009D7E93" w:rsidRPr="009E36A4">
        <w:rPr>
          <w:rFonts w:hint="eastAsia"/>
        </w:rPr>
        <w:t>在国内的使用范围最广，而自从</w:t>
      </w:r>
      <w:r w:rsidR="009D7E93" w:rsidRPr="009E36A4">
        <w:rPr>
          <w:rFonts w:hint="eastAsia"/>
        </w:rPr>
        <w:t>2006</w:t>
      </w:r>
      <w:r w:rsidR="009D7E93" w:rsidRPr="009E36A4">
        <w:rPr>
          <w:rFonts w:hint="eastAsia"/>
        </w:rPr>
        <w:t>年更名位</w:t>
      </w:r>
      <w:r w:rsidR="009D7E93" w:rsidRPr="009E36A4">
        <w:rPr>
          <w:rFonts w:hint="eastAsia"/>
        </w:rPr>
        <w:t>Altium</w:t>
      </w:r>
      <w:r w:rsidR="009D7E93" w:rsidRPr="009E36A4">
        <w:t xml:space="preserve"> Designer</w:t>
      </w:r>
      <w:r w:rsidR="009D7E93" w:rsidRPr="009E36A4">
        <w:rPr>
          <w:rFonts w:hint="eastAsia"/>
        </w:rPr>
        <w:t>后，其在中国的使用范围则相比之前更加广阔。</w:t>
      </w:r>
      <w:r w:rsidR="008C3036" w:rsidRPr="009E36A4">
        <w:rPr>
          <w:rFonts w:hint="eastAsia"/>
        </w:rPr>
        <w:t>Altium</w:t>
      </w:r>
      <w:r w:rsidR="008C3036" w:rsidRPr="009E36A4">
        <w:t xml:space="preserve"> Designer</w:t>
      </w:r>
      <w:r w:rsidR="008C3036" w:rsidRPr="009E36A4">
        <w:rPr>
          <w:rFonts w:hint="eastAsia"/>
        </w:rPr>
        <w:t>是一款非常强大的电子产品开发系统，它把原理图绘制、电路仿真、</w:t>
      </w:r>
      <w:r w:rsidR="008C3036" w:rsidRPr="009E36A4">
        <w:rPr>
          <w:rFonts w:hint="eastAsia"/>
        </w:rPr>
        <w:t>PCB</w:t>
      </w:r>
      <w:r w:rsidR="008C3036" w:rsidRPr="009E36A4">
        <w:rPr>
          <w:rFonts w:hint="eastAsia"/>
        </w:rPr>
        <w:t>绘制编辑、拓扑逻辑自动布线、信号完整性分析和设计输出等方面完整地结合起来，为设计者提供了极大的方便，使得电路设计变得更简单便捷</w:t>
      </w:r>
      <w:r w:rsidR="005619B6" w:rsidRPr="009E36A4">
        <w:rPr>
          <w:rFonts w:hint="eastAsia"/>
          <w:vertAlign w:val="superscript"/>
        </w:rPr>
        <w:t>[</w:t>
      </w:r>
      <w:r w:rsidR="00AF4366" w:rsidRPr="009E36A4">
        <w:rPr>
          <w:rFonts w:hint="eastAsia"/>
          <w:vertAlign w:val="superscript"/>
        </w:rPr>
        <w:t>13</w:t>
      </w:r>
    </w:p>
    <w:p w14:paraId="548496CE" w14:textId="77777777" w:rsidR="00C14FE8" w:rsidRPr="009E36A4" w:rsidRDefault="00717869" w:rsidP="00183754">
      <w:pPr>
        <w:ind w:firstLine="412"/>
      </w:pPr>
      <w:r w:rsidRPr="009E36A4">
        <w:rPr>
          <w:rFonts w:hint="eastAsia"/>
        </w:rPr>
        <w:t>本文的电路硬件设计便是采用</w:t>
      </w:r>
      <w:r w:rsidRPr="009E36A4">
        <w:rPr>
          <w:rFonts w:hint="eastAsia"/>
        </w:rPr>
        <w:t>Altium</w:t>
      </w:r>
      <w:r w:rsidRPr="009E36A4">
        <w:t xml:space="preserve"> Designer15</w:t>
      </w:r>
      <w:r w:rsidRPr="009E36A4">
        <w:rPr>
          <w:rFonts w:hint="eastAsia"/>
        </w:rPr>
        <w:t>进行设计。</w:t>
      </w:r>
      <w:r w:rsidR="00270C03" w:rsidRPr="009E36A4">
        <w:rPr>
          <w:rFonts w:hint="eastAsia"/>
        </w:rPr>
        <w:t>硬件部分的设计包括电源模块设计、微处理器模块设计、</w:t>
      </w:r>
      <w:r w:rsidR="00270C03" w:rsidRPr="009E36A4">
        <w:rPr>
          <w:rFonts w:hint="eastAsia"/>
        </w:rPr>
        <w:t>CAN</w:t>
      </w:r>
      <w:r w:rsidR="00270C03" w:rsidRPr="009E36A4">
        <w:rPr>
          <w:rFonts w:hint="eastAsia"/>
        </w:rPr>
        <w:t>收发模块设计、按键模块设计、显示模块设计、电磁阀驱动模块设计和压力采集的</w:t>
      </w:r>
      <w:r w:rsidR="00270C03" w:rsidRPr="009E36A4">
        <w:rPr>
          <w:rFonts w:hint="eastAsia"/>
        </w:rPr>
        <w:t>ADC</w:t>
      </w:r>
      <w:r w:rsidR="00270C03" w:rsidRPr="009E36A4">
        <w:rPr>
          <w:rFonts w:hint="eastAsia"/>
        </w:rPr>
        <w:t>模块设计等。</w:t>
      </w:r>
      <w:r w:rsidR="009D7E93" w:rsidRPr="009E36A4">
        <w:rPr>
          <w:rFonts w:hint="eastAsia"/>
        </w:rPr>
        <w:t>下面将对这些模块的设计分别进行介绍。</w:t>
      </w:r>
    </w:p>
    <w:p w14:paraId="7D9A42F6" w14:textId="77777777" w:rsidR="003F077B" w:rsidRPr="009E36A4" w:rsidRDefault="00562603" w:rsidP="00562603">
      <w:pPr>
        <w:pStyle w:val="3"/>
        <w:spacing w:beforeLines="50" w:before="156" w:afterLines="50" w:after="156" w:line="360" w:lineRule="exact"/>
        <w:ind w:firstLineChars="196" w:firstLine="412"/>
        <w:rPr>
          <w:rFonts w:ascii="Times New Roman" w:hAnsi="Times New Roman"/>
          <w:b w:val="0"/>
          <w:sz w:val="21"/>
          <w:szCs w:val="21"/>
          <w:lang w:eastAsia="zh-CN"/>
        </w:rPr>
      </w:pPr>
      <w:bookmarkStart w:id="106" w:name="_Toc484634814"/>
      <w:r w:rsidRPr="009E36A4">
        <w:rPr>
          <w:rFonts w:ascii="Times New Roman" w:hAnsi="Times New Roman" w:hint="eastAsia"/>
          <w:b w:val="0"/>
          <w:sz w:val="21"/>
          <w:szCs w:val="21"/>
          <w:lang w:eastAsia="zh-CN"/>
        </w:rPr>
        <w:t>5.3.1</w:t>
      </w:r>
      <w:r w:rsidRPr="009E36A4">
        <w:rPr>
          <w:rFonts w:ascii="Times New Roman" w:hAnsi="Times New Roman"/>
          <w:b w:val="0"/>
          <w:sz w:val="21"/>
          <w:szCs w:val="21"/>
          <w:lang w:eastAsia="zh-CN"/>
        </w:rPr>
        <w:t xml:space="preserve"> </w:t>
      </w:r>
      <w:r w:rsidR="003F077B" w:rsidRPr="009E36A4">
        <w:rPr>
          <w:rFonts w:ascii="Times New Roman" w:hAnsi="Times New Roman" w:hint="eastAsia"/>
          <w:b w:val="0"/>
          <w:sz w:val="21"/>
          <w:szCs w:val="21"/>
          <w:lang w:eastAsia="zh-CN"/>
        </w:rPr>
        <w:t>电源模块的设计</w:t>
      </w:r>
      <w:bookmarkEnd w:id="106"/>
    </w:p>
    <w:p w14:paraId="2207C750" w14:textId="77777777" w:rsidR="003F077B" w:rsidRPr="009E36A4" w:rsidRDefault="003F077B" w:rsidP="00D9220B">
      <w:pPr>
        <w:ind w:firstLine="412"/>
      </w:pPr>
      <w:r w:rsidRPr="009E36A4">
        <w:rPr>
          <w:rFonts w:hint="eastAsia"/>
        </w:rPr>
        <w:t>前文关键元器件的选型里已经提到，</w:t>
      </w:r>
      <w:r w:rsidR="00D9220B" w:rsidRPr="009E36A4">
        <w:rPr>
          <w:rFonts w:hint="eastAsia"/>
        </w:rPr>
        <w:t>在此次硬件设计里，由于电磁阀需要工作在</w:t>
      </w:r>
      <w:r w:rsidR="00D9220B" w:rsidRPr="009E36A4">
        <w:rPr>
          <w:rFonts w:hint="eastAsia"/>
        </w:rPr>
        <w:t>24V</w:t>
      </w:r>
      <w:r w:rsidR="00D9220B" w:rsidRPr="009E36A4">
        <w:rPr>
          <w:rFonts w:hint="eastAsia"/>
        </w:rPr>
        <w:t>的环境下，而单片机和</w:t>
      </w:r>
      <w:r w:rsidR="00D9220B" w:rsidRPr="009E36A4">
        <w:rPr>
          <w:rFonts w:hint="eastAsia"/>
        </w:rPr>
        <w:t>CAN</w:t>
      </w:r>
      <w:r w:rsidR="00D9220B" w:rsidRPr="009E36A4">
        <w:rPr>
          <w:rFonts w:hint="eastAsia"/>
        </w:rPr>
        <w:t>收发器等外设的工作电压为</w:t>
      </w:r>
      <w:r w:rsidR="00D9220B" w:rsidRPr="009E36A4">
        <w:rPr>
          <w:rFonts w:hint="eastAsia"/>
        </w:rPr>
        <w:t>5V</w:t>
      </w:r>
      <w:r w:rsidR="00D9220B" w:rsidRPr="009E36A4">
        <w:rPr>
          <w:rFonts w:hint="eastAsia"/>
        </w:rPr>
        <w:t>，因此系统中共存在两种电平：</w:t>
      </w:r>
      <w:r w:rsidR="00D9220B" w:rsidRPr="009E36A4">
        <w:rPr>
          <w:rFonts w:hint="eastAsia"/>
        </w:rPr>
        <w:t>24V</w:t>
      </w:r>
      <w:r w:rsidR="00D9220B" w:rsidRPr="009E36A4">
        <w:rPr>
          <w:rFonts w:hint="eastAsia"/>
        </w:rPr>
        <w:t>和</w:t>
      </w:r>
      <w:r w:rsidR="00D9220B" w:rsidRPr="009E36A4">
        <w:rPr>
          <w:rFonts w:hint="eastAsia"/>
        </w:rPr>
        <w:t>5V</w:t>
      </w:r>
      <w:r w:rsidR="00D9220B" w:rsidRPr="009E36A4">
        <w:rPr>
          <w:rFonts w:hint="eastAsia"/>
        </w:rPr>
        <w:t>。对此，我们选用了</w:t>
      </w:r>
      <w:r w:rsidR="00D9220B" w:rsidRPr="009E36A4">
        <w:rPr>
          <w:rFonts w:hint="eastAsia"/>
        </w:rPr>
        <w:t>24V</w:t>
      </w:r>
      <w:r w:rsidR="00D9220B" w:rsidRPr="009E36A4">
        <w:rPr>
          <w:rFonts w:hint="eastAsia"/>
        </w:rPr>
        <w:t>转</w:t>
      </w:r>
      <w:r w:rsidR="00D9220B" w:rsidRPr="009E36A4">
        <w:rPr>
          <w:rFonts w:hint="eastAsia"/>
        </w:rPr>
        <w:t>5V</w:t>
      </w:r>
      <w:r w:rsidR="00D9220B" w:rsidRPr="009E36A4">
        <w:rPr>
          <w:rFonts w:hint="eastAsia"/>
        </w:rPr>
        <w:t>的</w:t>
      </w:r>
      <w:r w:rsidR="00D9220B" w:rsidRPr="009E36A4">
        <w:rPr>
          <w:rFonts w:hint="eastAsia"/>
        </w:rPr>
        <w:t>DC-DC</w:t>
      </w:r>
      <w:r w:rsidR="00D9220B" w:rsidRPr="009E36A4">
        <w:rPr>
          <w:rFonts w:hint="eastAsia"/>
        </w:rPr>
        <w:t>模块——</w:t>
      </w:r>
      <w:r w:rsidR="00D9220B" w:rsidRPr="009E36A4">
        <w:rPr>
          <w:rFonts w:hint="eastAsia"/>
        </w:rPr>
        <w:t>HDW</w:t>
      </w:r>
      <w:r w:rsidR="00D9220B" w:rsidRPr="009E36A4">
        <w:t>24S</w:t>
      </w:r>
      <w:r w:rsidR="00D9220B" w:rsidRPr="009E36A4">
        <w:rPr>
          <w:rFonts w:hint="eastAsia"/>
        </w:rPr>
        <w:t>05</w:t>
      </w:r>
      <w:r w:rsidR="00D9220B" w:rsidRPr="009E36A4">
        <w:rPr>
          <w:rFonts w:hint="eastAsia"/>
        </w:rPr>
        <w:t>，其电路拓扑如下图所示。</w:t>
      </w:r>
      <w:r w:rsidR="000F68F5" w:rsidRPr="009E36A4">
        <w:rPr>
          <w:rFonts w:hint="eastAsia"/>
        </w:rPr>
        <w:t>在</w:t>
      </w:r>
      <w:r w:rsidR="000F68F5" w:rsidRPr="009E36A4">
        <w:rPr>
          <w:rFonts w:hint="eastAsia"/>
        </w:rPr>
        <w:t>HDW24S</w:t>
      </w:r>
      <w:r w:rsidR="000F68F5" w:rsidRPr="009E36A4">
        <w:t>05</w:t>
      </w:r>
      <w:r w:rsidR="000F68F5" w:rsidRPr="009E36A4">
        <w:rPr>
          <w:rFonts w:hint="eastAsia"/>
        </w:rPr>
        <w:t>的输出端和输入端，都添加了</w:t>
      </w:r>
      <w:r w:rsidR="000F68F5" w:rsidRPr="009E36A4">
        <w:rPr>
          <w:rFonts w:hint="eastAsia"/>
        </w:rPr>
        <w:t>10uF</w:t>
      </w:r>
      <w:r w:rsidR="000F68F5" w:rsidRPr="009E36A4">
        <w:rPr>
          <w:rFonts w:hint="eastAsia"/>
        </w:rPr>
        <w:t>的钽电容和</w:t>
      </w:r>
      <w:r w:rsidR="000F68F5" w:rsidRPr="009E36A4">
        <w:rPr>
          <w:rFonts w:hint="eastAsia"/>
        </w:rPr>
        <w:t>0.1uF</w:t>
      </w:r>
      <w:r w:rsidR="000F68F5" w:rsidRPr="009E36A4">
        <w:rPr>
          <w:rFonts w:hint="eastAsia"/>
        </w:rPr>
        <w:t>的陶瓷电容，这样做的目的是为了滤除纹波，此外，在电源的输出端，为了保证</w:t>
      </w:r>
      <w:r w:rsidR="00481C23" w:rsidRPr="009E36A4">
        <w:rPr>
          <w:rFonts w:hint="eastAsia"/>
        </w:rPr>
        <w:t>单片机和外设的供电稳定，我们还增加了一个</w:t>
      </w:r>
      <w:r w:rsidR="00481C23" w:rsidRPr="009E36A4">
        <w:rPr>
          <w:rFonts w:hint="eastAsia"/>
        </w:rPr>
        <w:t>10uF</w:t>
      </w:r>
      <w:r w:rsidR="00481C23" w:rsidRPr="009E36A4">
        <w:rPr>
          <w:rFonts w:hint="eastAsia"/>
        </w:rPr>
        <w:t>的电解电容。</w:t>
      </w:r>
      <w:r w:rsidR="005C3DE2" w:rsidRPr="009E36A4">
        <w:rPr>
          <w:rFonts w:hint="eastAsia"/>
        </w:rPr>
        <w:t>在电源和地的处理上，增加了数字地和数字电源和模拟地、模拟电源的隔离，</w:t>
      </w:r>
      <w:r w:rsidR="009A4625" w:rsidRPr="009E36A4">
        <w:rPr>
          <w:rFonts w:hint="eastAsia"/>
        </w:rPr>
        <w:t>以达到数模隔离的作用，防止模拟电路上高频噪声和尖峰对</w:t>
      </w:r>
      <w:r w:rsidR="009A4625" w:rsidRPr="009E36A4">
        <w:rPr>
          <w:rFonts w:hint="eastAsia"/>
        </w:rPr>
        <w:t>ADC</w:t>
      </w:r>
      <w:r w:rsidR="009A4625" w:rsidRPr="009E36A4">
        <w:rPr>
          <w:rFonts w:hint="eastAsia"/>
        </w:rPr>
        <w:t>参考电源和单片机数字电源的影响。</w:t>
      </w:r>
    </w:p>
    <w:p w14:paraId="1F7609ED" w14:textId="77777777" w:rsidR="00C94359" w:rsidRPr="009E36A4" w:rsidRDefault="00C94359" w:rsidP="00D9220B">
      <w:pPr>
        <w:ind w:firstLine="412"/>
      </w:pPr>
      <w:r w:rsidRPr="009E36A4">
        <w:rPr>
          <w:rFonts w:hint="eastAsia"/>
        </w:rPr>
        <w:t>在布线方面，由于系统中大部分均为</w:t>
      </w:r>
      <w:r w:rsidRPr="009E36A4">
        <w:rPr>
          <w:rFonts w:hint="eastAsia"/>
        </w:rPr>
        <w:t>5V</w:t>
      </w:r>
      <w:r w:rsidRPr="009E36A4">
        <w:rPr>
          <w:rFonts w:hint="eastAsia"/>
        </w:rPr>
        <w:t>和信号线，因此对于这一部分走线，一般采用</w:t>
      </w:r>
      <w:r w:rsidRPr="009E36A4">
        <w:rPr>
          <w:rFonts w:hint="eastAsia"/>
        </w:rPr>
        <w:t>20mil</w:t>
      </w:r>
      <w:r w:rsidRPr="009E36A4">
        <w:rPr>
          <w:rFonts w:hint="eastAsia"/>
        </w:rPr>
        <w:t>的线宽进行走线，如遇特殊状况则为方便布线可稍微缩小线宽进行走线，但原则上不能低于</w:t>
      </w:r>
      <w:r w:rsidRPr="009E36A4">
        <w:rPr>
          <w:rFonts w:hint="eastAsia"/>
        </w:rPr>
        <w:t>10mil</w:t>
      </w:r>
      <w:r w:rsidRPr="009E36A4">
        <w:rPr>
          <w:rFonts w:hint="eastAsia"/>
        </w:rPr>
        <w:t>。对于系统中电压较高的</w:t>
      </w:r>
      <w:r w:rsidRPr="009E36A4">
        <w:rPr>
          <w:rFonts w:hint="eastAsia"/>
        </w:rPr>
        <w:t>24V</w:t>
      </w:r>
      <w:r w:rsidRPr="009E36A4">
        <w:rPr>
          <w:rFonts w:hint="eastAsia"/>
        </w:rPr>
        <w:t>电源线，则需要更为宽的线宽进行约束，由图</w:t>
      </w:r>
      <w:r w:rsidRPr="009E36A4">
        <w:rPr>
          <w:rFonts w:hint="eastAsia"/>
        </w:rPr>
        <w:t>5.4</w:t>
      </w:r>
      <w:r w:rsidRPr="009E36A4">
        <w:rPr>
          <w:rFonts w:hint="eastAsia"/>
        </w:rPr>
        <w:t>可以看出，本设计对</w:t>
      </w:r>
      <w:r w:rsidRPr="009E36A4">
        <w:rPr>
          <w:rFonts w:hint="eastAsia"/>
        </w:rPr>
        <w:t>24V</w:t>
      </w:r>
      <w:r w:rsidRPr="009E36A4">
        <w:rPr>
          <w:rFonts w:hint="eastAsia"/>
        </w:rPr>
        <w:t>的走线专门制订了特殊的线宽，最小为</w:t>
      </w:r>
      <w:r w:rsidRPr="009E36A4">
        <w:rPr>
          <w:rFonts w:hint="eastAsia"/>
        </w:rPr>
        <w:t>25mil</w:t>
      </w:r>
      <w:r w:rsidRPr="009E36A4">
        <w:rPr>
          <w:rFonts w:hint="eastAsia"/>
        </w:rPr>
        <w:t>，最大为</w:t>
      </w:r>
      <w:r w:rsidRPr="009E36A4">
        <w:rPr>
          <w:rFonts w:hint="eastAsia"/>
        </w:rPr>
        <w:t>40mil</w:t>
      </w:r>
      <w:r w:rsidRPr="009E36A4">
        <w:rPr>
          <w:rFonts w:hint="eastAsia"/>
        </w:rPr>
        <w:t>，一般而言设定为</w:t>
      </w:r>
      <w:r w:rsidRPr="009E36A4">
        <w:rPr>
          <w:rFonts w:hint="eastAsia"/>
        </w:rPr>
        <w:t>30mil</w:t>
      </w:r>
      <w:r w:rsidRPr="009E36A4">
        <w:rPr>
          <w:rFonts w:hint="eastAsia"/>
        </w:rPr>
        <w:t>，这样做是为了减小系统中的阻抗，并保证足够的功率要求和保护板子。</w:t>
      </w:r>
    </w:p>
    <w:p w14:paraId="0E6795FA" w14:textId="77777777" w:rsidR="000F68F5" w:rsidRPr="009E36A4" w:rsidRDefault="005C3DE2" w:rsidP="00D9220B">
      <w:pPr>
        <w:ind w:firstLine="412"/>
        <w:rPr>
          <w:b/>
        </w:rPr>
      </w:pPr>
      <w:r w:rsidRPr="009E36A4">
        <w:rPr>
          <w:noProof/>
        </w:rPr>
        <w:lastRenderedPageBreak/>
        <w:drawing>
          <wp:anchor distT="0" distB="0" distL="114300" distR="114300" simplePos="0" relativeHeight="251653120" behindDoc="0" locked="0" layoutInCell="1" allowOverlap="1" wp14:anchorId="396D9010" wp14:editId="4FA740CF">
            <wp:simplePos x="0" y="0"/>
            <wp:positionH relativeFrom="margin">
              <wp:align>center</wp:align>
            </wp:positionH>
            <wp:positionV relativeFrom="paragraph">
              <wp:posOffset>0</wp:posOffset>
            </wp:positionV>
            <wp:extent cx="5018405" cy="3180715"/>
            <wp:effectExtent l="0" t="0" r="0" b="63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7990"/>
                    <a:stretch/>
                  </pic:blipFill>
                  <pic:spPr bwMode="auto">
                    <a:xfrm>
                      <a:off x="0" y="0"/>
                      <a:ext cx="5018405" cy="31807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6F1593C" w14:textId="5F3C23CD" w:rsidR="000F68F5" w:rsidRDefault="000F68F5" w:rsidP="00B615D0">
      <w:pPr>
        <w:jc w:val="center"/>
        <w:rPr>
          <w:rFonts w:eastAsia="黑体" w:cs="Arial"/>
          <w:kern w:val="0"/>
          <w:sz w:val="18"/>
          <w:szCs w:val="18"/>
        </w:rPr>
      </w:pPr>
      <w:r w:rsidRPr="00B615D0">
        <w:rPr>
          <w:rFonts w:eastAsia="黑体" w:cs="Arial" w:hint="eastAsia"/>
          <w:kern w:val="0"/>
          <w:sz w:val="18"/>
          <w:szCs w:val="18"/>
        </w:rPr>
        <w:t>图</w:t>
      </w:r>
      <w:r w:rsidRPr="00B615D0">
        <w:rPr>
          <w:rFonts w:eastAsia="黑体" w:cs="Arial" w:hint="eastAsia"/>
          <w:kern w:val="0"/>
          <w:sz w:val="18"/>
          <w:szCs w:val="18"/>
        </w:rPr>
        <w:t>5.4</w:t>
      </w:r>
      <w:r w:rsidRPr="00B615D0">
        <w:rPr>
          <w:rFonts w:eastAsia="黑体" w:cs="Arial"/>
          <w:kern w:val="0"/>
          <w:sz w:val="18"/>
          <w:szCs w:val="18"/>
        </w:rPr>
        <w:t xml:space="preserve"> </w:t>
      </w:r>
      <w:r w:rsidRPr="00B615D0">
        <w:rPr>
          <w:rFonts w:eastAsia="黑体" w:cs="Arial" w:hint="eastAsia"/>
          <w:kern w:val="0"/>
          <w:sz w:val="18"/>
          <w:szCs w:val="18"/>
        </w:rPr>
        <w:t>电源模块电路图</w:t>
      </w:r>
    </w:p>
    <w:p w14:paraId="21364A70" w14:textId="77777777" w:rsidR="00B615D0" w:rsidRPr="00B615D0" w:rsidRDefault="00B615D0" w:rsidP="00B615D0">
      <w:pPr>
        <w:jc w:val="center"/>
        <w:rPr>
          <w:rFonts w:eastAsia="黑体" w:cs="Arial"/>
          <w:kern w:val="0"/>
          <w:sz w:val="18"/>
          <w:szCs w:val="18"/>
        </w:rPr>
      </w:pPr>
    </w:p>
    <w:p w14:paraId="63F91C3A" w14:textId="4F853952" w:rsidR="000F68F5" w:rsidRPr="009E36A4" w:rsidRDefault="00562603" w:rsidP="00562603">
      <w:pPr>
        <w:pStyle w:val="3"/>
        <w:spacing w:beforeLines="50" w:before="156" w:afterLines="50" w:after="156" w:line="360" w:lineRule="exact"/>
        <w:ind w:firstLineChars="196" w:firstLine="412"/>
        <w:rPr>
          <w:rFonts w:ascii="Times New Roman" w:hAnsi="Times New Roman"/>
          <w:b w:val="0"/>
          <w:sz w:val="21"/>
          <w:szCs w:val="21"/>
          <w:lang w:eastAsia="zh-CN"/>
        </w:rPr>
      </w:pPr>
      <w:bookmarkStart w:id="107" w:name="_Toc484634815"/>
      <w:r w:rsidRPr="009E36A4">
        <w:rPr>
          <w:rFonts w:ascii="Times New Roman" w:hAnsi="Times New Roman" w:hint="eastAsia"/>
          <w:b w:val="0"/>
          <w:sz w:val="21"/>
          <w:szCs w:val="21"/>
          <w:lang w:eastAsia="zh-CN"/>
        </w:rPr>
        <w:t>5.3.2</w:t>
      </w:r>
      <w:r w:rsidRPr="009E36A4">
        <w:rPr>
          <w:rFonts w:ascii="Times New Roman" w:hAnsi="Times New Roman"/>
          <w:b w:val="0"/>
          <w:sz w:val="21"/>
          <w:szCs w:val="21"/>
          <w:lang w:eastAsia="zh-CN"/>
        </w:rPr>
        <w:t xml:space="preserve"> </w:t>
      </w:r>
      <w:r w:rsidR="004D0695">
        <w:rPr>
          <w:rFonts w:ascii="Times New Roman" w:hAnsi="Times New Roman" w:hint="eastAsia"/>
          <w:b w:val="0"/>
          <w:sz w:val="21"/>
          <w:szCs w:val="21"/>
          <w:lang w:eastAsia="zh-CN"/>
        </w:rPr>
        <w:t>M</w:t>
      </w:r>
      <w:r w:rsidR="004D0695">
        <w:rPr>
          <w:rFonts w:ascii="Times New Roman" w:hAnsi="Times New Roman"/>
          <w:b w:val="0"/>
          <w:sz w:val="21"/>
          <w:szCs w:val="21"/>
          <w:lang w:eastAsia="zh-CN"/>
        </w:rPr>
        <w:t>CU</w:t>
      </w:r>
      <w:r w:rsidR="004D0695">
        <w:rPr>
          <w:rFonts w:ascii="Times New Roman" w:hAnsi="Times New Roman" w:hint="eastAsia"/>
          <w:b w:val="0"/>
          <w:sz w:val="21"/>
          <w:szCs w:val="21"/>
          <w:lang w:eastAsia="zh-CN"/>
        </w:rPr>
        <w:t>模块</w:t>
      </w:r>
      <w:r w:rsidRPr="009E36A4">
        <w:rPr>
          <w:rFonts w:ascii="Times New Roman" w:hAnsi="Times New Roman" w:hint="eastAsia"/>
          <w:b w:val="0"/>
          <w:sz w:val="21"/>
          <w:szCs w:val="21"/>
          <w:lang w:eastAsia="zh-CN"/>
        </w:rPr>
        <w:t>部分电路设计</w:t>
      </w:r>
      <w:bookmarkEnd w:id="107"/>
    </w:p>
    <w:p w14:paraId="66BCB735" w14:textId="77777777" w:rsidR="008C0C6F" w:rsidRPr="009E36A4" w:rsidRDefault="006F5D47" w:rsidP="00562603">
      <w:pPr>
        <w:rPr>
          <w:lang w:val="x-none"/>
        </w:rPr>
      </w:pPr>
      <w:r w:rsidRPr="009E36A4">
        <w:rPr>
          <w:lang w:val="x-none"/>
        </w:rPr>
        <w:tab/>
      </w:r>
      <w:r w:rsidR="00F97BB7" w:rsidRPr="009E36A4">
        <w:rPr>
          <w:lang w:val="x-none"/>
        </w:rPr>
        <w:tab/>
      </w:r>
      <w:r w:rsidR="00F97BB7" w:rsidRPr="009E36A4">
        <w:rPr>
          <w:rFonts w:hint="eastAsia"/>
          <w:lang w:val="x-none"/>
        </w:rPr>
        <w:t>单片机部分的电路设计主要是设计其供电电路、复位电路、晶振电路以及代码烧写接口电路等。供电电路方面，由于</w:t>
      </w:r>
      <w:r w:rsidR="00F97BB7" w:rsidRPr="009E36A4">
        <w:rPr>
          <w:rFonts w:hint="eastAsia"/>
          <w:lang w:val="x-none"/>
        </w:rPr>
        <w:t>C</w:t>
      </w:r>
      <w:r w:rsidR="00F97BB7" w:rsidRPr="009E36A4">
        <w:rPr>
          <w:lang w:val="x-none"/>
        </w:rPr>
        <w:t>8051F500</w:t>
      </w:r>
      <w:r w:rsidR="00F97BB7" w:rsidRPr="009E36A4">
        <w:rPr>
          <w:rFonts w:hint="eastAsia"/>
          <w:lang w:val="x-none"/>
        </w:rPr>
        <w:t>使用的电源包括</w:t>
      </w:r>
      <w:r w:rsidR="00F97BB7" w:rsidRPr="009E36A4">
        <w:rPr>
          <w:rFonts w:hint="eastAsia"/>
          <w:lang w:val="x-none"/>
        </w:rPr>
        <w:t>5V</w:t>
      </w:r>
      <w:r w:rsidR="00F97BB7" w:rsidRPr="009E36A4">
        <w:rPr>
          <w:rFonts w:hint="eastAsia"/>
          <w:lang w:val="x-none"/>
        </w:rPr>
        <w:t>供电和</w:t>
      </w:r>
      <w:r w:rsidR="00F97BB7" w:rsidRPr="009E36A4">
        <w:rPr>
          <w:rFonts w:hint="eastAsia"/>
          <w:lang w:val="x-none"/>
        </w:rPr>
        <w:t>3.3V</w:t>
      </w:r>
      <w:r w:rsidR="00F97BB7" w:rsidRPr="009E36A4">
        <w:rPr>
          <w:rFonts w:hint="eastAsia"/>
          <w:lang w:val="x-none"/>
        </w:rPr>
        <w:t>两种，而电路已经具备</w:t>
      </w:r>
      <w:r w:rsidR="00F97BB7" w:rsidRPr="009E36A4">
        <w:rPr>
          <w:rFonts w:hint="eastAsia"/>
          <w:lang w:val="x-none"/>
        </w:rPr>
        <w:t>5V</w:t>
      </w:r>
      <w:r w:rsidR="00F97BB7" w:rsidRPr="009E36A4">
        <w:rPr>
          <w:rFonts w:hint="eastAsia"/>
          <w:lang w:val="x-none"/>
        </w:rPr>
        <w:t>电源，因此可以直接用经过</w:t>
      </w:r>
      <w:r w:rsidR="00F97BB7" w:rsidRPr="009E36A4">
        <w:rPr>
          <w:rFonts w:hint="eastAsia"/>
          <w:lang w:val="x-none"/>
        </w:rPr>
        <w:t>HDW24S</w:t>
      </w:r>
      <w:r w:rsidR="00F97BB7" w:rsidRPr="009E36A4">
        <w:rPr>
          <w:lang w:val="x-none"/>
        </w:rPr>
        <w:t>05</w:t>
      </w:r>
      <w:r w:rsidR="00F97BB7" w:rsidRPr="009E36A4">
        <w:rPr>
          <w:rFonts w:hint="eastAsia"/>
          <w:lang w:val="x-none"/>
        </w:rPr>
        <w:t>降压后的</w:t>
      </w:r>
      <w:r w:rsidR="00F97BB7" w:rsidRPr="009E36A4">
        <w:rPr>
          <w:rFonts w:hint="eastAsia"/>
          <w:lang w:val="x-none"/>
        </w:rPr>
        <w:t>5V</w:t>
      </w:r>
      <w:r w:rsidR="00F97BB7" w:rsidRPr="009E36A4">
        <w:rPr>
          <w:rFonts w:hint="eastAsia"/>
          <w:lang w:val="x-none"/>
        </w:rPr>
        <w:t>电源进行供电，而不必再另外设计其供电电路</w:t>
      </w:r>
      <w:r w:rsidR="0090677C" w:rsidRPr="009E36A4">
        <w:rPr>
          <w:rFonts w:hint="eastAsia"/>
          <w:lang w:val="x-none"/>
        </w:rPr>
        <w:t>；</w:t>
      </w:r>
      <w:r w:rsidR="0090677C" w:rsidRPr="009E36A4">
        <w:rPr>
          <w:rFonts w:hint="eastAsia"/>
          <w:lang w:val="x-none"/>
        </w:rPr>
        <w:t>C</w:t>
      </w:r>
      <w:r w:rsidR="0090677C" w:rsidRPr="009E36A4">
        <w:rPr>
          <w:lang w:val="x-none"/>
        </w:rPr>
        <w:t>8051F</w:t>
      </w:r>
      <w:r w:rsidR="0090677C" w:rsidRPr="009E36A4">
        <w:rPr>
          <w:rFonts w:hint="eastAsia"/>
          <w:lang w:val="x-none"/>
        </w:rPr>
        <w:t>500</w:t>
      </w:r>
      <w:r w:rsidR="0090677C" w:rsidRPr="009E36A4">
        <w:rPr>
          <w:rFonts w:hint="eastAsia"/>
          <w:lang w:val="x-none"/>
        </w:rPr>
        <w:t>芯片内部晶振为</w:t>
      </w:r>
      <w:r w:rsidR="0090677C" w:rsidRPr="009E36A4">
        <w:rPr>
          <w:rFonts w:hint="eastAsia"/>
          <w:lang w:val="x-none"/>
        </w:rPr>
        <w:t>24M</w:t>
      </w:r>
      <w:r w:rsidR="0090677C" w:rsidRPr="009E36A4">
        <w:rPr>
          <w:lang w:val="x-none"/>
        </w:rPr>
        <w:t>Hz</w:t>
      </w:r>
      <w:r w:rsidR="0090677C" w:rsidRPr="009E36A4">
        <w:rPr>
          <w:rFonts w:hint="eastAsia"/>
          <w:lang w:val="x-none"/>
        </w:rPr>
        <w:t>，这对本系统而言已经是足够的了，因此也不必再进行外部晶振的扩展；</w:t>
      </w:r>
      <w:r w:rsidR="00903E89" w:rsidRPr="009E36A4">
        <w:rPr>
          <w:rFonts w:hint="eastAsia"/>
          <w:lang w:val="x-none"/>
        </w:rPr>
        <w:t>在此次设计中，代码烧写工具使用的是</w:t>
      </w:r>
      <w:r w:rsidR="00903E89" w:rsidRPr="009E36A4">
        <w:rPr>
          <w:rFonts w:hint="eastAsia"/>
          <w:lang w:val="x-none"/>
        </w:rPr>
        <w:t>Silicon</w:t>
      </w:r>
      <w:r w:rsidR="00903E89" w:rsidRPr="009E36A4">
        <w:rPr>
          <w:rFonts w:hint="eastAsia"/>
          <w:lang w:val="x-none"/>
        </w:rPr>
        <w:t>公司的</w:t>
      </w:r>
      <w:r w:rsidR="00903E89" w:rsidRPr="009E36A4">
        <w:rPr>
          <w:rFonts w:hint="eastAsia"/>
          <w:lang w:val="x-none"/>
        </w:rPr>
        <w:t>U-EC</w:t>
      </w:r>
      <w:r w:rsidR="00903E89" w:rsidRPr="009E36A4">
        <w:rPr>
          <w:lang w:val="x-none"/>
        </w:rPr>
        <w:t>6</w:t>
      </w:r>
      <w:r w:rsidR="00903E89" w:rsidRPr="009E36A4">
        <w:rPr>
          <w:rFonts w:hint="eastAsia"/>
          <w:lang w:val="x-none"/>
        </w:rPr>
        <w:t>烧写工具，它与</w:t>
      </w:r>
      <w:r w:rsidR="00903E89" w:rsidRPr="009E36A4">
        <w:rPr>
          <w:rFonts w:hint="eastAsia"/>
          <w:lang w:val="x-none"/>
        </w:rPr>
        <w:t>C</w:t>
      </w:r>
      <w:r w:rsidR="00903E89" w:rsidRPr="009E36A4">
        <w:rPr>
          <w:lang w:val="x-none"/>
        </w:rPr>
        <w:t>8051F500</w:t>
      </w:r>
      <w:r w:rsidR="00903E89" w:rsidRPr="009E36A4">
        <w:rPr>
          <w:rFonts w:hint="eastAsia"/>
          <w:lang w:val="x-none"/>
        </w:rPr>
        <w:t>芯片的接口采用的是带</w:t>
      </w:r>
      <w:r w:rsidR="00903E89" w:rsidRPr="009E36A4">
        <w:rPr>
          <w:rFonts w:hint="eastAsia"/>
          <w:lang w:val="x-none"/>
        </w:rPr>
        <w:t>5V</w:t>
      </w:r>
      <w:r w:rsidR="00903E89" w:rsidRPr="009E36A4">
        <w:rPr>
          <w:rFonts w:hint="eastAsia"/>
          <w:lang w:val="x-none"/>
        </w:rPr>
        <w:t>供电的</w:t>
      </w:r>
      <w:r w:rsidR="00903E89" w:rsidRPr="009E36A4">
        <w:rPr>
          <w:rFonts w:hint="eastAsia"/>
          <w:lang w:val="x-none"/>
        </w:rPr>
        <w:t>7</w:t>
      </w:r>
      <w:r w:rsidR="00903E89" w:rsidRPr="009E36A4">
        <w:rPr>
          <w:rFonts w:hint="eastAsia"/>
          <w:lang w:val="x-none"/>
        </w:rPr>
        <w:t>接口</w:t>
      </w:r>
      <w:r w:rsidR="00903E89" w:rsidRPr="009E36A4">
        <w:rPr>
          <w:rFonts w:hint="eastAsia"/>
          <w:lang w:val="x-none"/>
        </w:rPr>
        <w:t>JTAG</w:t>
      </w:r>
      <w:r w:rsidR="00903E89" w:rsidRPr="009E36A4">
        <w:rPr>
          <w:rFonts w:hint="eastAsia"/>
          <w:lang w:val="x-none"/>
        </w:rPr>
        <w:t>接口，因此，在设计</w:t>
      </w:r>
      <w:r w:rsidR="00903E89" w:rsidRPr="009E36A4">
        <w:rPr>
          <w:rFonts w:hint="eastAsia"/>
          <w:lang w:val="x-none"/>
        </w:rPr>
        <w:t>C</w:t>
      </w:r>
      <w:r w:rsidR="00903E89" w:rsidRPr="009E36A4">
        <w:rPr>
          <w:lang w:val="x-none"/>
        </w:rPr>
        <w:t>8051F</w:t>
      </w:r>
      <w:r w:rsidR="00903E89" w:rsidRPr="009E36A4">
        <w:rPr>
          <w:rFonts w:hint="eastAsia"/>
          <w:lang w:val="x-none"/>
        </w:rPr>
        <w:t>500</w:t>
      </w:r>
      <w:r w:rsidR="00903E89" w:rsidRPr="009E36A4">
        <w:rPr>
          <w:rFonts w:hint="eastAsia"/>
          <w:lang w:val="x-none"/>
        </w:rPr>
        <w:t>单片机电路时，也根据需求留出了烧写接口，以便后期烧写调试。</w:t>
      </w:r>
      <w:r w:rsidR="003B7F90" w:rsidRPr="009E36A4">
        <w:rPr>
          <w:rFonts w:hint="eastAsia"/>
          <w:lang w:val="x-none"/>
        </w:rPr>
        <w:t>最后，根据系统需求，结合芯片手册，引出系统用到的</w:t>
      </w:r>
      <w:r w:rsidR="003B7F90" w:rsidRPr="009E36A4">
        <w:rPr>
          <w:rFonts w:hint="eastAsia"/>
          <w:lang w:val="x-none"/>
        </w:rPr>
        <w:t>CAN</w:t>
      </w:r>
      <w:r w:rsidR="003B7F90" w:rsidRPr="009E36A4">
        <w:rPr>
          <w:rFonts w:hint="eastAsia"/>
          <w:lang w:val="x-none"/>
        </w:rPr>
        <w:t>模块、</w:t>
      </w:r>
      <w:r w:rsidR="003B7F90" w:rsidRPr="009E36A4">
        <w:rPr>
          <w:rFonts w:hint="eastAsia"/>
          <w:lang w:val="x-none"/>
        </w:rPr>
        <w:t>ADC</w:t>
      </w:r>
      <w:r w:rsidR="003B7F90" w:rsidRPr="009E36A4">
        <w:rPr>
          <w:rFonts w:hint="eastAsia"/>
          <w:lang w:val="x-none"/>
        </w:rPr>
        <w:t>模块等的管脚，以便使用。</w:t>
      </w:r>
    </w:p>
    <w:p w14:paraId="70CD59CC" w14:textId="77777777" w:rsidR="00DE4D4D" w:rsidRPr="009E36A4" w:rsidRDefault="00DE4D4D" w:rsidP="00D06896">
      <w:pPr>
        <w:spacing w:line="360" w:lineRule="exact"/>
        <w:jc w:val="left"/>
      </w:pPr>
    </w:p>
    <w:p w14:paraId="10FAD662" w14:textId="77777777" w:rsidR="00DE4D4D" w:rsidRPr="009E36A4" w:rsidRDefault="00DE4D4D" w:rsidP="00D06896">
      <w:pPr>
        <w:spacing w:line="360" w:lineRule="exact"/>
        <w:jc w:val="left"/>
      </w:pPr>
    </w:p>
    <w:p w14:paraId="01FF170B" w14:textId="77777777" w:rsidR="00DE4D4D" w:rsidRPr="009E36A4" w:rsidRDefault="00DE4D4D" w:rsidP="00D06896">
      <w:pPr>
        <w:spacing w:line="360" w:lineRule="exact"/>
        <w:jc w:val="left"/>
      </w:pPr>
    </w:p>
    <w:p w14:paraId="32239F45" w14:textId="77777777" w:rsidR="00DE4D4D" w:rsidRPr="009E36A4" w:rsidRDefault="00DE4D4D" w:rsidP="00D06896">
      <w:pPr>
        <w:spacing w:line="360" w:lineRule="exact"/>
        <w:jc w:val="left"/>
      </w:pPr>
    </w:p>
    <w:p w14:paraId="1BA1DC3C" w14:textId="77777777" w:rsidR="00DE4D4D" w:rsidRPr="009E36A4" w:rsidRDefault="00DE4D4D" w:rsidP="00D06896">
      <w:pPr>
        <w:spacing w:line="360" w:lineRule="exact"/>
        <w:jc w:val="left"/>
      </w:pPr>
    </w:p>
    <w:p w14:paraId="2B8A9CD3" w14:textId="77777777" w:rsidR="00DE4D4D" w:rsidRPr="009E36A4" w:rsidRDefault="00DE4D4D" w:rsidP="00D06896">
      <w:pPr>
        <w:spacing w:line="360" w:lineRule="exact"/>
        <w:jc w:val="left"/>
      </w:pPr>
    </w:p>
    <w:p w14:paraId="7FAF18E0" w14:textId="77777777" w:rsidR="00DE4D4D" w:rsidRPr="009E36A4" w:rsidRDefault="00DE4D4D" w:rsidP="00D06896">
      <w:pPr>
        <w:spacing w:line="360" w:lineRule="exact"/>
        <w:jc w:val="left"/>
      </w:pPr>
    </w:p>
    <w:p w14:paraId="7B5A3B7D" w14:textId="77777777" w:rsidR="00DE4D4D" w:rsidRPr="009E36A4" w:rsidRDefault="00DE4D4D" w:rsidP="00D06896">
      <w:pPr>
        <w:spacing w:line="360" w:lineRule="exact"/>
        <w:jc w:val="left"/>
      </w:pPr>
    </w:p>
    <w:p w14:paraId="4FA91CD3" w14:textId="77777777" w:rsidR="00DE4D4D" w:rsidRPr="009E36A4" w:rsidRDefault="00C100C0" w:rsidP="001A1EDF">
      <w:pPr>
        <w:jc w:val="center"/>
        <w:rPr>
          <w:rFonts w:eastAsia="黑体" w:cs="Arial"/>
          <w:kern w:val="0"/>
          <w:sz w:val="18"/>
          <w:szCs w:val="18"/>
        </w:rPr>
      </w:pPr>
      <w:r w:rsidRPr="009E36A4">
        <w:rPr>
          <w:rFonts w:eastAsia="黑体" w:cs="Arial"/>
          <w:noProof/>
          <w:kern w:val="0"/>
          <w:sz w:val="18"/>
          <w:szCs w:val="18"/>
        </w:rPr>
        <w:lastRenderedPageBreak/>
        <w:drawing>
          <wp:anchor distT="0" distB="0" distL="114300" distR="114300" simplePos="0" relativeHeight="251654144" behindDoc="0" locked="0" layoutInCell="1" allowOverlap="1" wp14:anchorId="1EEC797F" wp14:editId="5E6E3836">
            <wp:simplePos x="0" y="0"/>
            <wp:positionH relativeFrom="margin">
              <wp:posOffset>180754</wp:posOffset>
            </wp:positionH>
            <wp:positionV relativeFrom="paragraph">
              <wp:posOffset>-605</wp:posOffset>
            </wp:positionV>
            <wp:extent cx="4909820" cy="3463290"/>
            <wp:effectExtent l="0" t="0" r="5080" b="381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t="3026"/>
                    <a:stretch/>
                  </pic:blipFill>
                  <pic:spPr bwMode="auto">
                    <a:xfrm>
                      <a:off x="0" y="0"/>
                      <a:ext cx="4909820" cy="346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36A4">
        <w:rPr>
          <w:rFonts w:eastAsia="黑体" w:cs="Arial" w:hint="eastAsia"/>
          <w:kern w:val="0"/>
          <w:sz w:val="18"/>
          <w:szCs w:val="18"/>
        </w:rPr>
        <w:t>图</w:t>
      </w:r>
      <w:r w:rsidRPr="009E36A4">
        <w:rPr>
          <w:rFonts w:eastAsia="黑体" w:cs="Arial" w:hint="eastAsia"/>
          <w:kern w:val="0"/>
          <w:sz w:val="18"/>
          <w:szCs w:val="18"/>
        </w:rPr>
        <w:t>5.5</w:t>
      </w:r>
      <w:r w:rsidRPr="009E36A4">
        <w:rPr>
          <w:rFonts w:eastAsia="黑体" w:cs="Arial"/>
          <w:kern w:val="0"/>
          <w:sz w:val="18"/>
          <w:szCs w:val="18"/>
        </w:rPr>
        <w:t xml:space="preserve"> </w:t>
      </w:r>
      <w:r w:rsidRPr="009E36A4">
        <w:rPr>
          <w:rFonts w:eastAsia="黑体" w:cs="Arial" w:hint="eastAsia"/>
          <w:kern w:val="0"/>
          <w:sz w:val="18"/>
          <w:szCs w:val="18"/>
        </w:rPr>
        <w:t>单片机电路设计</w:t>
      </w:r>
    </w:p>
    <w:p w14:paraId="25C3B294" w14:textId="77777777" w:rsidR="001A1EDF" w:rsidRPr="009E36A4" w:rsidRDefault="001A1EDF" w:rsidP="001A1EDF">
      <w:pPr>
        <w:jc w:val="center"/>
        <w:rPr>
          <w:rFonts w:eastAsia="黑体" w:cs="Arial"/>
          <w:kern w:val="0"/>
          <w:sz w:val="18"/>
          <w:szCs w:val="18"/>
        </w:rPr>
      </w:pPr>
    </w:p>
    <w:p w14:paraId="5FA6AF21" w14:textId="0E9CE438" w:rsidR="00DE4D4D" w:rsidRPr="009E36A4" w:rsidRDefault="002C38C3" w:rsidP="002C38C3">
      <w:pPr>
        <w:pStyle w:val="3"/>
        <w:spacing w:beforeLines="50" w:before="156" w:afterLines="50" w:after="156" w:line="360" w:lineRule="exact"/>
        <w:ind w:firstLineChars="196" w:firstLine="412"/>
        <w:rPr>
          <w:rFonts w:ascii="Times New Roman" w:hAnsi="Times New Roman"/>
          <w:b w:val="0"/>
          <w:sz w:val="21"/>
          <w:szCs w:val="21"/>
          <w:lang w:eastAsia="zh-CN"/>
        </w:rPr>
      </w:pPr>
      <w:bookmarkStart w:id="108" w:name="_Toc484634816"/>
      <w:r w:rsidRPr="009E36A4">
        <w:rPr>
          <w:rFonts w:ascii="Times New Roman" w:hAnsi="Times New Roman" w:hint="eastAsia"/>
          <w:b w:val="0"/>
          <w:sz w:val="21"/>
          <w:szCs w:val="21"/>
          <w:lang w:eastAsia="zh-CN"/>
        </w:rPr>
        <w:t>5.3.3</w:t>
      </w:r>
      <w:r w:rsidR="00BC434E" w:rsidRPr="009E36A4">
        <w:rPr>
          <w:rFonts w:ascii="Times New Roman" w:hAnsi="Times New Roman"/>
          <w:b w:val="0"/>
          <w:sz w:val="21"/>
          <w:szCs w:val="21"/>
          <w:lang w:eastAsia="zh-CN"/>
        </w:rPr>
        <w:t xml:space="preserve"> </w:t>
      </w:r>
      <w:bookmarkEnd w:id="108"/>
      <w:r w:rsidR="00BE2B07">
        <w:rPr>
          <w:rFonts w:ascii="Times New Roman" w:hAnsi="Times New Roman" w:hint="eastAsia"/>
          <w:b w:val="0"/>
          <w:sz w:val="21"/>
          <w:szCs w:val="21"/>
          <w:lang w:eastAsia="zh-CN"/>
        </w:rPr>
        <w:t>输出模块电路设计</w:t>
      </w:r>
    </w:p>
    <w:p w14:paraId="18997D40" w14:textId="77777777" w:rsidR="00DE4D4D" w:rsidRPr="009E36A4" w:rsidRDefault="00693C8B" w:rsidP="00693C8B">
      <w:pPr>
        <w:spacing w:line="360" w:lineRule="exact"/>
        <w:ind w:firstLine="412"/>
      </w:pPr>
      <w:r w:rsidRPr="009E36A4">
        <w:rPr>
          <w:noProof/>
        </w:rPr>
        <w:drawing>
          <wp:anchor distT="0" distB="0" distL="114300" distR="114300" simplePos="0" relativeHeight="251656192" behindDoc="0" locked="0" layoutInCell="1" allowOverlap="1" wp14:anchorId="505EBDD8" wp14:editId="456F68DA">
            <wp:simplePos x="0" y="0"/>
            <wp:positionH relativeFrom="margin">
              <wp:posOffset>0</wp:posOffset>
            </wp:positionH>
            <wp:positionV relativeFrom="paragraph">
              <wp:posOffset>1432560</wp:posOffset>
            </wp:positionV>
            <wp:extent cx="2614295" cy="1994535"/>
            <wp:effectExtent l="0" t="0" r="0" b="571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876" r="1491"/>
                    <a:stretch/>
                  </pic:blipFill>
                  <pic:spPr bwMode="auto">
                    <a:xfrm>
                      <a:off x="0" y="0"/>
                      <a:ext cx="2614295" cy="1994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36A4">
        <w:rPr>
          <w:noProof/>
        </w:rPr>
        <w:drawing>
          <wp:anchor distT="0" distB="0" distL="114300" distR="114300" simplePos="0" relativeHeight="251657216" behindDoc="0" locked="0" layoutInCell="1" allowOverlap="1" wp14:anchorId="3F936771" wp14:editId="5E1648FD">
            <wp:simplePos x="0" y="0"/>
            <wp:positionH relativeFrom="margin">
              <wp:posOffset>2712720</wp:posOffset>
            </wp:positionH>
            <wp:positionV relativeFrom="paragraph">
              <wp:posOffset>1690370</wp:posOffset>
            </wp:positionV>
            <wp:extent cx="2598420" cy="1405890"/>
            <wp:effectExtent l="0" t="0" r="0" b="381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98420" cy="1405890"/>
                    </a:xfrm>
                    <a:prstGeom prst="rect">
                      <a:avLst/>
                    </a:prstGeom>
                  </pic:spPr>
                </pic:pic>
              </a:graphicData>
            </a:graphic>
            <wp14:sizeRelH relativeFrom="margin">
              <wp14:pctWidth>0</wp14:pctWidth>
            </wp14:sizeRelH>
            <wp14:sizeRelV relativeFrom="margin">
              <wp14:pctHeight>0</wp14:pctHeight>
            </wp14:sizeRelV>
          </wp:anchor>
        </w:drawing>
      </w:r>
      <w:r w:rsidR="00A94787" w:rsidRPr="009E36A4">
        <w:rPr>
          <w:rFonts w:hint="eastAsia"/>
        </w:rPr>
        <w:t>电磁阀驱动电路共有两种，一种是利用</w:t>
      </w:r>
      <w:r w:rsidR="00A94787" w:rsidRPr="009E36A4">
        <w:rPr>
          <w:rFonts w:hint="eastAsia"/>
        </w:rPr>
        <w:t>MOS</w:t>
      </w:r>
      <w:r w:rsidR="00A94787" w:rsidRPr="009E36A4">
        <w:rPr>
          <w:rFonts w:hint="eastAsia"/>
        </w:rPr>
        <w:t>管驱动，另一种是用继电器驱动</w:t>
      </w:r>
      <w:r w:rsidR="00AC168B" w:rsidRPr="009E36A4">
        <w:rPr>
          <w:rFonts w:hint="eastAsia"/>
        </w:rPr>
        <w:t>，</w:t>
      </w:r>
      <w:r w:rsidR="005B4822" w:rsidRPr="009E36A4">
        <w:rPr>
          <w:rFonts w:hint="eastAsia"/>
        </w:rPr>
        <w:t>MOS</w:t>
      </w:r>
      <w:r w:rsidR="0013259D" w:rsidRPr="009E36A4">
        <w:rPr>
          <w:rFonts w:hint="eastAsia"/>
        </w:rPr>
        <w:t>管驱动</w:t>
      </w:r>
      <w:r w:rsidR="00AC168B" w:rsidRPr="009E36A4">
        <w:rPr>
          <w:rFonts w:hint="eastAsia"/>
        </w:rPr>
        <w:t>的电磁阀可以通过</w:t>
      </w:r>
      <w:r w:rsidR="00AC168B" w:rsidRPr="009E36A4">
        <w:rPr>
          <w:rFonts w:hint="eastAsia"/>
        </w:rPr>
        <w:t>PWM</w:t>
      </w:r>
      <w:r w:rsidR="00AC168B" w:rsidRPr="009E36A4">
        <w:rPr>
          <w:rFonts w:hint="eastAsia"/>
        </w:rPr>
        <w:t>来控制开断。</w:t>
      </w:r>
      <w:r w:rsidR="00CE4B16" w:rsidRPr="009E36A4">
        <w:rPr>
          <w:rFonts w:hint="eastAsia"/>
        </w:rPr>
        <w:t>由于单片机推挽输出的驱动能力较低，无法直接驱动</w:t>
      </w:r>
      <w:r w:rsidR="00CE4B16" w:rsidRPr="009E36A4">
        <w:rPr>
          <w:rFonts w:hint="eastAsia"/>
        </w:rPr>
        <w:t>MOS</w:t>
      </w:r>
      <w:r w:rsidR="00CE4B16" w:rsidRPr="009E36A4">
        <w:rPr>
          <w:rFonts w:hint="eastAsia"/>
        </w:rPr>
        <w:t>开断，因此在这一部分设计中，本文采用三极管作为单片机推挽输出的放大电路，单片机推挽输出经三极管放大后，便可直接控制</w:t>
      </w:r>
      <w:r w:rsidR="00CE4B16" w:rsidRPr="009E36A4">
        <w:rPr>
          <w:rFonts w:hint="eastAsia"/>
        </w:rPr>
        <w:t>MOS</w:t>
      </w:r>
      <w:r w:rsidR="00CE4B16" w:rsidRPr="009E36A4">
        <w:rPr>
          <w:rFonts w:hint="eastAsia"/>
        </w:rPr>
        <w:t>管的开断。</w:t>
      </w:r>
      <w:r w:rsidR="00484CFB" w:rsidRPr="009E36A4">
        <w:rPr>
          <w:rFonts w:hint="eastAsia"/>
        </w:rPr>
        <w:t>继电器驱动的电路中，为确保芯片不受继电器开断的高频噪声影响，在继电器的控制上采用光耦</w:t>
      </w:r>
      <w:r w:rsidR="00484CFB" w:rsidRPr="009E36A4">
        <w:rPr>
          <w:rFonts w:hint="eastAsia"/>
        </w:rPr>
        <w:t>TLP521-1</w:t>
      </w:r>
      <w:r w:rsidR="00484CFB" w:rsidRPr="009E36A4">
        <w:rPr>
          <w:rFonts w:hint="eastAsia"/>
        </w:rPr>
        <w:t>进行隔离。</w:t>
      </w:r>
      <w:r w:rsidR="00691D79" w:rsidRPr="009E36A4">
        <w:rPr>
          <w:rFonts w:hint="eastAsia"/>
        </w:rPr>
        <w:t>同时，</w:t>
      </w:r>
      <w:r w:rsidR="00691D79" w:rsidRPr="009E36A4">
        <w:rPr>
          <w:rFonts w:hint="eastAsia"/>
        </w:rPr>
        <w:t>MOS</w:t>
      </w:r>
      <w:r w:rsidR="00691D79" w:rsidRPr="009E36A4">
        <w:rPr>
          <w:rFonts w:hint="eastAsia"/>
        </w:rPr>
        <w:t>管驱动和继电器驱动均采用</w:t>
      </w:r>
      <w:r w:rsidR="00691D79" w:rsidRPr="009E36A4">
        <w:rPr>
          <w:rFonts w:hint="eastAsia"/>
        </w:rPr>
        <w:t>LED</w:t>
      </w:r>
      <w:r w:rsidR="00691D79" w:rsidRPr="009E36A4">
        <w:rPr>
          <w:rFonts w:hint="eastAsia"/>
        </w:rPr>
        <w:t>灯来指示开断状态，以便后期调试。</w:t>
      </w:r>
    </w:p>
    <w:p w14:paraId="5366C82E" w14:textId="77777777" w:rsidR="00DE4D4D" w:rsidRPr="009E36A4" w:rsidRDefault="008173B8" w:rsidP="001A1EDF">
      <w:pPr>
        <w:jc w:val="center"/>
        <w:rPr>
          <w:rFonts w:eastAsia="黑体" w:cs="Arial"/>
          <w:kern w:val="0"/>
          <w:sz w:val="18"/>
          <w:szCs w:val="18"/>
        </w:rPr>
      </w:pPr>
      <w:r w:rsidRPr="009E36A4">
        <w:rPr>
          <w:rFonts w:eastAsia="黑体" w:cs="Arial" w:hint="eastAsia"/>
          <w:kern w:val="0"/>
          <w:sz w:val="18"/>
          <w:szCs w:val="18"/>
        </w:rPr>
        <w:t>(a)MOS</w:t>
      </w:r>
      <w:r w:rsidRPr="009E36A4">
        <w:rPr>
          <w:rFonts w:eastAsia="黑体" w:cs="Arial" w:hint="eastAsia"/>
          <w:kern w:val="0"/>
          <w:sz w:val="18"/>
          <w:szCs w:val="18"/>
        </w:rPr>
        <w:t>驱动电路</w:t>
      </w:r>
      <w:r w:rsidRPr="009E36A4">
        <w:rPr>
          <w:rFonts w:eastAsia="黑体" w:cs="Arial" w:hint="eastAsia"/>
          <w:kern w:val="0"/>
          <w:sz w:val="18"/>
          <w:szCs w:val="18"/>
        </w:rPr>
        <w:t xml:space="preserve">                      </w:t>
      </w:r>
      <w:r w:rsidR="00C542BA" w:rsidRPr="009E36A4">
        <w:rPr>
          <w:rFonts w:eastAsia="黑体" w:cs="Arial" w:hint="eastAsia"/>
          <w:kern w:val="0"/>
          <w:sz w:val="18"/>
          <w:szCs w:val="18"/>
        </w:rPr>
        <w:t xml:space="preserve">    </w:t>
      </w:r>
      <w:r w:rsidR="00C542BA" w:rsidRPr="009E36A4">
        <w:rPr>
          <w:rFonts w:eastAsia="黑体" w:cs="Arial" w:hint="eastAsia"/>
          <w:kern w:val="0"/>
          <w:sz w:val="18"/>
          <w:szCs w:val="18"/>
        </w:rPr>
        <w:t>（</w:t>
      </w:r>
      <w:r w:rsidRPr="009E36A4">
        <w:rPr>
          <w:rFonts w:eastAsia="黑体" w:cs="Arial" w:hint="eastAsia"/>
          <w:kern w:val="0"/>
          <w:sz w:val="18"/>
          <w:szCs w:val="18"/>
        </w:rPr>
        <w:t>b</w:t>
      </w:r>
      <w:r w:rsidRPr="009E36A4">
        <w:rPr>
          <w:rFonts w:eastAsia="黑体" w:cs="Arial" w:hint="eastAsia"/>
          <w:kern w:val="0"/>
          <w:sz w:val="18"/>
          <w:szCs w:val="18"/>
        </w:rPr>
        <w:t>）继电器驱动电路</w:t>
      </w:r>
    </w:p>
    <w:p w14:paraId="291A74F0" w14:textId="77777777" w:rsidR="00DE4D4D" w:rsidRPr="009E36A4" w:rsidRDefault="008173B8" w:rsidP="001A1EDF">
      <w:pPr>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5.6</w:t>
      </w:r>
      <w:r w:rsidRPr="009E36A4">
        <w:rPr>
          <w:rFonts w:eastAsia="黑体" w:cs="Arial"/>
          <w:kern w:val="0"/>
          <w:sz w:val="18"/>
          <w:szCs w:val="18"/>
        </w:rPr>
        <w:t xml:space="preserve"> </w:t>
      </w:r>
      <w:r w:rsidRPr="009E36A4">
        <w:rPr>
          <w:rFonts w:eastAsia="黑体" w:cs="Arial" w:hint="eastAsia"/>
          <w:kern w:val="0"/>
          <w:sz w:val="18"/>
          <w:szCs w:val="18"/>
        </w:rPr>
        <w:t>电磁阀驱动电路</w:t>
      </w:r>
    </w:p>
    <w:p w14:paraId="7704E810" w14:textId="7AE2B71A" w:rsidR="00DE4D4D" w:rsidRPr="009E36A4" w:rsidRDefault="00BC434E" w:rsidP="00BD36BF">
      <w:pPr>
        <w:pStyle w:val="3"/>
        <w:spacing w:beforeLines="50" w:before="156" w:afterLines="50" w:after="156" w:line="360" w:lineRule="exact"/>
        <w:ind w:firstLineChars="196" w:firstLine="412"/>
        <w:rPr>
          <w:rFonts w:ascii="Times New Roman" w:hAnsi="Times New Roman"/>
          <w:b w:val="0"/>
          <w:sz w:val="21"/>
          <w:szCs w:val="21"/>
          <w:lang w:eastAsia="zh-CN"/>
        </w:rPr>
      </w:pPr>
      <w:bookmarkStart w:id="109" w:name="_Toc484634817"/>
      <w:r w:rsidRPr="009E36A4">
        <w:rPr>
          <w:rFonts w:ascii="Times New Roman" w:hAnsi="Times New Roman" w:hint="eastAsia"/>
          <w:b w:val="0"/>
          <w:sz w:val="21"/>
          <w:szCs w:val="21"/>
          <w:lang w:eastAsia="zh-CN"/>
        </w:rPr>
        <w:lastRenderedPageBreak/>
        <w:t>5.3.4</w:t>
      </w:r>
      <w:bookmarkEnd w:id="109"/>
      <w:r w:rsidR="00EE0618">
        <w:rPr>
          <w:rFonts w:ascii="Times New Roman" w:hAnsi="Times New Roman"/>
          <w:b w:val="0"/>
          <w:sz w:val="21"/>
          <w:szCs w:val="21"/>
          <w:lang w:eastAsia="zh-CN"/>
        </w:rPr>
        <w:t xml:space="preserve"> </w:t>
      </w:r>
      <w:r w:rsidR="00B239BF">
        <w:rPr>
          <w:rFonts w:ascii="Times New Roman" w:hAnsi="Times New Roman" w:hint="eastAsia"/>
          <w:b w:val="0"/>
          <w:sz w:val="21"/>
          <w:szCs w:val="21"/>
          <w:lang w:eastAsia="zh-CN"/>
        </w:rPr>
        <w:t>输入模块设计</w:t>
      </w:r>
    </w:p>
    <w:p w14:paraId="12479597" w14:textId="77777777" w:rsidR="00321CFB" w:rsidRPr="009E36A4" w:rsidRDefault="00321CFB" w:rsidP="00D06896">
      <w:pPr>
        <w:spacing w:line="360" w:lineRule="exact"/>
        <w:jc w:val="left"/>
      </w:pPr>
      <w:r w:rsidRPr="009E36A4">
        <w:rPr>
          <w:noProof/>
        </w:rPr>
        <w:drawing>
          <wp:anchor distT="0" distB="0" distL="114300" distR="114300" simplePos="0" relativeHeight="251660288" behindDoc="0" locked="0" layoutInCell="1" allowOverlap="1" wp14:anchorId="75C856E5" wp14:editId="17FAEAEE">
            <wp:simplePos x="0" y="0"/>
            <wp:positionH relativeFrom="margin">
              <wp:align>center</wp:align>
            </wp:positionH>
            <wp:positionV relativeFrom="paragraph">
              <wp:posOffset>471170</wp:posOffset>
            </wp:positionV>
            <wp:extent cx="2889885" cy="3874770"/>
            <wp:effectExtent l="2858" t="0" r="8572" b="8573"/>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rot="16200000">
                      <a:off x="0" y="0"/>
                      <a:ext cx="2889885" cy="3874770"/>
                    </a:xfrm>
                    <a:prstGeom prst="rect">
                      <a:avLst/>
                    </a:prstGeom>
                  </pic:spPr>
                </pic:pic>
              </a:graphicData>
            </a:graphic>
            <wp14:sizeRelH relativeFrom="margin">
              <wp14:pctWidth>0</wp14:pctWidth>
            </wp14:sizeRelH>
            <wp14:sizeRelV relativeFrom="margin">
              <wp14:pctHeight>0</wp14:pctHeight>
            </wp14:sizeRelV>
          </wp:anchor>
        </w:drawing>
      </w:r>
      <w:r w:rsidR="00F405B6" w:rsidRPr="009E36A4">
        <w:tab/>
      </w:r>
      <w:r w:rsidR="0019396D" w:rsidRPr="009E36A4">
        <w:rPr>
          <w:rFonts w:hint="eastAsia"/>
        </w:rPr>
        <w:t>采集气缸和气管压力的</w:t>
      </w:r>
      <w:r w:rsidR="0019396D" w:rsidRPr="009E36A4">
        <w:rPr>
          <w:rFonts w:hint="eastAsia"/>
        </w:rPr>
        <w:t>ADC</w:t>
      </w:r>
      <w:r w:rsidR="0019396D" w:rsidRPr="009E36A4">
        <w:rPr>
          <w:rFonts w:hint="eastAsia"/>
        </w:rPr>
        <w:t>模块则相对比较简单，这里采用的是</w:t>
      </w:r>
      <w:r w:rsidR="0019396D" w:rsidRPr="009E36A4">
        <w:rPr>
          <w:rFonts w:hint="eastAsia"/>
        </w:rPr>
        <w:t>LM</w:t>
      </w:r>
      <w:r w:rsidR="0019396D" w:rsidRPr="009E36A4">
        <w:t>324</w:t>
      </w:r>
      <w:r w:rsidR="0019396D" w:rsidRPr="009E36A4">
        <w:rPr>
          <w:rFonts w:hint="eastAsia"/>
        </w:rPr>
        <w:t>这一款四路运算放大器作为</w:t>
      </w:r>
      <w:r w:rsidR="0019396D" w:rsidRPr="009E36A4">
        <w:rPr>
          <w:rFonts w:hint="eastAsia"/>
        </w:rPr>
        <w:t>ADC</w:t>
      </w:r>
      <w:r w:rsidR="0019396D" w:rsidRPr="009E36A4">
        <w:rPr>
          <w:rFonts w:hint="eastAsia"/>
        </w:rPr>
        <w:t>的预处理模块，由图可以看出，运放设计采用的是</w:t>
      </w:r>
      <w:r w:rsidR="00450D4B" w:rsidRPr="009E36A4">
        <w:rPr>
          <w:rFonts w:hint="eastAsia"/>
        </w:rPr>
        <w:t>电压</w:t>
      </w:r>
      <w:r w:rsidR="0019396D" w:rsidRPr="009E36A4">
        <w:rPr>
          <w:rFonts w:hint="eastAsia"/>
        </w:rPr>
        <w:t>跟随器，这样做的目的是可以使得输入电阻无穷大而输出电阻则很小，</w:t>
      </w:r>
      <w:r w:rsidR="00450D4B" w:rsidRPr="009E36A4">
        <w:rPr>
          <w:rFonts w:hint="eastAsia"/>
        </w:rPr>
        <w:t>并且输出和输入的电压相位相等</w:t>
      </w:r>
      <w:r w:rsidR="0039270F" w:rsidRPr="009E36A4">
        <w:rPr>
          <w:rFonts w:hint="eastAsia"/>
        </w:rPr>
        <w:t>，起到一定的缓冲和隔离作用。</w:t>
      </w:r>
    </w:p>
    <w:p w14:paraId="5F428B5C" w14:textId="77777777" w:rsidR="00DE4D4D" w:rsidRPr="009E36A4" w:rsidRDefault="0099727C" w:rsidP="00D84B0E">
      <w:pPr>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5.7</w:t>
      </w:r>
      <w:r w:rsidRPr="009E36A4">
        <w:rPr>
          <w:rFonts w:eastAsia="黑体" w:cs="Arial"/>
          <w:kern w:val="0"/>
          <w:sz w:val="18"/>
          <w:szCs w:val="18"/>
        </w:rPr>
        <w:t xml:space="preserve"> </w:t>
      </w:r>
      <w:r w:rsidRPr="009E36A4">
        <w:rPr>
          <w:rFonts w:eastAsia="黑体" w:cs="Arial" w:hint="eastAsia"/>
          <w:kern w:val="0"/>
          <w:sz w:val="18"/>
          <w:szCs w:val="18"/>
        </w:rPr>
        <w:t>ADC</w:t>
      </w:r>
      <w:r w:rsidRPr="009E36A4">
        <w:rPr>
          <w:rFonts w:eastAsia="黑体" w:cs="Arial" w:hint="eastAsia"/>
          <w:kern w:val="0"/>
          <w:sz w:val="18"/>
          <w:szCs w:val="18"/>
        </w:rPr>
        <w:t>采集电路</w:t>
      </w:r>
    </w:p>
    <w:p w14:paraId="16E92988" w14:textId="77777777" w:rsidR="00D84B0E" w:rsidRPr="009E36A4" w:rsidRDefault="00D84B0E" w:rsidP="00D84B0E">
      <w:pPr>
        <w:jc w:val="center"/>
        <w:rPr>
          <w:rFonts w:eastAsia="黑体" w:cs="Arial"/>
          <w:kern w:val="0"/>
          <w:sz w:val="18"/>
          <w:szCs w:val="18"/>
        </w:rPr>
      </w:pPr>
    </w:p>
    <w:p w14:paraId="09EB0978" w14:textId="4C2547D7" w:rsidR="00DE4D4D" w:rsidRPr="009E36A4" w:rsidRDefault="00567E6A" w:rsidP="00567E6A">
      <w:pPr>
        <w:pStyle w:val="3"/>
        <w:spacing w:beforeLines="50" w:before="156" w:afterLines="50" w:after="156" w:line="360" w:lineRule="exact"/>
        <w:ind w:firstLineChars="196" w:firstLine="412"/>
        <w:rPr>
          <w:rFonts w:ascii="Times New Roman" w:hAnsi="Times New Roman"/>
          <w:b w:val="0"/>
          <w:sz w:val="21"/>
          <w:szCs w:val="21"/>
          <w:lang w:eastAsia="zh-CN"/>
        </w:rPr>
      </w:pPr>
      <w:bookmarkStart w:id="110" w:name="_Toc484634818"/>
      <w:r w:rsidRPr="009E36A4">
        <w:rPr>
          <w:rFonts w:ascii="Times New Roman" w:hAnsi="Times New Roman" w:hint="eastAsia"/>
          <w:b w:val="0"/>
          <w:sz w:val="21"/>
          <w:szCs w:val="21"/>
          <w:lang w:eastAsia="zh-CN"/>
        </w:rPr>
        <w:t>5.3.5</w:t>
      </w:r>
      <w:r w:rsidRPr="009E36A4">
        <w:rPr>
          <w:rFonts w:ascii="Times New Roman" w:hAnsi="Times New Roman"/>
          <w:b w:val="0"/>
          <w:sz w:val="21"/>
          <w:szCs w:val="21"/>
          <w:lang w:eastAsia="zh-CN"/>
        </w:rPr>
        <w:t xml:space="preserve"> </w:t>
      </w:r>
      <w:bookmarkEnd w:id="110"/>
      <w:r w:rsidR="00A4643C">
        <w:rPr>
          <w:rFonts w:ascii="Times New Roman" w:hAnsi="Times New Roman" w:hint="eastAsia"/>
          <w:b w:val="0"/>
          <w:sz w:val="21"/>
          <w:szCs w:val="21"/>
          <w:lang w:eastAsia="zh-CN"/>
        </w:rPr>
        <w:t>辅助调试模块</w:t>
      </w:r>
      <w:r w:rsidR="00A264A4">
        <w:rPr>
          <w:rFonts w:ascii="Times New Roman" w:hAnsi="Times New Roman" w:hint="eastAsia"/>
          <w:b w:val="0"/>
          <w:sz w:val="21"/>
          <w:szCs w:val="21"/>
          <w:lang w:eastAsia="zh-CN"/>
        </w:rPr>
        <w:t>电路设计</w:t>
      </w:r>
    </w:p>
    <w:p w14:paraId="18D709E0" w14:textId="7A5017C3" w:rsidR="00567E6A" w:rsidRPr="009E36A4" w:rsidRDefault="004B50D8" w:rsidP="00567E6A">
      <w:pPr>
        <w:rPr>
          <w:lang w:val="x-none"/>
        </w:rPr>
      </w:pPr>
      <w:r w:rsidRPr="009E36A4">
        <w:rPr>
          <w:noProof/>
        </w:rPr>
        <w:drawing>
          <wp:anchor distT="0" distB="0" distL="114300" distR="114300" simplePos="0" relativeHeight="251658240" behindDoc="0" locked="0" layoutInCell="1" allowOverlap="1" wp14:anchorId="0DB160B7" wp14:editId="101357D9">
            <wp:simplePos x="0" y="0"/>
            <wp:positionH relativeFrom="margin">
              <wp:posOffset>383696</wp:posOffset>
            </wp:positionH>
            <wp:positionV relativeFrom="paragraph">
              <wp:posOffset>657657</wp:posOffset>
            </wp:positionV>
            <wp:extent cx="4279900" cy="2438400"/>
            <wp:effectExtent l="0" t="0" r="635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79900" cy="2438400"/>
                    </a:xfrm>
                    <a:prstGeom prst="rect">
                      <a:avLst/>
                    </a:prstGeom>
                  </pic:spPr>
                </pic:pic>
              </a:graphicData>
            </a:graphic>
            <wp14:sizeRelH relativeFrom="margin">
              <wp14:pctWidth>0</wp14:pctWidth>
            </wp14:sizeRelH>
            <wp14:sizeRelV relativeFrom="margin">
              <wp14:pctHeight>0</wp14:pctHeight>
            </wp14:sizeRelV>
          </wp:anchor>
        </w:drawing>
      </w:r>
      <w:r w:rsidR="00567E6A" w:rsidRPr="009E36A4">
        <w:rPr>
          <w:lang w:val="x-none"/>
        </w:rPr>
        <w:tab/>
      </w:r>
      <w:r w:rsidR="00F3003E">
        <w:rPr>
          <w:rFonts w:hint="eastAsia"/>
          <w:lang w:val="x-none"/>
        </w:rPr>
        <w:t>辅助调试模块分为数码管显示部分和按键检测部分。</w:t>
      </w:r>
      <w:r w:rsidR="00D24B97">
        <w:rPr>
          <w:rFonts w:hint="eastAsia"/>
          <w:lang w:val="x-none"/>
        </w:rPr>
        <w:t>数码管</w:t>
      </w:r>
      <w:r w:rsidR="00567E6A" w:rsidRPr="009E36A4">
        <w:rPr>
          <w:rFonts w:hint="eastAsia"/>
          <w:lang w:val="x-none"/>
        </w:rPr>
        <w:t>采用的是</w:t>
      </w:r>
      <w:r w:rsidR="00567E6A" w:rsidRPr="009E36A4">
        <w:rPr>
          <w:rFonts w:hint="eastAsia"/>
          <w:lang w:val="x-none"/>
        </w:rPr>
        <w:t>74ALS574</w:t>
      </w:r>
      <w:r w:rsidR="00567E6A" w:rsidRPr="009E36A4">
        <w:rPr>
          <w:rFonts w:hint="eastAsia"/>
          <w:lang w:val="x-none"/>
        </w:rPr>
        <w:t>作为缓冲器，数码管采用</w:t>
      </w:r>
      <w:r w:rsidR="00567E6A" w:rsidRPr="009E36A4">
        <w:rPr>
          <w:rFonts w:hint="eastAsia"/>
          <w:lang w:val="x-none"/>
        </w:rPr>
        <w:t>LED</w:t>
      </w:r>
      <w:r w:rsidR="00567E6A" w:rsidRPr="009E36A4">
        <w:rPr>
          <w:lang w:val="x-none"/>
        </w:rPr>
        <w:t>4</w:t>
      </w:r>
      <w:r w:rsidR="00567E6A" w:rsidRPr="009E36A4">
        <w:rPr>
          <w:rFonts w:hint="eastAsia"/>
          <w:lang w:val="x-none"/>
        </w:rPr>
        <w:t>-14</w:t>
      </w:r>
      <w:r w:rsidR="00567E6A" w:rsidRPr="009E36A4">
        <w:rPr>
          <w:rFonts w:hint="eastAsia"/>
          <w:lang w:val="x-none"/>
        </w:rPr>
        <w:t>，输入部分采用的是</w:t>
      </w:r>
      <w:r w:rsidR="00567E6A" w:rsidRPr="009E36A4">
        <w:rPr>
          <w:rFonts w:hint="eastAsia"/>
          <w:lang w:val="x-none"/>
        </w:rPr>
        <w:t>P</w:t>
      </w:r>
      <w:r w:rsidR="00567E6A" w:rsidRPr="009E36A4">
        <w:rPr>
          <w:lang w:val="x-none"/>
        </w:rPr>
        <w:t>3</w:t>
      </w:r>
      <w:r w:rsidR="00567E6A" w:rsidRPr="009E36A4">
        <w:rPr>
          <w:rFonts w:hint="eastAsia"/>
          <w:lang w:val="x-none"/>
        </w:rPr>
        <w:t>口驱动</w:t>
      </w:r>
      <w:r w:rsidR="00567E6A" w:rsidRPr="009E36A4">
        <w:rPr>
          <w:rFonts w:hint="eastAsia"/>
          <w:lang w:val="x-none"/>
        </w:rPr>
        <w:t>D</w:t>
      </w:r>
      <w:r w:rsidR="00567E6A" w:rsidRPr="009E36A4">
        <w:rPr>
          <w:rFonts w:hint="eastAsia"/>
          <w:lang w:val="x-none"/>
        </w:rPr>
        <w:t>触发器，但由于有两片</w:t>
      </w:r>
      <w:r w:rsidR="00567E6A" w:rsidRPr="009E36A4">
        <w:rPr>
          <w:rFonts w:hint="eastAsia"/>
          <w:lang w:val="x-none"/>
        </w:rPr>
        <w:t>D</w:t>
      </w:r>
      <w:r w:rsidR="00567E6A" w:rsidRPr="009E36A4">
        <w:rPr>
          <w:rFonts w:hint="eastAsia"/>
          <w:lang w:val="x-none"/>
        </w:rPr>
        <w:t>触发器，于是增加使用两个管脚作为片选。</w:t>
      </w:r>
      <w:r w:rsidR="00D24B97">
        <w:rPr>
          <w:rFonts w:hint="eastAsia"/>
          <w:lang w:val="x-none"/>
        </w:rPr>
        <w:t>按键检测</w:t>
      </w:r>
      <w:r w:rsidR="00567E6A" w:rsidRPr="009E36A4">
        <w:rPr>
          <w:rFonts w:hint="eastAsia"/>
          <w:lang w:val="x-none"/>
        </w:rPr>
        <w:t>作为人机交互接口，方便调试工作。</w:t>
      </w:r>
    </w:p>
    <w:p w14:paraId="2DFD1ECA" w14:textId="71BABCF3" w:rsidR="00275D82" w:rsidRPr="009E36A4" w:rsidRDefault="004B50D8" w:rsidP="00EB7197">
      <w:pPr>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5.8</w:t>
      </w:r>
      <w:r w:rsidRPr="009E36A4">
        <w:rPr>
          <w:rFonts w:eastAsia="黑体" w:cs="Arial"/>
          <w:kern w:val="0"/>
          <w:sz w:val="18"/>
          <w:szCs w:val="18"/>
        </w:rPr>
        <w:t xml:space="preserve"> </w:t>
      </w:r>
      <w:r w:rsidRPr="009E36A4">
        <w:rPr>
          <w:rFonts w:eastAsia="黑体" w:cs="Arial" w:hint="eastAsia"/>
          <w:kern w:val="0"/>
          <w:sz w:val="18"/>
          <w:szCs w:val="18"/>
        </w:rPr>
        <w:t>ADC</w:t>
      </w:r>
      <w:r w:rsidRPr="009E36A4">
        <w:rPr>
          <w:rFonts w:eastAsia="黑体" w:cs="Arial" w:hint="eastAsia"/>
          <w:kern w:val="0"/>
          <w:sz w:val="18"/>
          <w:szCs w:val="18"/>
        </w:rPr>
        <w:t>采集电路和按键检测电路</w:t>
      </w:r>
    </w:p>
    <w:p w14:paraId="5643D730" w14:textId="77777777" w:rsidR="002B4FC0" w:rsidRPr="009E36A4" w:rsidRDefault="002B4FC0" w:rsidP="002B4FC0">
      <w:pPr>
        <w:jc w:val="left"/>
        <w:rPr>
          <w:lang w:val="x-none"/>
        </w:rPr>
      </w:pPr>
    </w:p>
    <w:p w14:paraId="03A33AF6" w14:textId="799E6E32" w:rsidR="00DE4D4D" w:rsidRDefault="00812C4D" w:rsidP="00DE4D4D">
      <w:pPr>
        <w:pStyle w:val="1"/>
        <w:spacing w:beforeLines="50" w:before="156" w:afterLines="50" w:after="156" w:line="360" w:lineRule="exact"/>
        <w:jc w:val="center"/>
        <w:rPr>
          <w:ins w:id="111" w:author="Quan Wen" w:date="2017-06-09T19:38:00Z"/>
          <w:rFonts w:eastAsia="黑体" w:cs="Arial"/>
          <w:b w:val="0"/>
          <w:i w:val="0"/>
          <w:lang w:eastAsia="zh-CN"/>
        </w:rPr>
      </w:pPr>
      <w:bookmarkStart w:id="112" w:name="_Toc484634819"/>
      <w:r w:rsidRPr="009E36A4">
        <w:rPr>
          <w:rFonts w:eastAsia="黑体" w:hint="eastAsia"/>
          <w:b w:val="0"/>
          <w:i w:val="0"/>
          <w:lang w:eastAsia="zh-CN"/>
        </w:rPr>
        <w:t>6</w:t>
      </w:r>
      <w:r w:rsidR="00DE4D4D" w:rsidRPr="009E36A4">
        <w:rPr>
          <w:rFonts w:eastAsia="黑体" w:cs="Arial"/>
          <w:b w:val="0"/>
          <w:i w:val="0"/>
        </w:rPr>
        <w:t xml:space="preserve">  </w:t>
      </w:r>
      <w:r w:rsidR="00B1747B">
        <w:rPr>
          <w:rFonts w:eastAsia="黑体" w:cs="Arial" w:hint="eastAsia"/>
          <w:b w:val="0"/>
          <w:i w:val="0"/>
          <w:lang w:eastAsia="zh-CN"/>
        </w:rPr>
        <w:t>基于</w:t>
      </w:r>
      <w:r w:rsidR="00B1747B">
        <w:rPr>
          <w:rFonts w:eastAsia="黑体" w:cs="Arial" w:hint="eastAsia"/>
          <w:b w:val="0"/>
          <w:i w:val="0"/>
          <w:lang w:eastAsia="zh-CN"/>
        </w:rPr>
        <w:t>CAN</w:t>
      </w:r>
      <w:r w:rsidR="00B1747B">
        <w:rPr>
          <w:rFonts w:eastAsia="黑体" w:cs="Arial" w:hint="eastAsia"/>
          <w:b w:val="0"/>
          <w:i w:val="0"/>
          <w:lang w:eastAsia="zh-CN"/>
        </w:rPr>
        <w:t>总线的列车制动网络</w:t>
      </w:r>
      <w:r w:rsidR="00B755B5" w:rsidRPr="009E36A4">
        <w:rPr>
          <w:rFonts w:eastAsia="黑体" w:cs="Arial" w:hint="eastAsia"/>
          <w:b w:val="0"/>
          <w:i w:val="0"/>
          <w:lang w:eastAsia="zh-CN"/>
        </w:rPr>
        <w:t>系统软件</w:t>
      </w:r>
      <w:r w:rsidR="00DE4D4D" w:rsidRPr="009E36A4">
        <w:rPr>
          <w:rFonts w:eastAsia="黑体" w:cs="Arial" w:hint="eastAsia"/>
          <w:b w:val="0"/>
          <w:i w:val="0"/>
          <w:lang w:eastAsia="zh-CN"/>
        </w:rPr>
        <w:t>设计</w:t>
      </w:r>
      <w:bookmarkEnd w:id="112"/>
    </w:p>
    <w:p w14:paraId="4DF662C2" w14:textId="275B862D" w:rsidR="00943A98" w:rsidRDefault="00943A98" w:rsidP="009408C9">
      <w:pPr>
        <w:pStyle w:val="2"/>
        <w:spacing w:beforeLines="50" w:before="156" w:afterLines="50" w:after="156" w:line="360" w:lineRule="exact"/>
        <w:rPr>
          <w:rFonts w:eastAsia="黑体"/>
          <w:b w:val="0"/>
          <w:i w:val="0"/>
          <w:lang w:eastAsia="zh-CN"/>
        </w:rPr>
      </w:pPr>
      <w:r w:rsidRPr="009408C9">
        <w:rPr>
          <w:rFonts w:eastAsia="黑体" w:hint="eastAsia"/>
          <w:b w:val="0"/>
          <w:i w:val="0"/>
          <w:lang w:eastAsia="zh-CN"/>
        </w:rPr>
        <w:t xml:space="preserve">6.1 </w:t>
      </w:r>
      <w:r w:rsidRPr="009408C9">
        <w:rPr>
          <w:rFonts w:eastAsia="黑体" w:hint="eastAsia"/>
          <w:b w:val="0"/>
          <w:i w:val="0"/>
          <w:lang w:eastAsia="zh-CN"/>
        </w:rPr>
        <w:t>软件总体设计</w:t>
      </w:r>
    </w:p>
    <w:p w14:paraId="7D3739BF" w14:textId="2BF6B0D9" w:rsidR="00943A98" w:rsidRDefault="00943A98" w:rsidP="0019106C">
      <w:pPr>
        <w:pStyle w:val="a0"/>
        <w:jc w:val="left"/>
        <w:rPr>
          <w:lang w:val="x-none"/>
        </w:rPr>
      </w:pPr>
      <w:r>
        <w:rPr>
          <w:rFonts w:hint="eastAsia"/>
          <w:lang w:val="x-none"/>
        </w:rPr>
        <w:t>在列车制动网络中，</w:t>
      </w:r>
      <w:r>
        <w:rPr>
          <w:rFonts w:hint="eastAsia"/>
          <w:lang w:val="x-none"/>
        </w:rPr>
        <w:t>IPM</w:t>
      </w:r>
      <w:r>
        <w:rPr>
          <w:rFonts w:hint="eastAsia"/>
          <w:lang w:val="x-none"/>
        </w:rPr>
        <w:t>是网络的主节点</w:t>
      </w:r>
      <w:r w:rsidR="0019106C">
        <w:rPr>
          <w:rFonts w:hint="eastAsia"/>
          <w:lang w:val="x-none"/>
        </w:rPr>
        <w:t>，采用的是</w:t>
      </w:r>
      <w:r w:rsidR="0019106C">
        <w:rPr>
          <w:rFonts w:hint="eastAsia"/>
          <w:lang w:val="x-none"/>
        </w:rPr>
        <w:t>PC</w:t>
      </w:r>
      <w:r w:rsidR="0019106C">
        <w:rPr>
          <w:rFonts w:hint="eastAsia"/>
          <w:lang w:val="x-none"/>
        </w:rPr>
        <w:t>上位机的基于</w:t>
      </w:r>
      <w:r w:rsidR="0019106C">
        <w:rPr>
          <w:rFonts w:hint="eastAsia"/>
          <w:lang w:val="x-none"/>
        </w:rPr>
        <w:t>VC</w:t>
      </w:r>
      <w:r w:rsidR="0019106C">
        <w:rPr>
          <w:rFonts w:hint="eastAsia"/>
          <w:lang w:val="x-none"/>
        </w:rPr>
        <w:t>平台的上位机模拟。</w:t>
      </w:r>
      <w:r>
        <w:rPr>
          <w:rFonts w:hint="eastAsia"/>
          <w:lang w:val="x-none"/>
        </w:rPr>
        <w:t>它不仅实时接收来自</w:t>
      </w:r>
      <w:r>
        <w:rPr>
          <w:rFonts w:hint="eastAsia"/>
          <w:lang w:val="x-none"/>
        </w:rPr>
        <w:t>EBV</w:t>
      </w:r>
      <w:r>
        <w:rPr>
          <w:rFonts w:hint="eastAsia"/>
          <w:lang w:val="x-none"/>
        </w:rPr>
        <w:t>的操作报文，</w:t>
      </w:r>
      <w:r w:rsidR="00A87367">
        <w:rPr>
          <w:rFonts w:hint="eastAsia"/>
          <w:lang w:val="x-none"/>
        </w:rPr>
        <w:t>对</w:t>
      </w:r>
      <w:r w:rsidR="00A87367">
        <w:rPr>
          <w:rFonts w:hint="eastAsia"/>
          <w:lang w:val="x-none"/>
        </w:rPr>
        <w:t>EBV</w:t>
      </w:r>
      <w:r w:rsidR="00A87367">
        <w:rPr>
          <w:rFonts w:hint="eastAsia"/>
          <w:lang w:val="x-none"/>
        </w:rPr>
        <w:t>的操作报文进行处理，还要接收来自</w:t>
      </w:r>
      <w:r w:rsidR="00A87367">
        <w:rPr>
          <w:rFonts w:hint="eastAsia"/>
          <w:lang w:val="x-none"/>
        </w:rPr>
        <w:t>EPCU</w:t>
      </w:r>
      <w:r w:rsidR="00A87367">
        <w:rPr>
          <w:rFonts w:hint="eastAsia"/>
          <w:lang w:val="x-none"/>
        </w:rPr>
        <w:t>各节点的工作状态报文，实时对系统的工作情况进行控制。网络的软件总体设计图如下所示：</w:t>
      </w:r>
    </w:p>
    <w:p w14:paraId="548C5EA3" w14:textId="20C97481" w:rsidR="00A87367" w:rsidDel="006B4F37" w:rsidRDefault="00150CF3" w:rsidP="00150CF3">
      <w:pPr>
        <w:pStyle w:val="a0"/>
        <w:jc w:val="center"/>
        <w:rPr>
          <w:del w:id="113" w:author="Quan Wen" w:date="2017-06-09T19:54:00Z"/>
          <w:rFonts w:eastAsia="黑体" w:cs="Arial"/>
          <w:kern w:val="0"/>
          <w:sz w:val="18"/>
          <w:szCs w:val="18"/>
        </w:rPr>
      </w:pPr>
      <w:r>
        <w:rPr>
          <w:lang w:val="x-none"/>
        </w:rPr>
        <w:object w:dxaOrig="11851" w:dyaOrig="6961" w14:anchorId="62A33914">
          <v:shape id="_x0000_i1038" type="#_x0000_t75" style="width:399.75pt;height:234.75pt" o:ole="">
            <v:imagedata r:id="rId60" o:title=""/>
          </v:shape>
          <o:OLEObject Type="Embed" ProgID="Visio.Drawing.15" ShapeID="_x0000_i1038" DrawAspect="Content" ObjectID="_1558556110" r:id="rId61"/>
        </w:object>
      </w:r>
      <w:r w:rsidRPr="00150CF3">
        <w:rPr>
          <w:rFonts w:eastAsia="黑体" w:cs="Arial" w:hint="eastAsia"/>
          <w:kern w:val="0"/>
          <w:sz w:val="18"/>
          <w:szCs w:val="18"/>
        </w:rPr>
        <w:t>图</w:t>
      </w:r>
      <w:r w:rsidRPr="00150CF3">
        <w:rPr>
          <w:rFonts w:eastAsia="黑体" w:cs="Arial" w:hint="eastAsia"/>
          <w:kern w:val="0"/>
          <w:sz w:val="18"/>
          <w:szCs w:val="18"/>
        </w:rPr>
        <w:t>6.1</w:t>
      </w:r>
      <w:r w:rsidRPr="00150CF3">
        <w:rPr>
          <w:rFonts w:eastAsia="黑体" w:cs="Arial"/>
          <w:kern w:val="0"/>
          <w:sz w:val="18"/>
          <w:szCs w:val="18"/>
        </w:rPr>
        <w:t xml:space="preserve"> </w:t>
      </w:r>
      <w:r w:rsidRPr="00150CF3">
        <w:rPr>
          <w:rFonts w:eastAsia="黑体" w:cs="Arial" w:hint="eastAsia"/>
          <w:kern w:val="0"/>
          <w:sz w:val="18"/>
          <w:szCs w:val="18"/>
        </w:rPr>
        <w:t>软件总体设计图</w:t>
      </w:r>
    </w:p>
    <w:p w14:paraId="6B872C7D" w14:textId="77777777" w:rsidR="006B4F37" w:rsidRDefault="006B4F37" w:rsidP="00150CF3">
      <w:pPr>
        <w:pStyle w:val="a0"/>
        <w:jc w:val="center"/>
        <w:rPr>
          <w:ins w:id="114" w:author="Quan Wen" w:date="2017-06-09T19:54:00Z"/>
          <w:rFonts w:eastAsia="黑体" w:cs="Arial"/>
          <w:kern w:val="0"/>
          <w:sz w:val="18"/>
          <w:szCs w:val="18"/>
        </w:rPr>
      </w:pPr>
    </w:p>
    <w:p w14:paraId="252B3E73" w14:textId="206366B7" w:rsidR="006B4F37" w:rsidRDefault="0019106C" w:rsidP="006B4F37">
      <w:pPr>
        <w:spacing w:line="360" w:lineRule="exact"/>
        <w:ind w:firstLineChars="200" w:firstLine="420"/>
        <w:jc w:val="left"/>
        <w:rPr>
          <w:ins w:id="115" w:author="Quan Wen" w:date="2017-06-09T19:55:00Z"/>
        </w:rPr>
      </w:pPr>
      <w:r w:rsidRPr="006B4F37">
        <w:rPr>
          <w:rFonts w:hint="eastAsia"/>
        </w:rPr>
        <w:t>EBV</w:t>
      </w:r>
      <w:r w:rsidRPr="006B4F37">
        <w:rPr>
          <w:rFonts w:hint="eastAsia"/>
        </w:rPr>
        <w:t>节点作为整个列车制动网络的人机交互接口，它负责采集司机对电子制动阀的自动制动手柄和的单独制动手柄的操作信号，定时把这些操作信号以操作报文的形式发送到</w:t>
      </w:r>
      <w:r w:rsidRPr="006B4F37">
        <w:rPr>
          <w:rFonts w:hint="eastAsia"/>
        </w:rPr>
        <w:t>CAN</w:t>
      </w:r>
      <w:r w:rsidRPr="006B4F37">
        <w:rPr>
          <w:rFonts w:hint="eastAsia"/>
        </w:rPr>
        <w:t>网络上，</w:t>
      </w:r>
      <w:r w:rsidRPr="006B4F37">
        <w:rPr>
          <w:rFonts w:hint="eastAsia"/>
        </w:rPr>
        <w:t>EBV</w:t>
      </w:r>
      <w:r w:rsidRPr="006B4F37">
        <w:rPr>
          <w:rFonts w:hint="eastAsia"/>
        </w:rPr>
        <w:t>节点的软件设计是基于</w:t>
      </w:r>
      <w:r w:rsidRPr="006B4F37">
        <w:rPr>
          <w:rFonts w:hint="eastAsia"/>
        </w:rPr>
        <w:t>Keil</w:t>
      </w:r>
      <w:r w:rsidRPr="006B4F37">
        <w:rPr>
          <w:rFonts w:hint="eastAsia"/>
        </w:rPr>
        <w:t>设计的。</w:t>
      </w:r>
      <w:bookmarkStart w:id="116" w:name="_Toc484634820"/>
    </w:p>
    <w:p w14:paraId="0238B4EA" w14:textId="6287685A" w:rsidR="00631197" w:rsidRDefault="009950BA" w:rsidP="00DA362F">
      <w:pPr>
        <w:spacing w:line="360" w:lineRule="exact"/>
        <w:ind w:firstLineChars="200" w:firstLine="420"/>
        <w:jc w:val="left"/>
        <w:rPr>
          <w:ins w:id="117" w:author="Quan Wen" w:date="2017-06-09T20:21:00Z"/>
        </w:rPr>
      </w:pPr>
      <w:r>
        <w:rPr>
          <w:rFonts w:hint="eastAsia"/>
        </w:rPr>
        <w:t>ERCP</w:t>
      </w:r>
      <w:r>
        <w:rPr>
          <w:rFonts w:hint="eastAsia"/>
        </w:rPr>
        <w:t>节点作为从节点，它根据网络中的控制报文和操作报文来控制</w:t>
      </w:r>
      <w:r>
        <w:rPr>
          <w:rFonts w:hint="eastAsia"/>
        </w:rPr>
        <w:t>APP</w:t>
      </w:r>
      <w:r>
        <w:rPr>
          <w:rFonts w:hint="eastAsia"/>
        </w:rPr>
        <w:t>和</w:t>
      </w:r>
      <w:r>
        <w:rPr>
          <w:rFonts w:hint="eastAsia"/>
        </w:rPr>
        <w:t>REL</w:t>
      </w:r>
      <w:r>
        <w:rPr>
          <w:rFonts w:hint="eastAsia"/>
        </w:rPr>
        <w:t>的开断，从而达到控制均衡风缸压力的作用。</w:t>
      </w:r>
      <w:r>
        <w:rPr>
          <w:rFonts w:hint="eastAsia"/>
        </w:rPr>
        <w:t>BPCP</w:t>
      </w:r>
      <w:r>
        <w:rPr>
          <w:rFonts w:hint="eastAsia"/>
        </w:rPr>
        <w:t>节点由于其结构特点，其电磁阀处于常失电状态，但是其机械阀能实现控制列车管与</w:t>
      </w:r>
      <w:r>
        <w:rPr>
          <w:rFonts w:hint="eastAsia"/>
        </w:rPr>
        <w:t>ER</w:t>
      </w:r>
      <w:r>
        <w:rPr>
          <w:rFonts w:hint="eastAsia"/>
        </w:rPr>
        <w:t>风缸压力同步。</w:t>
      </w:r>
      <w:r w:rsidR="00631197">
        <w:rPr>
          <w:rFonts w:hint="eastAsia"/>
        </w:rPr>
        <w:t>16CP</w:t>
      </w:r>
      <w:r w:rsidR="00631197">
        <w:rPr>
          <w:rFonts w:hint="eastAsia"/>
        </w:rPr>
        <w:t>主要是控制</w:t>
      </w:r>
      <w:r w:rsidR="00631197">
        <w:rPr>
          <w:rFonts w:hint="eastAsia"/>
        </w:rPr>
        <w:t>16</w:t>
      </w:r>
      <w:r w:rsidR="00631197">
        <w:rPr>
          <w:rFonts w:hint="eastAsia"/>
        </w:rPr>
        <w:t>风缸和</w:t>
      </w:r>
      <w:r w:rsidR="00631197">
        <w:rPr>
          <w:rFonts w:hint="eastAsia"/>
        </w:rPr>
        <w:t>16</w:t>
      </w:r>
      <w:r w:rsidR="00631197">
        <w:rPr>
          <w:rFonts w:hint="eastAsia"/>
        </w:rPr>
        <w:t>管的压力，它也是通过</w:t>
      </w:r>
      <w:r w:rsidR="00631197">
        <w:rPr>
          <w:rFonts w:hint="eastAsia"/>
        </w:rPr>
        <w:t>APP</w:t>
      </w:r>
      <w:r w:rsidR="00631197">
        <w:rPr>
          <w:rFonts w:hint="eastAsia"/>
        </w:rPr>
        <w:t>和</w:t>
      </w:r>
      <w:r w:rsidR="00631197">
        <w:rPr>
          <w:rFonts w:hint="eastAsia"/>
        </w:rPr>
        <w:t>REL</w:t>
      </w:r>
      <w:r w:rsidR="00631197">
        <w:rPr>
          <w:rFonts w:hint="eastAsia"/>
        </w:rPr>
        <w:t>的通断来达到控制目的的。此外，在后备模式下它还能控制</w:t>
      </w:r>
      <w:r w:rsidR="00631197">
        <w:rPr>
          <w:rFonts w:hint="eastAsia"/>
        </w:rPr>
        <w:t>ER</w:t>
      </w:r>
      <w:r w:rsidR="00631197">
        <w:rPr>
          <w:rFonts w:hint="eastAsia"/>
        </w:rPr>
        <w:t>风缸的压力。而</w:t>
      </w:r>
      <w:r w:rsidR="00631197">
        <w:rPr>
          <w:rFonts w:hint="eastAsia"/>
        </w:rPr>
        <w:t>20CP</w:t>
      </w:r>
      <w:r w:rsidR="00631197">
        <w:rPr>
          <w:rFonts w:hint="eastAsia"/>
        </w:rPr>
        <w:t>主要是在单独制动手柄操作时才会响应来达到控制</w:t>
      </w:r>
      <w:r w:rsidR="00631197">
        <w:rPr>
          <w:rFonts w:hint="eastAsia"/>
        </w:rPr>
        <w:t>20</w:t>
      </w:r>
      <w:r w:rsidR="00631197">
        <w:rPr>
          <w:rFonts w:hint="eastAsia"/>
        </w:rPr>
        <w:t>风缸的目的</w:t>
      </w:r>
      <w:r w:rsidR="00DA362F">
        <w:rPr>
          <w:rFonts w:hint="eastAsia"/>
        </w:rPr>
        <w:t>。在正常工作时，制动缸的压力主要是取自</w:t>
      </w:r>
      <w:r w:rsidR="00DA362F">
        <w:rPr>
          <w:rFonts w:hint="eastAsia"/>
        </w:rPr>
        <w:t>20</w:t>
      </w:r>
      <w:r w:rsidR="00DA362F">
        <w:rPr>
          <w:rFonts w:hint="eastAsia"/>
        </w:rPr>
        <w:t>风缸和</w:t>
      </w:r>
      <w:r w:rsidR="00DA362F">
        <w:rPr>
          <w:rFonts w:hint="eastAsia"/>
        </w:rPr>
        <w:t>16</w:t>
      </w:r>
      <w:r w:rsidR="00DA362F">
        <w:rPr>
          <w:rFonts w:hint="eastAsia"/>
        </w:rPr>
        <w:t>风缸中较大压力的一方。</w:t>
      </w:r>
      <w:r w:rsidR="00DA362F">
        <w:rPr>
          <w:rFonts w:hint="eastAsia"/>
        </w:rPr>
        <w:t>13CP</w:t>
      </w:r>
      <w:r w:rsidR="00DA362F">
        <w:rPr>
          <w:rFonts w:hint="eastAsia"/>
        </w:rPr>
        <w:t>的作用则是在</w:t>
      </w:r>
      <w:r w:rsidR="00DA362F">
        <w:rPr>
          <w:rFonts w:hint="eastAsia"/>
        </w:rPr>
        <w:t>BP</w:t>
      </w:r>
      <w:r w:rsidR="00DA362F">
        <w:rPr>
          <w:rFonts w:hint="eastAsia"/>
        </w:rPr>
        <w:t>管压力释放不及时时用来切除列车管，从而达到快速缓解</w:t>
      </w:r>
      <w:r w:rsidR="00DA362F">
        <w:rPr>
          <w:rFonts w:hint="eastAsia"/>
        </w:rPr>
        <w:t>BP</w:t>
      </w:r>
      <w:r w:rsidR="00DA362F">
        <w:rPr>
          <w:rFonts w:hint="eastAsia"/>
        </w:rPr>
        <w:t>管压力的作用。</w:t>
      </w:r>
      <w:r w:rsidR="008F737C">
        <w:rPr>
          <w:rFonts w:hint="eastAsia"/>
        </w:rPr>
        <w:t>这几个节点也都是采用</w:t>
      </w:r>
      <w:r w:rsidR="008F737C">
        <w:rPr>
          <w:rFonts w:hint="eastAsia"/>
        </w:rPr>
        <w:t>Keil</w:t>
      </w:r>
      <w:r w:rsidR="008F737C">
        <w:rPr>
          <w:rFonts w:hint="eastAsia"/>
        </w:rPr>
        <w:t>来完成软件设计的。</w:t>
      </w:r>
    </w:p>
    <w:p w14:paraId="7FBB243A" w14:textId="06791595" w:rsidR="008D7B9A" w:rsidRPr="006B4F37" w:rsidRDefault="008D7B9A" w:rsidP="00DA362F">
      <w:pPr>
        <w:spacing w:line="360" w:lineRule="exact"/>
        <w:ind w:firstLineChars="200" w:firstLine="420"/>
        <w:jc w:val="left"/>
      </w:pPr>
      <w:r>
        <w:rPr>
          <w:rFonts w:hint="eastAsia"/>
        </w:rPr>
        <w:t>网络中主要的通信发生在</w:t>
      </w:r>
      <w:r>
        <w:rPr>
          <w:rFonts w:hint="eastAsia"/>
        </w:rPr>
        <w:t>EBV</w:t>
      </w:r>
      <w:r>
        <w:rPr>
          <w:rFonts w:hint="eastAsia"/>
        </w:rPr>
        <w:t>和</w:t>
      </w:r>
      <w:r>
        <w:rPr>
          <w:rFonts w:hint="eastAsia"/>
        </w:rPr>
        <w:t>IPM</w:t>
      </w:r>
      <w:r>
        <w:rPr>
          <w:rFonts w:hint="eastAsia"/>
        </w:rPr>
        <w:t>以及</w:t>
      </w:r>
      <w:r>
        <w:rPr>
          <w:rFonts w:hint="eastAsia"/>
        </w:rPr>
        <w:t>EPCU</w:t>
      </w:r>
      <w:r>
        <w:rPr>
          <w:rFonts w:hint="eastAsia"/>
        </w:rPr>
        <w:t>各节点与</w:t>
      </w:r>
      <w:r>
        <w:rPr>
          <w:rFonts w:hint="eastAsia"/>
        </w:rPr>
        <w:t>IPM</w:t>
      </w:r>
      <w:r>
        <w:rPr>
          <w:rFonts w:hint="eastAsia"/>
        </w:rPr>
        <w:t>的节点间，为了保证通信的畅通和避免漏帧丢帧的情况，本设计采用中断接收的策略，并且中断中只做接收报文</w:t>
      </w:r>
      <w:r>
        <w:rPr>
          <w:rFonts w:hint="eastAsia"/>
        </w:rPr>
        <w:lastRenderedPageBreak/>
        <w:t>的操作</w:t>
      </w:r>
      <w:r w:rsidR="001521C3">
        <w:rPr>
          <w:rFonts w:hint="eastAsia"/>
        </w:rPr>
        <w:t>，尽可能不干扰</w:t>
      </w:r>
      <w:r w:rsidR="001521C3">
        <w:rPr>
          <w:rFonts w:hint="eastAsia"/>
        </w:rPr>
        <w:t>PWM</w:t>
      </w:r>
      <w:r w:rsidR="001521C3">
        <w:rPr>
          <w:rFonts w:hint="eastAsia"/>
        </w:rPr>
        <w:t>波输出的执行。</w:t>
      </w:r>
    </w:p>
    <w:p w14:paraId="28199FC6" w14:textId="4773164C" w:rsidR="00DE4D4D" w:rsidRPr="009E36A4" w:rsidRDefault="00812C4D" w:rsidP="00DE4D4D">
      <w:pPr>
        <w:pStyle w:val="2"/>
        <w:spacing w:beforeLines="50" w:before="156" w:afterLines="50" w:after="156" w:line="360" w:lineRule="exact"/>
        <w:rPr>
          <w:rFonts w:eastAsia="黑体" w:cs="Arial"/>
          <w:b w:val="0"/>
          <w:i w:val="0"/>
        </w:rPr>
      </w:pPr>
      <w:r w:rsidRPr="009E36A4">
        <w:rPr>
          <w:rFonts w:eastAsia="黑体" w:hint="eastAsia"/>
          <w:b w:val="0"/>
          <w:i w:val="0"/>
          <w:lang w:eastAsia="zh-CN"/>
        </w:rPr>
        <w:t>6</w:t>
      </w:r>
      <w:r w:rsidRPr="009E36A4">
        <w:rPr>
          <w:rFonts w:eastAsia="黑体"/>
          <w:b w:val="0"/>
          <w:i w:val="0"/>
        </w:rPr>
        <w:t>.</w:t>
      </w:r>
      <w:r w:rsidR="00943A98">
        <w:rPr>
          <w:rFonts w:eastAsia="黑体"/>
          <w:b w:val="0"/>
          <w:i w:val="0"/>
        </w:rPr>
        <w:t>2</w:t>
      </w:r>
      <w:r w:rsidR="00943A98" w:rsidRPr="009E36A4">
        <w:rPr>
          <w:rFonts w:eastAsia="黑体"/>
          <w:b w:val="0"/>
          <w:i w:val="0"/>
        </w:rPr>
        <w:t xml:space="preserve"> </w:t>
      </w:r>
      <w:r w:rsidR="00FA5B0A" w:rsidRPr="009E36A4">
        <w:rPr>
          <w:rFonts w:eastAsia="黑体" w:hint="eastAsia"/>
          <w:b w:val="0"/>
          <w:i w:val="0"/>
          <w:lang w:eastAsia="zh-CN"/>
        </w:rPr>
        <w:t>开发环境介绍</w:t>
      </w:r>
      <w:bookmarkEnd w:id="116"/>
    </w:p>
    <w:p w14:paraId="7A132F71" w14:textId="48F067BE" w:rsidR="00DE4D4D" w:rsidRPr="009E36A4" w:rsidRDefault="00812C4D" w:rsidP="00701C32">
      <w:pPr>
        <w:pStyle w:val="3"/>
        <w:spacing w:beforeLines="50" w:before="156" w:afterLines="50" w:after="156" w:line="360" w:lineRule="exact"/>
        <w:ind w:firstLineChars="196" w:firstLine="412"/>
        <w:rPr>
          <w:rFonts w:ascii="Times New Roman" w:hAnsi="Times New Roman"/>
          <w:b w:val="0"/>
          <w:sz w:val="21"/>
          <w:szCs w:val="21"/>
          <w:lang w:eastAsia="zh-CN"/>
        </w:rPr>
      </w:pPr>
      <w:bookmarkStart w:id="118" w:name="_Toc484634821"/>
      <w:r w:rsidRPr="009E36A4">
        <w:rPr>
          <w:rFonts w:ascii="Times New Roman" w:hAnsi="Times New Roman" w:hint="eastAsia"/>
          <w:b w:val="0"/>
          <w:sz w:val="21"/>
          <w:szCs w:val="21"/>
          <w:lang w:eastAsia="zh-CN"/>
        </w:rPr>
        <w:t>6</w:t>
      </w:r>
      <w:r w:rsidR="00DE4D4D" w:rsidRPr="009E36A4">
        <w:rPr>
          <w:rFonts w:ascii="Times New Roman" w:hAnsi="Times New Roman"/>
          <w:b w:val="0"/>
          <w:sz w:val="21"/>
          <w:szCs w:val="21"/>
          <w:lang w:eastAsia="zh-CN"/>
        </w:rPr>
        <w:t>.</w:t>
      </w:r>
      <w:r w:rsidR="00943A98">
        <w:rPr>
          <w:rFonts w:ascii="Times New Roman" w:hAnsi="Times New Roman"/>
          <w:b w:val="0"/>
          <w:sz w:val="21"/>
          <w:szCs w:val="21"/>
          <w:lang w:eastAsia="zh-CN"/>
        </w:rPr>
        <w:t>2</w:t>
      </w:r>
      <w:r w:rsidR="00DE4D4D" w:rsidRPr="009E36A4">
        <w:rPr>
          <w:rFonts w:ascii="Times New Roman" w:hAnsi="Times New Roman"/>
          <w:b w:val="0"/>
          <w:sz w:val="21"/>
          <w:szCs w:val="21"/>
          <w:lang w:eastAsia="zh-CN"/>
        </w:rPr>
        <w:t xml:space="preserve">.1 </w:t>
      </w:r>
      <w:r w:rsidR="00FA5B0A" w:rsidRPr="009E36A4">
        <w:rPr>
          <w:rFonts w:ascii="Times New Roman" w:hAnsi="Times New Roman" w:hint="eastAsia"/>
          <w:b w:val="0"/>
          <w:sz w:val="21"/>
          <w:szCs w:val="21"/>
          <w:lang w:eastAsia="zh-CN"/>
        </w:rPr>
        <w:t>MDK</w:t>
      </w:r>
      <w:r w:rsidR="00FA5B0A" w:rsidRPr="009E36A4">
        <w:rPr>
          <w:rFonts w:ascii="Times New Roman" w:hAnsi="Times New Roman"/>
          <w:b w:val="0"/>
          <w:sz w:val="21"/>
          <w:szCs w:val="21"/>
          <w:lang w:eastAsia="zh-CN"/>
        </w:rPr>
        <w:t xml:space="preserve"> </w:t>
      </w:r>
      <w:r w:rsidR="00FA5B0A" w:rsidRPr="009E36A4">
        <w:rPr>
          <w:rFonts w:ascii="Times New Roman" w:hAnsi="Times New Roman" w:hint="eastAsia"/>
          <w:b w:val="0"/>
          <w:sz w:val="21"/>
          <w:szCs w:val="21"/>
          <w:lang w:eastAsia="zh-CN"/>
        </w:rPr>
        <w:t>Keil</w:t>
      </w:r>
      <w:r w:rsidR="00FA5B0A" w:rsidRPr="009E36A4">
        <w:rPr>
          <w:rFonts w:ascii="Times New Roman" w:hAnsi="Times New Roman"/>
          <w:b w:val="0"/>
          <w:sz w:val="21"/>
          <w:szCs w:val="21"/>
          <w:lang w:eastAsia="zh-CN"/>
        </w:rPr>
        <w:t xml:space="preserve"> C51</w:t>
      </w:r>
      <w:bookmarkEnd w:id="118"/>
    </w:p>
    <w:p w14:paraId="4D0FEAF3" w14:textId="77777777" w:rsidR="00DE4D4D" w:rsidRPr="009E36A4" w:rsidRDefault="00340C2C" w:rsidP="00DE4D4D">
      <w:pPr>
        <w:spacing w:line="360" w:lineRule="exact"/>
        <w:ind w:firstLineChars="200" w:firstLine="420"/>
        <w:jc w:val="left"/>
      </w:pPr>
      <w:r w:rsidRPr="009E36A4">
        <w:rPr>
          <w:rFonts w:hint="eastAsia"/>
        </w:rPr>
        <w:t>本设计里，主控芯片为</w:t>
      </w:r>
      <w:r w:rsidRPr="009E36A4">
        <w:rPr>
          <w:rFonts w:hint="eastAsia"/>
        </w:rPr>
        <w:t>C</w:t>
      </w:r>
      <w:r w:rsidRPr="009E36A4">
        <w:t>8051F500</w:t>
      </w:r>
      <w:r w:rsidRPr="009E36A4">
        <w:rPr>
          <w:rFonts w:hint="eastAsia"/>
        </w:rPr>
        <w:t>，这是一款</w:t>
      </w:r>
      <w:r w:rsidRPr="009E36A4">
        <w:rPr>
          <w:rFonts w:hint="eastAsia"/>
        </w:rPr>
        <w:t>51</w:t>
      </w:r>
      <w:r w:rsidRPr="009E36A4">
        <w:rPr>
          <w:rFonts w:hint="eastAsia"/>
        </w:rPr>
        <w:t>内核的芯片，由于</w:t>
      </w:r>
      <w:r w:rsidRPr="009E36A4">
        <w:rPr>
          <w:rFonts w:hint="eastAsia"/>
        </w:rPr>
        <w:t>MDK</w:t>
      </w:r>
      <w:r w:rsidRPr="009E36A4">
        <w:t xml:space="preserve"> </w:t>
      </w:r>
      <w:r w:rsidRPr="009E36A4">
        <w:rPr>
          <w:rFonts w:hint="eastAsia"/>
        </w:rPr>
        <w:t>Keil</w:t>
      </w:r>
      <w:r w:rsidRPr="009E36A4">
        <w:rPr>
          <w:rFonts w:hint="eastAsia"/>
        </w:rPr>
        <w:t>对</w:t>
      </w:r>
      <w:r w:rsidRPr="009E36A4">
        <w:rPr>
          <w:rFonts w:hint="eastAsia"/>
        </w:rPr>
        <w:t>51</w:t>
      </w:r>
      <w:r w:rsidRPr="009E36A4">
        <w:rPr>
          <w:rFonts w:hint="eastAsia"/>
        </w:rPr>
        <w:t>内核的芯片支持较广并且对</w:t>
      </w:r>
      <w:r w:rsidRPr="009E36A4">
        <w:rPr>
          <w:rFonts w:hint="eastAsia"/>
        </w:rPr>
        <w:t>Keil</w:t>
      </w:r>
      <w:r w:rsidRPr="009E36A4">
        <w:rPr>
          <w:rFonts w:hint="eastAsia"/>
        </w:rPr>
        <w:t>比较熟悉，因此本设计的开发环境选用的时</w:t>
      </w:r>
      <w:r w:rsidRPr="009E36A4">
        <w:rPr>
          <w:rFonts w:hint="eastAsia"/>
        </w:rPr>
        <w:t>MDK</w:t>
      </w:r>
      <w:r w:rsidRPr="009E36A4">
        <w:t xml:space="preserve"> </w:t>
      </w:r>
      <w:r w:rsidRPr="009E36A4">
        <w:rPr>
          <w:rFonts w:hint="eastAsia"/>
        </w:rPr>
        <w:t>Keil</w:t>
      </w:r>
      <w:r w:rsidRPr="009E36A4">
        <w:t xml:space="preserve"> </w:t>
      </w:r>
      <w:r w:rsidRPr="009E36A4">
        <w:rPr>
          <w:rFonts w:hint="eastAsia"/>
        </w:rPr>
        <w:t>5</w:t>
      </w:r>
      <w:r w:rsidRPr="009E36A4">
        <w:t xml:space="preserve"> </w:t>
      </w:r>
      <w:r w:rsidRPr="009E36A4">
        <w:rPr>
          <w:rFonts w:hint="eastAsia"/>
        </w:rPr>
        <w:t>for</w:t>
      </w:r>
      <w:r w:rsidRPr="009E36A4">
        <w:t xml:space="preserve"> 51</w:t>
      </w:r>
      <w:r w:rsidRPr="009E36A4">
        <w:rPr>
          <w:rFonts w:hint="eastAsia"/>
        </w:rPr>
        <w:t>。</w:t>
      </w:r>
      <w:r w:rsidR="00832455" w:rsidRPr="009E36A4">
        <w:rPr>
          <w:rFonts w:hint="eastAsia"/>
        </w:rPr>
        <w:t>MDK</w:t>
      </w:r>
      <w:r w:rsidR="00832455" w:rsidRPr="009E36A4">
        <w:t xml:space="preserve"> </w:t>
      </w:r>
      <w:r w:rsidR="00832455" w:rsidRPr="009E36A4">
        <w:rPr>
          <w:rFonts w:hint="eastAsia"/>
        </w:rPr>
        <w:t>Keil</w:t>
      </w:r>
      <w:r w:rsidR="00832455" w:rsidRPr="009E36A4">
        <w:rPr>
          <w:rFonts w:hint="eastAsia"/>
        </w:rPr>
        <w:t>是德国知名软件公司</w:t>
      </w:r>
      <w:r w:rsidR="00832455" w:rsidRPr="009E36A4">
        <w:rPr>
          <w:rFonts w:hint="eastAsia"/>
        </w:rPr>
        <w:t>Keil</w:t>
      </w:r>
      <w:r w:rsidR="00832455" w:rsidRPr="009E36A4">
        <w:rPr>
          <w:rFonts w:hint="eastAsia"/>
        </w:rPr>
        <w:t>（现已并入</w:t>
      </w:r>
      <w:r w:rsidR="00832455" w:rsidRPr="009E36A4">
        <w:rPr>
          <w:rFonts w:hint="eastAsia"/>
        </w:rPr>
        <w:t>ARM</w:t>
      </w:r>
      <w:r w:rsidR="00832455" w:rsidRPr="009E36A4">
        <w:rPr>
          <w:rFonts w:hint="eastAsia"/>
        </w:rPr>
        <w:t>）开发的微控制器开发平台</w:t>
      </w:r>
      <w:r w:rsidR="0026015E" w:rsidRPr="009E36A4">
        <w:rPr>
          <w:rFonts w:hint="eastAsia"/>
        </w:rPr>
        <w:t>，它支持的芯片类型相当广，包含了</w:t>
      </w:r>
      <w:r w:rsidR="0026015E" w:rsidRPr="009E36A4">
        <w:rPr>
          <w:rFonts w:hint="eastAsia"/>
        </w:rPr>
        <w:t>C</w:t>
      </w:r>
      <w:r w:rsidR="0026015E" w:rsidRPr="009E36A4">
        <w:rPr>
          <w:rFonts w:hint="eastAsia"/>
        </w:rPr>
        <w:t>编译器、宏汇编、连接器、库管理和一个强大的仿真平台在内的强大开发方案。</w:t>
      </w:r>
      <w:r w:rsidR="00643EEE" w:rsidRPr="009E36A4">
        <w:rPr>
          <w:rFonts w:hint="eastAsia"/>
        </w:rPr>
        <w:t>在本设计中，就是使用</w:t>
      </w:r>
      <w:r w:rsidR="00643EEE" w:rsidRPr="009E36A4">
        <w:rPr>
          <w:rFonts w:hint="eastAsia"/>
        </w:rPr>
        <w:t>Keil</w:t>
      </w:r>
      <w:r w:rsidR="00643EEE" w:rsidRPr="009E36A4">
        <w:rPr>
          <w:rFonts w:hint="eastAsia"/>
        </w:rPr>
        <w:t>进行编程管理，最后生产</w:t>
      </w:r>
      <w:r w:rsidR="00643EEE" w:rsidRPr="009E36A4">
        <w:rPr>
          <w:rFonts w:hint="eastAsia"/>
        </w:rPr>
        <w:t>Hex</w:t>
      </w:r>
      <w:r w:rsidR="00643EEE" w:rsidRPr="009E36A4">
        <w:rPr>
          <w:rFonts w:hint="eastAsia"/>
        </w:rPr>
        <w:t>代码，再利用</w:t>
      </w:r>
      <w:r w:rsidR="00643EEE" w:rsidRPr="009E36A4">
        <w:rPr>
          <w:rFonts w:hint="eastAsia"/>
        </w:rPr>
        <w:t>C8051F500</w:t>
      </w:r>
      <w:r w:rsidR="00643EEE" w:rsidRPr="009E36A4">
        <w:rPr>
          <w:rFonts w:hint="eastAsia"/>
        </w:rPr>
        <w:t>的生产公司的</w:t>
      </w:r>
      <w:r w:rsidR="00643EEE" w:rsidRPr="009E36A4">
        <w:rPr>
          <w:rFonts w:hint="eastAsia"/>
        </w:rPr>
        <w:t>IDE</w:t>
      </w:r>
      <w:r w:rsidR="00643EEE" w:rsidRPr="009E36A4">
        <w:rPr>
          <w:rFonts w:hint="eastAsia"/>
        </w:rPr>
        <w:t>进行烧写</w:t>
      </w:r>
      <w:r w:rsidR="00651BC0" w:rsidRPr="009E36A4">
        <w:rPr>
          <w:rFonts w:hint="eastAsia"/>
        </w:rPr>
        <w:t>，由于</w:t>
      </w:r>
      <w:r w:rsidR="00651BC0" w:rsidRPr="009E36A4">
        <w:rPr>
          <w:rFonts w:hint="eastAsia"/>
        </w:rPr>
        <w:t>Keil</w:t>
      </w:r>
      <w:r w:rsidR="00651BC0" w:rsidRPr="009E36A4">
        <w:rPr>
          <w:rFonts w:hint="eastAsia"/>
        </w:rPr>
        <w:t>的开发平台较为常见，此处不展示其开发环境。</w:t>
      </w:r>
    </w:p>
    <w:p w14:paraId="76B55181" w14:textId="19D4C1DF" w:rsidR="00DE4D4D" w:rsidRPr="009E36A4" w:rsidRDefault="00812C4D" w:rsidP="00DE4D4D">
      <w:pPr>
        <w:pStyle w:val="3"/>
        <w:spacing w:beforeLines="50" w:before="156" w:afterLines="50" w:after="156" w:line="360" w:lineRule="exact"/>
        <w:ind w:firstLineChars="196" w:firstLine="412"/>
        <w:rPr>
          <w:rFonts w:ascii="Times New Roman" w:hAnsi="Times New Roman" w:cs="Arial"/>
          <w:b w:val="0"/>
          <w:sz w:val="21"/>
          <w:szCs w:val="21"/>
          <w:lang w:eastAsia="zh-CN"/>
        </w:rPr>
      </w:pPr>
      <w:bookmarkStart w:id="119" w:name="_Toc484634822"/>
      <w:r w:rsidRPr="009E36A4">
        <w:rPr>
          <w:rFonts w:ascii="Times New Roman" w:hAnsi="Times New Roman" w:hint="eastAsia"/>
          <w:b w:val="0"/>
          <w:sz w:val="21"/>
          <w:szCs w:val="21"/>
          <w:lang w:eastAsia="zh-CN"/>
        </w:rPr>
        <w:t>6</w:t>
      </w:r>
      <w:r w:rsidR="00DE4D4D" w:rsidRPr="009E36A4">
        <w:rPr>
          <w:rFonts w:ascii="Times New Roman" w:hAnsi="Times New Roman"/>
          <w:b w:val="0"/>
          <w:sz w:val="21"/>
          <w:szCs w:val="21"/>
        </w:rPr>
        <w:t>.</w:t>
      </w:r>
      <w:r w:rsidR="00943A98">
        <w:rPr>
          <w:rFonts w:ascii="Times New Roman" w:hAnsi="Times New Roman"/>
          <w:b w:val="0"/>
          <w:sz w:val="21"/>
          <w:szCs w:val="21"/>
        </w:rPr>
        <w:t>2</w:t>
      </w:r>
      <w:r w:rsidR="00DE4D4D" w:rsidRPr="009E36A4">
        <w:rPr>
          <w:rFonts w:ascii="Times New Roman" w:hAnsi="Times New Roman"/>
          <w:b w:val="0"/>
          <w:sz w:val="21"/>
          <w:szCs w:val="21"/>
        </w:rPr>
        <w:t>.2</w:t>
      </w:r>
      <w:r w:rsidR="00DE4D4D" w:rsidRPr="009E36A4">
        <w:rPr>
          <w:rFonts w:ascii="Times New Roman" w:hAnsi="Times New Roman" w:cs="Arial"/>
          <w:b w:val="0"/>
          <w:sz w:val="21"/>
          <w:szCs w:val="21"/>
        </w:rPr>
        <w:t xml:space="preserve"> </w:t>
      </w:r>
      <w:r w:rsidR="00FA5B0A" w:rsidRPr="009E36A4">
        <w:rPr>
          <w:rFonts w:ascii="Times New Roman" w:hAnsi="Times New Roman" w:cs="Arial" w:hint="eastAsia"/>
          <w:b w:val="0"/>
          <w:sz w:val="21"/>
          <w:szCs w:val="21"/>
          <w:lang w:eastAsia="zh-CN"/>
        </w:rPr>
        <w:t>S</w:t>
      </w:r>
      <w:r w:rsidR="00FA5B0A" w:rsidRPr="009E36A4">
        <w:rPr>
          <w:rFonts w:ascii="Times New Roman" w:hAnsi="Times New Roman" w:cs="Arial"/>
          <w:b w:val="0"/>
          <w:sz w:val="21"/>
          <w:szCs w:val="21"/>
          <w:lang w:eastAsia="zh-CN"/>
        </w:rPr>
        <w:t>ilicon Laboratories IDE</w:t>
      </w:r>
      <w:bookmarkEnd w:id="119"/>
    </w:p>
    <w:p w14:paraId="2504AAEA" w14:textId="3DB8388F" w:rsidR="00DE4D4D" w:rsidRPr="009E36A4" w:rsidRDefault="001759C8" w:rsidP="00DE4D4D">
      <w:pPr>
        <w:spacing w:line="360" w:lineRule="exact"/>
      </w:pPr>
      <w:r w:rsidRPr="009E36A4">
        <w:rPr>
          <w:rFonts w:eastAsia="黑体" w:cs="Arial"/>
          <w:noProof/>
          <w:kern w:val="0"/>
          <w:sz w:val="18"/>
          <w:szCs w:val="18"/>
        </w:rPr>
        <w:drawing>
          <wp:anchor distT="0" distB="0" distL="114300" distR="114300" simplePos="0" relativeHeight="251662336" behindDoc="0" locked="0" layoutInCell="1" allowOverlap="1" wp14:anchorId="44DEA502" wp14:editId="511DD9D3">
            <wp:simplePos x="0" y="0"/>
            <wp:positionH relativeFrom="margin">
              <wp:posOffset>149860</wp:posOffset>
            </wp:positionH>
            <wp:positionV relativeFrom="paragraph">
              <wp:posOffset>1712343</wp:posOffset>
            </wp:positionV>
            <wp:extent cx="5120005" cy="2746375"/>
            <wp:effectExtent l="0" t="0" r="444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20005" cy="2746375"/>
                    </a:xfrm>
                    <a:prstGeom prst="rect">
                      <a:avLst/>
                    </a:prstGeom>
                  </pic:spPr>
                </pic:pic>
              </a:graphicData>
            </a:graphic>
            <wp14:sizeRelH relativeFrom="margin">
              <wp14:pctWidth>0</wp14:pctWidth>
            </wp14:sizeRelH>
            <wp14:sizeRelV relativeFrom="margin">
              <wp14:pctHeight>0</wp14:pctHeight>
            </wp14:sizeRelV>
          </wp:anchor>
        </w:drawing>
      </w:r>
      <w:r w:rsidR="00182367" w:rsidRPr="009E36A4">
        <w:tab/>
      </w:r>
      <w:r w:rsidR="00182367" w:rsidRPr="009E36A4">
        <w:rPr>
          <w:rFonts w:hint="eastAsia"/>
        </w:rPr>
        <w:t>Silicon</w:t>
      </w:r>
      <w:r w:rsidR="00182367" w:rsidRPr="009E36A4">
        <w:t xml:space="preserve"> </w:t>
      </w:r>
      <w:r w:rsidR="00182367" w:rsidRPr="009E36A4">
        <w:rPr>
          <w:rFonts w:hint="eastAsia"/>
        </w:rPr>
        <w:t>Laboratories</w:t>
      </w:r>
      <w:r w:rsidR="00182367" w:rsidRPr="009E36A4">
        <w:t xml:space="preserve"> </w:t>
      </w:r>
      <w:r w:rsidR="00182367" w:rsidRPr="009E36A4">
        <w:rPr>
          <w:rFonts w:hint="eastAsia"/>
        </w:rPr>
        <w:t>IDE</w:t>
      </w:r>
      <w:r w:rsidR="00182367" w:rsidRPr="009E36A4">
        <w:rPr>
          <w:rFonts w:hint="eastAsia"/>
        </w:rPr>
        <w:t>是</w:t>
      </w:r>
      <w:r w:rsidR="00182367" w:rsidRPr="009E36A4">
        <w:rPr>
          <w:rFonts w:hint="eastAsia"/>
        </w:rPr>
        <w:t>Silicon</w:t>
      </w:r>
      <w:r w:rsidR="00182367" w:rsidRPr="009E36A4">
        <w:rPr>
          <w:rFonts w:hint="eastAsia"/>
        </w:rPr>
        <w:t>公司</w:t>
      </w:r>
      <w:r w:rsidR="004A3540" w:rsidRPr="009E36A4">
        <w:rPr>
          <w:rFonts w:hint="eastAsia"/>
        </w:rPr>
        <w:t>开发的一个基于</w:t>
      </w:r>
      <w:r w:rsidR="004A3540" w:rsidRPr="009E36A4">
        <w:rPr>
          <w:rFonts w:hint="eastAsia"/>
        </w:rPr>
        <w:t>Keil</w:t>
      </w:r>
      <w:r w:rsidR="004A3540" w:rsidRPr="009E36A4">
        <w:rPr>
          <w:rFonts w:hint="eastAsia"/>
        </w:rPr>
        <w:t>的</w:t>
      </w:r>
      <w:r w:rsidR="004A3540" w:rsidRPr="009E36A4">
        <w:rPr>
          <w:rFonts w:hint="eastAsia"/>
        </w:rPr>
        <w:t>C</w:t>
      </w:r>
      <w:r w:rsidR="004A3540" w:rsidRPr="009E36A4">
        <w:t>8051F</w:t>
      </w:r>
      <w:r w:rsidR="004A3540" w:rsidRPr="009E36A4">
        <w:rPr>
          <w:rFonts w:hint="eastAsia"/>
        </w:rPr>
        <w:t>系列的微处理器开发环境，它可以利用</w:t>
      </w:r>
      <w:r w:rsidR="004A3540" w:rsidRPr="009E36A4">
        <w:rPr>
          <w:rFonts w:hint="eastAsia"/>
        </w:rPr>
        <w:t>PC</w:t>
      </w:r>
      <w:r w:rsidR="004A3540" w:rsidRPr="009E36A4">
        <w:rPr>
          <w:rFonts w:hint="eastAsia"/>
        </w:rPr>
        <w:t>上已安装的</w:t>
      </w:r>
      <w:r w:rsidR="004A3540" w:rsidRPr="009E36A4">
        <w:rPr>
          <w:rFonts w:hint="eastAsia"/>
        </w:rPr>
        <w:t>Keil</w:t>
      </w:r>
      <w:r w:rsidR="004A3540" w:rsidRPr="009E36A4">
        <w:rPr>
          <w:rFonts w:hint="eastAsia"/>
        </w:rPr>
        <w:t>的</w:t>
      </w:r>
      <w:r w:rsidR="004A3540" w:rsidRPr="009E36A4">
        <w:rPr>
          <w:rFonts w:hint="eastAsia"/>
        </w:rPr>
        <w:t>C</w:t>
      </w:r>
      <w:r w:rsidR="004A3540" w:rsidRPr="009E36A4">
        <w:rPr>
          <w:rFonts w:hint="eastAsia"/>
        </w:rPr>
        <w:t>编译器、连接器和宏汇编工具，进行代码开发，与</w:t>
      </w:r>
      <w:r w:rsidR="004A3540" w:rsidRPr="009E36A4">
        <w:rPr>
          <w:rFonts w:hint="eastAsia"/>
        </w:rPr>
        <w:t>Keil</w:t>
      </w:r>
      <w:r w:rsidR="004A3540" w:rsidRPr="009E36A4">
        <w:rPr>
          <w:rFonts w:hint="eastAsia"/>
        </w:rPr>
        <w:t>不同的是，这个</w:t>
      </w:r>
      <w:r w:rsidR="004A3540" w:rsidRPr="009E36A4">
        <w:rPr>
          <w:rFonts w:hint="eastAsia"/>
        </w:rPr>
        <w:t>IDE</w:t>
      </w:r>
      <w:r w:rsidR="004A3540" w:rsidRPr="009E36A4">
        <w:rPr>
          <w:rFonts w:hint="eastAsia"/>
        </w:rPr>
        <w:t>因为可以与芯片进行直接烧写，而不需要生产</w:t>
      </w:r>
      <w:r w:rsidR="004A3540" w:rsidRPr="009E36A4">
        <w:rPr>
          <w:rFonts w:hint="eastAsia"/>
        </w:rPr>
        <w:t>Hex</w:t>
      </w:r>
      <w:r w:rsidR="004A3540" w:rsidRPr="009E36A4">
        <w:rPr>
          <w:rFonts w:hint="eastAsia"/>
        </w:rPr>
        <w:t>文件，因此它可以进行在线调试，这对于编写代码时查找代码错误来说相当方便，因此，当</w:t>
      </w:r>
      <w:r w:rsidR="004A3540" w:rsidRPr="009E36A4">
        <w:rPr>
          <w:rFonts w:hint="eastAsia"/>
        </w:rPr>
        <w:t>Keil</w:t>
      </w:r>
      <w:r w:rsidR="004A3540" w:rsidRPr="009E36A4">
        <w:rPr>
          <w:rFonts w:hint="eastAsia"/>
        </w:rPr>
        <w:t>上编写的代码无法查找错误时，便利用</w:t>
      </w:r>
      <w:r w:rsidR="004A3540" w:rsidRPr="009E36A4">
        <w:rPr>
          <w:rFonts w:hint="eastAsia"/>
        </w:rPr>
        <w:t>Silicon</w:t>
      </w:r>
      <w:r w:rsidR="004A3540" w:rsidRPr="009E36A4">
        <w:rPr>
          <w:rFonts w:hint="eastAsia"/>
        </w:rPr>
        <w:t>公司的</w:t>
      </w:r>
      <w:r w:rsidR="004A3540" w:rsidRPr="009E36A4">
        <w:rPr>
          <w:rFonts w:hint="eastAsia"/>
        </w:rPr>
        <w:t>IDE</w:t>
      </w:r>
      <w:r w:rsidR="004A3540" w:rsidRPr="009E36A4">
        <w:rPr>
          <w:rFonts w:hint="eastAsia"/>
        </w:rPr>
        <w:t>进行在线调试查找错误，这两个开发工具同步进行工作，对于整个设计的的开发具有不同的帮助</w:t>
      </w:r>
      <w:r w:rsidR="006E1E94" w:rsidRPr="009E36A4">
        <w:rPr>
          <w:rFonts w:hint="eastAsia"/>
        </w:rPr>
        <w:t>，</w:t>
      </w:r>
      <w:r w:rsidR="006E1E94" w:rsidRPr="009E36A4">
        <w:rPr>
          <w:rFonts w:hint="eastAsia"/>
        </w:rPr>
        <w:t>Silicon</w:t>
      </w:r>
      <w:r w:rsidR="006E1E94" w:rsidRPr="009E36A4">
        <w:t xml:space="preserve"> </w:t>
      </w:r>
      <w:r w:rsidR="006E1E94" w:rsidRPr="009E36A4">
        <w:rPr>
          <w:rFonts w:hint="eastAsia"/>
        </w:rPr>
        <w:t>Laboratories</w:t>
      </w:r>
      <w:r w:rsidR="006E1E94" w:rsidRPr="009E36A4">
        <w:t xml:space="preserve"> </w:t>
      </w:r>
      <w:r w:rsidR="006E1E94" w:rsidRPr="009E36A4">
        <w:rPr>
          <w:rFonts w:hint="eastAsia"/>
        </w:rPr>
        <w:t>IDE</w:t>
      </w:r>
      <w:r w:rsidR="006E1E94" w:rsidRPr="009E36A4">
        <w:rPr>
          <w:rFonts w:hint="eastAsia"/>
        </w:rPr>
        <w:t>的开发环境如下所示：</w:t>
      </w:r>
    </w:p>
    <w:p w14:paraId="3F1D9FF6" w14:textId="5B635F19" w:rsidR="006E1E94" w:rsidRPr="009E36A4" w:rsidRDefault="005877D5" w:rsidP="00D84B0E">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r w:rsidR="002A478E">
        <w:rPr>
          <w:rFonts w:eastAsia="黑体" w:cs="Arial" w:hint="eastAsia"/>
          <w:kern w:val="0"/>
          <w:sz w:val="18"/>
          <w:szCs w:val="18"/>
        </w:rPr>
        <w:t>2</w:t>
      </w:r>
      <w:r w:rsidRPr="009E36A4">
        <w:rPr>
          <w:rFonts w:eastAsia="黑体" w:cs="Arial"/>
          <w:kern w:val="0"/>
          <w:sz w:val="18"/>
          <w:szCs w:val="18"/>
        </w:rPr>
        <w:t xml:space="preserve"> </w:t>
      </w:r>
      <w:r w:rsidRPr="009E36A4">
        <w:rPr>
          <w:rFonts w:eastAsia="黑体" w:cs="Arial" w:hint="eastAsia"/>
          <w:kern w:val="0"/>
          <w:sz w:val="18"/>
          <w:szCs w:val="18"/>
        </w:rPr>
        <w:t>Silicon</w:t>
      </w:r>
      <w:r w:rsidRPr="009E36A4">
        <w:rPr>
          <w:rFonts w:eastAsia="黑体" w:cs="Arial"/>
          <w:kern w:val="0"/>
          <w:sz w:val="18"/>
          <w:szCs w:val="18"/>
        </w:rPr>
        <w:t xml:space="preserve"> </w:t>
      </w:r>
      <w:r w:rsidRPr="009E36A4">
        <w:rPr>
          <w:rFonts w:eastAsia="黑体" w:cs="Arial" w:hint="eastAsia"/>
          <w:kern w:val="0"/>
          <w:sz w:val="18"/>
          <w:szCs w:val="18"/>
        </w:rPr>
        <w:t>Laboratories</w:t>
      </w:r>
      <w:r w:rsidRPr="009E36A4">
        <w:rPr>
          <w:rFonts w:eastAsia="黑体" w:cs="Arial"/>
          <w:kern w:val="0"/>
          <w:sz w:val="18"/>
          <w:szCs w:val="18"/>
        </w:rPr>
        <w:t xml:space="preserve"> </w:t>
      </w:r>
      <w:r w:rsidRPr="009E36A4">
        <w:rPr>
          <w:rFonts w:eastAsia="黑体" w:cs="Arial" w:hint="eastAsia"/>
          <w:kern w:val="0"/>
          <w:sz w:val="18"/>
          <w:szCs w:val="18"/>
        </w:rPr>
        <w:t>IDE</w:t>
      </w:r>
      <w:r w:rsidRPr="009E36A4">
        <w:rPr>
          <w:rFonts w:eastAsia="黑体" w:cs="Arial" w:hint="eastAsia"/>
          <w:kern w:val="0"/>
          <w:sz w:val="18"/>
          <w:szCs w:val="18"/>
        </w:rPr>
        <w:t>开发环境</w:t>
      </w:r>
    </w:p>
    <w:p w14:paraId="6E8E68BF" w14:textId="0EBE6CF5" w:rsidR="00DE4D4D" w:rsidRPr="009E36A4" w:rsidRDefault="00812C4D" w:rsidP="00174375">
      <w:pPr>
        <w:pStyle w:val="2"/>
        <w:spacing w:beforeLines="50" w:before="156" w:afterLines="50" w:after="156" w:line="360" w:lineRule="exact"/>
        <w:rPr>
          <w:rFonts w:eastAsia="黑体"/>
          <w:b w:val="0"/>
          <w:i w:val="0"/>
          <w:lang w:eastAsia="zh-CN"/>
        </w:rPr>
      </w:pPr>
      <w:bookmarkStart w:id="120" w:name="_Toc484634823"/>
      <w:r w:rsidRPr="009E36A4">
        <w:rPr>
          <w:rFonts w:eastAsia="黑体" w:hint="eastAsia"/>
          <w:b w:val="0"/>
          <w:i w:val="0"/>
          <w:lang w:eastAsia="zh-CN"/>
        </w:rPr>
        <w:lastRenderedPageBreak/>
        <w:t>6</w:t>
      </w:r>
      <w:r w:rsidR="00DE4D4D" w:rsidRPr="009E36A4">
        <w:rPr>
          <w:rFonts w:eastAsia="黑体"/>
          <w:b w:val="0"/>
          <w:i w:val="0"/>
          <w:lang w:eastAsia="zh-CN"/>
        </w:rPr>
        <w:t>.</w:t>
      </w:r>
      <w:r w:rsidR="00943A98">
        <w:rPr>
          <w:rFonts w:eastAsia="黑体"/>
          <w:b w:val="0"/>
          <w:i w:val="0"/>
          <w:lang w:eastAsia="zh-CN"/>
        </w:rPr>
        <w:t>3</w:t>
      </w:r>
      <w:r w:rsidR="00943A98" w:rsidRPr="009E36A4">
        <w:rPr>
          <w:rFonts w:eastAsia="黑体"/>
          <w:b w:val="0"/>
          <w:i w:val="0"/>
          <w:lang w:eastAsia="zh-CN"/>
        </w:rPr>
        <w:t xml:space="preserve"> </w:t>
      </w:r>
      <w:r w:rsidR="00624198" w:rsidRPr="009E36A4">
        <w:rPr>
          <w:rFonts w:eastAsia="黑体" w:hint="eastAsia"/>
          <w:b w:val="0"/>
          <w:i w:val="0"/>
          <w:lang w:eastAsia="zh-CN"/>
        </w:rPr>
        <w:t>节点软件架构和报文定义</w:t>
      </w:r>
      <w:bookmarkEnd w:id="120"/>
    </w:p>
    <w:p w14:paraId="6855530E" w14:textId="00DD3293" w:rsidR="00174375" w:rsidRPr="009E36A4" w:rsidRDefault="00174375" w:rsidP="00174375">
      <w:pPr>
        <w:pStyle w:val="3"/>
        <w:spacing w:beforeLines="50" w:before="156" w:afterLines="50" w:after="156" w:line="360" w:lineRule="exact"/>
        <w:ind w:firstLineChars="196" w:firstLine="412"/>
        <w:rPr>
          <w:rFonts w:ascii="Times New Roman" w:hAnsi="Times New Roman"/>
          <w:b w:val="0"/>
          <w:sz w:val="21"/>
          <w:szCs w:val="21"/>
          <w:lang w:eastAsia="zh-CN"/>
        </w:rPr>
      </w:pPr>
      <w:bookmarkStart w:id="121" w:name="_Toc484634824"/>
      <w:r w:rsidRPr="009E36A4">
        <w:rPr>
          <w:rFonts w:ascii="Times New Roman" w:hAnsi="Times New Roman" w:hint="eastAsia"/>
          <w:b w:val="0"/>
          <w:sz w:val="21"/>
          <w:szCs w:val="21"/>
          <w:lang w:eastAsia="zh-CN"/>
        </w:rPr>
        <w:t>6.</w:t>
      </w:r>
      <w:r w:rsidR="00943A98">
        <w:rPr>
          <w:rFonts w:ascii="Times New Roman" w:hAnsi="Times New Roman"/>
          <w:b w:val="0"/>
          <w:sz w:val="21"/>
          <w:szCs w:val="21"/>
          <w:lang w:eastAsia="zh-CN"/>
        </w:rPr>
        <w:t>3</w:t>
      </w:r>
      <w:r w:rsidRPr="009E36A4">
        <w:rPr>
          <w:rFonts w:ascii="Times New Roman" w:hAnsi="Times New Roman" w:hint="eastAsia"/>
          <w:b w:val="0"/>
          <w:sz w:val="21"/>
          <w:szCs w:val="21"/>
          <w:lang w:eastAsia="zh-CN"/>
        </w:rPr>
        <w:t>.1</w:t>
      </w:r>
      <w:r w:rsidRPr="009E36A4">
        <w:rPr>
          <w:rFonts w:ascii="Times New Roman" w:hAnsi="Times New Roman"/>
          <w:b w:val="0"/>
          <w:sz w:val="21"/>
          <w:szCs w:val="21"/>
          <w:lang w:eastAsia="zh-CN"/>
        </w:rPr>
        <w:t xml:space="preserve"> </w:t>
      </w:r>
      <w:r w:rsidRPr="009E36A4">
        <w:rPr>
          <w:rFonts w:ascii="Times New Roman" w:hAnsi="Times New Roman" w:hint="eastAsia"/>
          <w:b w:val="0"/>
          <w:sz w:val="21"/>
          <w:szCs w:val="21"/>
          <w:lang w:eastAsia="zh-CN"/>
        </w:rPr>
        <w:t>节点软件架构</w:t>
      </w:r>
      <w:bookmarkEnd w:id="121"/>
    </w:p>
    <w:p w14:paraId="2C60410A" w14:textId="35945E87" w:rsidR="00DE4D4D" w:rsidRPr="009E36A4" w:rsidRDefault="00446143" w:rsidP="00DE4D4D">
      <w:pPr>
        <w:spacing w:line="360" w:lineRule="exact"/>
        <w:ind w:firstLineChars="200" w:firstLine="420"/>
        <w:jc w:val="left"/>
      </w:pPr>
      <w:r w:rsidRPr="009E36A4">
        <w:rPr>
          <w:rFonts w:hint="eastAsia"/>
        </w:rPr>
        <w:t>如图</w:t>
      </w:r>
      <w:r w:rsidRPr="009E36A4">
        <w:rPr>
          <w:rFonts w:hint="eastAsia"/>
        </w:rPr>
        <w:t>6.2</w:t>
      </w:r>
      <w:r w:rsidRPr="009E36A4">
        <w:rPr>
          <w:rFonts w:hint="eastAsia"/>
        </w:rPr>
        <w:t>所示，节点的软件架构</w:t>
      </w:r>
      <w:r w:rsidR="00056974">
        <w:rPr>
          <w:rFonts w:hint="eastAsia"/>
        </w:rPr>
        <w:t>设计</w:t>
      </w:r>
      <w:r w:rsidRPr="009E36A4">
        <w:rPr>
          <w:rFonts w:hint="eastAsia"/>
        </w:rPr>
        <w:t>自上而下分别为</w:t>
      </w:r>
      <w:r w:rsidR="00056974">
        <w:rPr>
          <w:rFonts w:hint="eastAsia"/>
        </w:rPr>
        <w:t>应用层通信</w:t>
      </w:r>
      <w:r w:rsidR="00056974">
        <w:t>控制软件</w:t>
      </w:r>
      <w:r w:rsidRPr="009E36A4">
        <w:rPr>
          <w:rFonts w:hint="eastAsia"/>
        </w:rPr>
        <w:t>和底层</w:t>
      </w:r>
      <w:r w:rsidR="00056974" w:rsidRPr="009E36A4">
        <w:rPr>
          <w:rFonts w:hint="eastAsia"/>
        </w:rPr>
        <w:t>驱动</w:t>
      </w:r>
      <w:r w:rsidR="00056974">
        <w:rPr>
          <w:rFonts w:hint="eastAsia"/>
        </w:rPr>
        <w:t>控制软件</w:t>
      </w:r>
      <w:r w:rsidR="00981318" w:rsidRPr="009E36A4">
        <w:rPr>
          <w:rFonts w:hint="eastAsia"/>
        </w:rPr>
        <w:t>。</w:t>
      </w:r>
    </w:p>
    <w:p w14:paraId="03ABE744" w14:textId="77777777" w:rsidR="00981318" w:rsidRPr="009E36A4" w:rsidRDefault="00062E53" w:rsidP="00062E53">
      <w:pPr>
        <w:ind w:firstLineChars="200" w:firstLine="420"/>
        <w:jc w:val="center"/>
      </w:pPr>
      <w:r w:rsidRPr="009E36A4">
        <w:object w:dxaOrig="4966" w:dyaOrig="2311" w14:anchorId="6F6D5003">
          <v:shape id="_x0000_i1039" type="#_x0000_t75" style="width:248.25pt;height:115.5pt" o:ole="">
            <v:imagedata r:id="rId63" o:title=""/>
          </v:shape>
          <o:OLEObject Type="Embed" ProgID="Visio.Drawing.15" ShapeID="_x0000_i1039" DrawAspect="Content" ObjectID="_1558556111" r:id="rId64"/>
        </w:object>
      </w:r>
    </w:p>
    <w:p w14:paraId="74D3CBE1" w14:textId="7316D936" w:rsidR="00062E53" w:rsidRPr="009E36A4" w:rsidRDefault="00062E53" w:rsidP="00225C93">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r w:rsidR="002A478E">
        <w:rPr>
          <w:rFonts w:eastAsia="黑体" w:cs="Arial" w:hint="eastAsia"/>
          <w:kern w:val="0"/>
          <w:sz w:val="18"/>
          <w:szCs w:val="18"/>
        </w:rPr>
        <w:t>3</w:t>
      </w:r>
      <w:r w:rsidRPr="009E36A4">
        <w:rPr>
          <w:rFonts w:eastAsia="黑体" w:cs="Arial"/>
          <w:kern w:val="0"/>
          <w:sz w:val="18"/>
          <w:szCs w:val="18"/>
        </w:rPr>
        <w:t xml:space="preserve"> </w:t>
      </w:r>
      <w:r w:rsidRPr="009E36A4">
        <w:rPr>
          <w:rFonts w:eastAsia="黑体" w:cs="Arial" w:hint="eastAsia"/>
          <w:kern w:val="0"/>
          <w:sz w:val="18"/>
          <w:szCs w:val="18"/>
        </w:rPr>
        <w:t>节点软件架构</w:t>
      </w:r>
    </w:p>
    <w:p w14:paraId="7C416F12" w14:textId="77777777" w:rsidR="00225C93" w:rsidRPr="009E36A4" w:rsidRDefault="00225C93" w:rsidP="00225C93">
      <w:pPr>
        <w:spacing w:line="360" w:lineRule="exact"/>
        <w:ind w:firstLineChars="150" w:firstLine="270"/>
        <w:jc w:val="center"/>
        <w:rPr>
          <w:rFonts w:eastAsia="黑体" w:cs="Arial"/>
          <w:kern w:val="0"/>
          <w:sz w:val="18"/>
          <w:szCs w:val="18"/>
        </w:rPr>
      </w:pPr>
    </w:p>
    <w:p w14:paraId="49C46AEA" w14:textId="41A40A42" w:rsidR="00056974" w:rsidRDefault="00056974" w:rsidP="00056974">
      <w:pPr>
        <w:ind w:firstLineChars="200" w:firstLine="420"/>
        <w:jc w:val="left"/>
        <w:rPr>
          <w:ins w:id="122" w:author="zhuqinyue" w:date="2017-06-09T02:30:00Z"/>
        </w:rPr>
      </w:pPr>
      <w:r w:rsidRPr="00056974">
        <w:rPr>
          <w:rFonts w:hint="eastAsia"/>
        </w:rPr>
        <w:t>应用层自定义通信协议通信控制软件</w:t>
      </w:r>
      <w:r w:rsidR="0044399C">
        <w:rPr>
          <w:rFonts w:hint="eastAsia"/>
        </w:rPr>
        <w:t>设计</w:t>
      </w:r>
      <w:r w:rsidR="00E92DD0" w:rsidRPr="009E36A4">
        <w:rPr>
          <w:rFonts w:hint="eastAsia"/>
        </w:rPr>
        <w:t>主要是定义了各节点之间的网络关系以及通信方式。在本设计中，节点间的工作方式采用的是主从的方式，</w:t>
      </w:r>
      <w:r w:rsidR="00E92DD0" w:rsidRPr="009E36A4">
        <w:rPr>
          <w:rFonts w:hint="eastAsia"/>
        </w:rPr>
        <w:t>IPM</w:t>
      </w:r>
      <w:r w:rsidR="00E92DD0" w:rsidRPr="009E36A4">
        <w:rPr>
          <w:rFonts w:hint="eastAsia"/>
        </w:rPr>
        <w:t>节点为系统的主节点，其他节点为从节点。</w:t>
      </w:r>
      <w:r w:rsidR="00110A1F" w:rsidRPr="009E36A4">
        <w:rPr>
          <w:rFonts w:hint="eastAsia"/>
        </w:rPr>
        <w:t>在系统中主节点对从节点发送控制报文，从节点对控制报文进行相应响应并做出回应，同时按照工作</w:t>
      </w:r>
      <w:r w:rsidR="00425869">
        <w:rPr>
          <w:rFonts w:hint="eastAsia"/>
        </w:rPr>
        <w:t>要求</w:t>
      </w:r>
      <w:r w:rsidR="00110A1F" w:rsidRPr="009E36A4">
        <w:rPr>
          <w:rFonts w:hint="eastAsia"/>
        </w:rPr>
        <w:t>发送通知报文</w:t>
      </w:r>
      <w:r w:rsidR="00A71619" w:rsidRPr="009E36A4">
        <w:rPr>
          <w:rFonts w:hint="eastAsia"/>
        </w:rPr>
        <w:t>，所有从节点（除</w:t>
      </w:r>
      <w:r w:rsidR="00A71619" w:rsidRPr="009E36A4">
        <w:rPr>
          <w:rFonts w:hint="eastAsia"/>
        </w:rPr>
        <w:t>EBV</w:t>
      </w:r>
      <w:r w:rsidR="00A71619" w:rsidRPr="009E36A4">
        <w:rPr>
          <w:rFonts w:hint="eastAsia"/>
        </w:rPr>
        <w:t>节点</w:t>
      </w:r>
      <w:r w:rsidR="00576B88">
        <w:rPr>
          <w:rFonts w:hint="eastAsia"/>
        </w:rPr>
        <w:t>，</w:t>
      </w:r>
      <w:r w:rsidR="00576B88">
        <w:rPr>
          <w:rFonts w:hint="eastAsia"/>
        </w:rPr>
        <w:t>EBV</w:t>
      </w:r>
      <w:r w:rsidR="00576B88">
        <w:rPr>
          <w:rFonts w:hint="eastAsia"/>
        </w:rPr>
        <w:t>定时发送</w:t>
      </w:r>
      <w:r w:rsidR="00E73CDF">
        <w:rPr>
          <w:rFonts w:hint="eastAsia"/>
        </w:rPr>
        <w:t>操作</w:t>
      </w:r>
      <w:r w:rsidR="00576B88">
        <w:rPr>
          <w:rFonts w:hint="eastAsia"/>
        </w:rPr>
        <w:t>报文</w:t>
      </w:r>
      <w:r w:rsidR="00A71619" w:rsidRPr="009E36A4">
        <w:rPr>
          <w:rFonts w:hint="eastAsia"/>
        </w:rPr>
        <w:t>）都需要在系统空闲时发送自己运行状态信息（如气缸压力等）。</w:t>
      </w:r>
    </w:p>
    <w:p w14:paraId="683AD22A" w14:textId="0ADFE0EC" w:rsidR="00056974" w:rsidRPr="009E36A4" w:rsidRDefault="00056974" w:rsidP="00056974">
      <w:pPr>
        <w:ind w:firstLineChars="200" w:firstLine="420"/>
        <w:jc w:val="left"/>
      </w:pPr>
      <w:r w:rsidRPr="009E36A4">
        <w:rPr>
          <w:rFonts w:hint="eastAsia"/>
        </w:rPr>
        <w:t>底层驱动部分可以分为</w:t>
      </w:r>
      <w:r w:rsidRPr="009E36A4">
        <w:rPr>
          <w:rFonts w:hint="eastAsia"/>
        </w:rPr>
        <w:t>CAN</w:t>
      </w:r>
      <w:r w:rsidRPr="009E36A4">
        <w:rPr>
          <w:rFonts w:hint="eastAsia"/>
        </w:rPr>
        <w:t>驱动和其他底层驱动。</w:t>
      </w:r>
      <w:r w:rsidRPr="009E36A4">
        <w:rPr>
          <w:rFonts w:hint="eastAsia"/>
        </w:rPr>
        <w:t>CAN</w:t>
      </w:r>
      <w:r w:rsidRPr="009E36A4">
        <w:rPr>
          <w:rFonts w:hint="eastAsia"/>
        </w:rPr>
        <w:t>驱动是实现整个</w:t>
      </w:r>
      <w:r w:rsidRPr="009E36A4">
        <w:rPr>
          <w:rFonts w:hint="eastAsia"/>
        </w:rPr>
        <w:t>CCBII</w:t>
      </w:r>
      <w:r w:rsidRPr="009E36A4">
        <w:rPr>
          <w:rFonts w:hint="eastAsia"/>
        </w:rPr>
        <w:t>通信网络的基础，再</w:t>
      </w:r>
      <w:r w:rsidRPr="009E36A4">
        <w:rPr>
          <w:rFonts w:hint="eastAsia"/>
        </w:rPr>
        <w:t>CAN</w:t>
      </w:r>
      <w:r w:rsidRPr="009E36A4">
        <w:rPr>
          <w:rFonts w:hint="eastAsia"/>
        </w:rPr>
        <w:t>驱动里定义了网络中的所有节点及报文标识符，并且定义了哪些节点能收和能发哪些报文，不能发或不能收哪些报文。其他驱动包括定时器驱动、</w:t>
      </w:r>
      <w:r w:rsidRPr="009E36A4">
        <w:rPr>
          <w:rFonts w:hint="eastAsia"/>
        </w:rPr>
        <w:t>ADC</w:t>
      </w:r>
      <w:r w:rsidRPr="009E36A4">
        <w:rPr>
          <w:rFonts w:hint="eastAsia"/>
        </w:rPr>
        <w:t>驱动、</w:t>
      </w:r>
      <w:r w:rsidRPr="009E36A4">
        <w:rPr>
          <w:rFonts w:hint="eastAsia"/>
        </w:rPr>
        <w:t>GPIO</w:t>
      </w:r>
      <w:r w:rsidRPr="009E36A4">
        <w:rPr>
          <w:rFonts w:hint="eastAsia"/>
        </w:rPr>
        <w:t>驱动等，这些驱动主要是为了能根据节点收到的报文进行相应的操作和系统的运行。</w:t>
      </w:r>
    </w:p>
    <w:p w14:paraId="71FE2E64" w14:textId="65D4A6D1" w:rsidR="00E92DD0" w:rsidRPr="009E36A4" w:rsidRDefault="00E92DD0" w:rsidP="00B340FF">
      <w:pPr>
        <w:ind w:firstLineChars="200" w:firstLine="420"/>
        <w:jc w:val="left"/>
      </w:pPr>
    </w:p>
    <w:p w14:paraId="3F46A4BE" w14:textId="75565F55" w:rsidR="00307E45" w:rsidRPr="009E36A4" w:rsidRDefault="00307E45" w:rsidP="00307E45">
      <w:pPr>
        <w:pStyle w:val="3"/>
        <w:spacing w:beforeLines="50" w:before="156" w:afterLines="50" w:after="156" w:line="360" w:lineRule="exact"/>
        <w:ind w:firstLineChars="196" w:firstLine="412"/>
        <w:rPr>
          <w:rFonts w:ascii="Times New Roman" w:hAnsi="Times New Roman"/>
          <w:b w:val="0"/>
          <w:sz w:val="21"/>
          <w:szCs w:val="21"/>
          <w:lang w:eastAsia="zh-CN"/>
        </w:rPr>
      </w:pPr>
      <w:bookmarkStart w:id="123" w:name="_Toc484634825"/>
      <w:r w:rsidRPr="009E36A4">
        <w:rPr>
          <w:rFonts w:ascii="Times New Roman" w:hAnsi="Times New Roman" w:hint="eastAsia"/>
          <w:b w:val="0"/>
          <w:sz w:val="21"/>
          <w:szCs w:val="21"/>
          <w:lang w:eastAsia="zh-CN"/>
        </w:rPr>
        <w:t>6.</w:t>
      </w:r>
      <w:r w:rsidR="00943A98">
        <w:rPr>
          <w:rFonts w:ascii="Times New Roman" w:hAnsi="Times New Roman"/>
          <w:b w:val="0"/>
          <w:sz w:val="21"/>
          <w:szCs w:val="21"/>
          <w:lang w:eastAsia="zh-CN"/>
        </w:rPr>
        <w:t>3</w:t>
      </w:r>
      <w:r w:rsidRPr="009E36A4">
        <w:rPr>
          <w:rFonts w:ascii="Times New Roman" w:hAnsi="Times New Roman" w:hint="eastAsia"/>
          <w:b w:val="0"/>
          <w:sz w:val="21"/>
          <w:szCs w:val="21"/>
          <w:lang w:eastAsia="zh-CN"/>
        </w:rPr>
        <w:t>.2</w:t>
      </w:r>
      <w:r w:rsidRPr="009E36A4">
        <w:rPr>
          <w:rFonts w:ascii="Times New Roman" w:hAnsi="Times New Roman"/>
          <w:b w:val="0"/>
          <w:sz w:val="21"/>
          <w:szCs w:val="21"/>
          <w:lang w:eastAsia="zh-CN"/>
        </w:rPr>
        <w:t xml:space="preserve"> </w:t>
      </w:r>
      <w:r w:rsidRPr="009E36A4">
        <w:rPr>
          <w:rFonts w:ascii="Times New Roman" w:hAnsi="Times New Roman" w:hint="eastAsia"/>
          <w:b w:val="0"/>
          <w:sz w:val="21"/>
          <w:szCs w:val="21"/>
          <w:lang w:eastAsia="zh-CN"/>
        </w:rPr>
        <w:t>报文定义</w:t>
      </w:r>
      <w:bookmarkEnd w:id="123"/>
    </w:p>
    <w:p w14:paraId="142AF4F4" w14:textId="77777777" w:rsidR="004D2E18" w:rsidRPr="009E36A4" w:rsidRDefault="00FA5A3B" w:rsidP="00FA5A3B">
      <w:pPr>
        <w:ind w:firstLine="412"/>
        <w:rPr>
          <w:lang w:val="x-none"/>
        </w:rPr>
      </w:pPr>
      <w:r w:rsidRPr="009E36A4">
        <w:rPr>
          <w:rFonts w:hint="eastAsia"/>
          <w:lang w:val="x-none"/>
        </w:rPr>
        <w:t>CAN</w:t>
      </w:r>
      <w:r w:rsidRPr="009E36A4">
        <w:rPr>
          <w:rFonts w:hint="eastAsia"/>
          <w:lang w:val="x-none"/>
        </w:rPr>
        <w:t>报文一次最多能传输的字节数为八个，本设计中报文传输的数据量相对较多，因此采用八个字节进行传输。</w:t>
      </w:r>
      <w:r w:rsidR="00606F5C" w:rsidRPr="009E36A4">
        <w:rPr>
          <w:rFonts w:hint="eastAsia"/>
          <w:lang w:val="x-none"/>
        </w:rPr>
        <w:t>对报文相关字节的定义如下：</w:t>
      </w:r>
    </w:p>
    <w:p w14:paraId="4F03E5A5" w14:textId="77777777" w:rsidR="008C0912" w:rsidRPr="009E36A4" w:rsidRDefault="008C0912" w:rsidP="00FA5A3B">
      <w:pPr>
        <w:ind w:firstLine="412"/>
        <w:rPr>
          <w:lang w:val="x-none"/>
        </w:rPr>
      </w:pPr>
    </w:p>
    <w:p w14:paraId="638DBCD6" w14:textId="77777777" w:rsidR="00761B67" w:rsidRPr="009E36A4" w:rsidRDefault="00761B67" w:rsidP="008C091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6.1</w:t>
      </w:r>
      <w:r w:rsidRPr="009E36A4">
        <w:rPr>
          <w:rFonts w:eastAsia="黑体" w:cs="Arial"/>
          <w:kern w:val="0"/>
          <w:sz w:val="18"/>
          <w:szCs w:val="18"/>
        </w:rPr>
        <w:t xml:space="preserve"> </w:t>
      </w:r>
      <w:r w:rsidRPr="009E36A4">
        <w:rPr>
          <w:rFonts w:eastAsia="黑体" w:cs="Arial" w:hint="eastAsia"/>
          <w:kern w:val="0"/>
          <w:sz w:val="18"/>
          <w:szCs w:val="18"/>
        </w:rPr>
        <w:t>CAN</w:t>
      </w:r>
      <w:r w:rsidRPr="009E36A4">
        <w:rPr>
          <w:rFonts w:eastAsia="黑体" w:cs="Arial" w:hint="eastAsia"/>
          <w:kern w:val="0"/>
          <w:sz w:val="18"/>
          <w:szCs w:val="18"/>
        </w:rPr>
        <w:t>报文字节定义</w:t>
      </w:r>
    </w:p>
    <w:tbl>
      <w:tblPr>
        <w:tblStyle w:val="afa"/>
        <w:tblW w:w="8359" w:type="dxa"/>
        <w:tblLook w:val="04A0" w:firstRow="1" w:lastRow="0" w:firstColumn="1" w:lastColumn="0" w:noHBand="0" w:noVBand="1"/>
      </w:tblPr>
      <w:tblGrid>
        <w:gridCol w:w="562"/>
        <w:gridCol w:w="993"/>
        <w:gridCol w:w="992"/>
        <w:gridCol w:w="850"/>
        <w:gridCol w:w="993"/>
        <w:gridCol w:w="992"/>
        <w:gridCol w:w="992"/>
        <w:gridCol w:w="992"/>
        <w:gridCol w:w="993"/>
      </w:tblGrid>
      <w:tr w:rsidR="00C11EE6" w:rsidRPr="009E36A4" w14:paraId="570FFE37" w14:textId="77777777" w:rsidTr="00B24206">
        <w:tc>
          <w:tcPr>
            <w:tcW w:w="562" w:type="dxa"/>
            <w:vAlign w:val="center"/>
          </w:tcPr>
          <w:p w14:paraId="4F924C09" w14:textId="77777777" w:rsidR="00D314D7" w:rsidRPr="009E36A4" w:rsidRDefault="00D314D7" w:rsidP="00C11EE6">
            <w:pPr>
              <w:jc w:val="center"/>
              <w:rPr>
                <w:sz w:val="18"/>
                <w:szCs w:val="18"/>
                <w:lang w:val="x-none"/>
              </w:rPr>
            </w:pPr>
            <w:r w:rsidRPr="009E36A4">
              <w:rPr>
                <w:rFonts w:hint="eastAsia"/>
                <w:sz w:val="18"/>
                <w:szCs w:val="18"/>
                <w:lang w:val="x-none"/>
              </w:rPr>
              <w:t>字节</w:t>
            </w:r>
          </w:p>
        </w:tc>
        <w:tc>
          <w:tcPr>
            <w:tcW w:w="993" w:type="dxa"/>
            <w:vAlign w:val="center"/>
          </w:tcPr>
          <w:p w14:paraId="3A7BDD7F" w14:textId="77777777" w:rsidR="00D314D7" w:rsidRPr="009E36A4" w:rsidRDefault="00D314D7" w:rsidP="00C11EE6">
            <w:pPr>
              <w:jc w:val="center"/>
              <w:rPr>
                <w:sz w:val="18"/>
                <w:szCs w:val="18"/>
                <w:lang w:val="x-none"/>
              </w:rPr>
            </w:pPr>
            <w:r w:rsidRPr="009E36A4">
              <w:rPr>
                <w:rFonts w:hint="eastAsia"/>
                <w:sz w:val="18"/>
                <w:szCs w:val="18"/>
                <w:lang w:val="x-none"/>
              </w:rPr>
              <w:t>1</w:t>
            </w:r>
          </w:p>
        </w:tc>
        <w:tc>
          <w:tcPr>
            <w:tcW w:w="992" w:type="dxa"/>
            <w:vAlign w:val="center"/>
          </w:tcPr>
          <w:p w14:paraId="3CED1E03" w14:textId="77777777" w:rsidR="00D314D7" w:rsidRPr="009E36A4" w:rsidRDefault="00D314D7" w:rsidP="00C11EE6">
            <w:pPr>
              <w:jc w:val="center"/>
              <w:rPr>
                <w:sz w:val="18"/>
                <w:szCs w:val="18"/>
                <w:lang w:val="x-none"/>
              </w:rPr>
            </w:pPr>
            <w:r w:rsidRPr="009E36A4">
              <w:rPr>
                <w:rFonts w:hint="eastAsia"/>
                <w:sz w:val="18"/>
                <w:szCs w:val="18"/>
                <w:lang w:val="x-none"/>
              </w:rPr>
              <w:t>2</w:t>
            </w:r>
          </w:p>
        </w:tc>
        <w:tc>
          <w:tcPr>
            <w:tcW w:w="850" w:type="dxa"/>
            <w:vAlign w:val="center"/>
          </w:tcPr>
          <w:p w14:paraId="6FA540DD" w14:textId="77777777" w:rsidR="00D314D7" w:rsidRPr="009E36A4" w:rsidRDefault="00D314D7" w:rsidP="00C11EE6">
            <w:pPr>
              <w:jc w:val="center"/>
              <w:rPr>
                <w:sz w:val="18"/>
                <w:szCs w:val="18"/>
                <w:lang w:val="x-none"/>
              </w:rPr>
            </w:pPr>
            <w:r w:rsidRPr="009E36A4">
              <w:rPr>
                <w:rFonts w:hint="eastAsia"/>
                <w:sz w:val="18"/>
                <w:szCs w:val="18"/>
                <w:lang w:val="x-none"/>
              </w:rPr>
              <w:t>3</w:t>
            </w:r>
          </w:p>
        </w:tc>
        <w:tc>
          <w:tcPr>
            <w:tcW w:w="993" w:type="dxa"/>
            <w:vAlign w:val="center"/>
          </w:tcPr>
          <w:p w14:paraId="31B64E14" w14:textId="77777777" w:rsidR="00D314D7" w:rsidRPr="009E36A4" w:rsidRDefault="00D314D7" w:rsidP="00C11EE6">
            <w:pPr>
              <w:jc w:val="center"/>
              <w:rPr>
                <w:sz w:val="18"/>
                <w:szCs w:val="18"/>
                <w:lang w:val="x-none"/>
              </w:rPr>
            </w:pPr>
            <w:r w:rsidRPr="009E36A4">
              <w:rPr>
                <w:rFonts w:hint="eastAsia"/>
                <w:sz w:val="18"/>
                <w:szCs w:val="18"/>
                <w:lang w:val="x-none"/>
              </w:rPr>
              <w:t>4</w:t>
            </w:r>
          </w:p>
        </w:tc>
        <w:tc>
          <w:tcPr>
            <w:tcW w:w="992" w:type="dxa"/>
            <w:vAlign w:val="center"/>
          </w:tcPr>
          <w:p w14:paraId="39DE2F68" w14:textId="77777777" w:rsidR="00D314D7" w:rsidRPr="009E36A4" w:rsidRDefault="00D314D7" w:rsidP="00C11EE6">
            <w:pPr>
              <w:jc w:val="center"/>
              <w:rPr>
                <w:sz w:val="18"/>
                <w:szCs w:val="18"/>
                <w:lang w:val="x-none"/>
              </w:rPr>
            </w:pPr>
            <w:r w:rsidRPr="009E36A4">
              <w:rPr>
                <w:rFonts w:hint="eastAsia"/>
                <w:sz w:val="18"/>
                <w:szCs w:val="18"/>
                <w:lang w:val="x-none"/>
              </w:rPr>
              <w:t>5</w:t>
            </w:r>
          </w:p>
        </w:tc>
        <w:tc>
          <w:tcPr>
            <w:tcW w:w="992" w:type="dxa"/>
            <w:vAlign w:val="center"/>
          </w:tcPr>
          <w:p w14:paraId="1BCD6FF7" w14:textId="77777777" w:rsidR="00D314D7" w:rsidRPr="009E36A4" w:rsidRDefault="00D314D7" w:rsidP="00C11EE6">
            <w:pPr>
              <w:jc w:val="center"/>
              <w:rPr>
                <w:sz w:val="18"/>
                <w:szCs w:val="18"/>
                <w:lang w:val="x-none"/>
              </w:rPr>
            </w:pPr>
            <w:r w:rsidRPr="009E36A4">
              <w:rPr>
                <w:rFonts w:hint="eastAsia"/>
                <w:sz w:val="18"/>
                <w:szCs w:val="18"/>
                <w:lang w:val="x-none"/>
              </w:rPr>
              <w:t>6</w:t>
            </w:r>
          </w:p>
        </w:tc>
        <w:tc>
          <w:tcPr>
            <w:tcW w:w="992" w:type="dxa"/>
            <w:vAlign w:val="center"/>
          </w:tcPr>
          <w:p w14:paraId="334D1FA3" w14:textId="77777777" w:rsidR="00D314D7" w:rsidRPr="009E36A4" w:rsidRDefault="00D314D7" w:rsidP="00C11EE6">
            <w:pPr>
              <w:jc w:val="center"/>
              <w:rPr>
                <w:sz w:val="18"/>
                <w:szCs w:val="18"/>
                <w:lang w:val="x-none"/>
              </w:rPr>
            </w:pPr>
            <w:r w:rsidRPr="009E36A4">
              <w:rPr>
                <w:rFonts w:hint="eastAsia"/>
                <w:sz w:val="18"/>
                <w:szCs w:val="18"/>
                <w:lang w:val="x-none"/>
              </w:rPr>
              <w:t>7</w:t>
            </w:r>
          </w:p>
        </w:tc>
        <w:tc>
          <w:tcPr>
            <w:tcW w:w="993" w:type="dxa"/>
            <w:vAlign w:val="center"/>
          </w:tcPr>
          <w:p w14:paraId="30C37FF1" w14:textId="77777777" w:rsidR="00D314D7" w:rsidRPr="009E36A4" w:rsidRDefault="00D314D7" w:rsidP="00C11EE6">
            <w:pPr>
              <w:jc w:val="center"/>
              <w:rPr>
                <w:sz w:val="18"/>
                <w:szCs w:val="18"/>
                <w:lang w:val="x-none"/>
              </w:rPr>
            </w:pPr>
            <w:r w:rsidRPr="009E36A4">
              <w:rPr>
                <w:rFonts w:hint="eastAsia"/>
                <w:sz w:val="18"/>
                <w:szCs w:val="18"/>
                <w:lang w:val="x-none"/>
              </w:rPr>
              <w:t>8</w:t>
            </w:r>
          </w:p>
        </w:tc>
      </w:tr>
      <w:tr w:rsidR="00C11EE6" w:rsidRPr="009E36A4" w14:paraId="6F432F69" w14:textId="77777777" w:rsidTr="00B24206">
        <w:tc>
          <w:tcPr>
            <w:tcW w:w="562" w:type="dxa"/>
            <w:vAlign w:val="center"/>
          </w:tcPr>
          <w:p w14:paraId="1B9870A1" w14:textId="77777777" w:rsidR="00D314D7" w:rsidRPr="009E36A4" w:rsidRDefault="00D314D7" w:rsidP="00C11EE6">
            <w:pPr>
              <w:jc w:val="center"/>
              <w:rPr>
                <w:sz w:val="18"/>
                <w:szCs w:val="18"/>
                <w:lang w:val="x-none"/>
              </w:rPr>
            </w:pPr>
            <w:r w:rsidRPr="009E36A4">
              <w:rPr>
                <w:rFonts w:hint="eastAsia"/>
                <w:sz w:val="18"/>
                <w:szCs w:val="18"/>
                <w:lang w:val="x-none"/>
              </w:rPr>
              <w:t>定义</w:t>
            </w:r>
          </w:p>
        </w:tc>
        <w:tc>
          <w:tcPr>
            <w:tcW w:w="993" w:type="dxa"/>
            <w:vAlign w:val="center"/>
          </w:tcPr>
          <w:p w14:paraId="42259280" w14:textId="77777777" w:rsidR="00D314D7" w:rsidRPr="009E36A4" w:rsidRDefault="00D314D7" w:rsidP="00C11EE6">
            <w:pPr>
              <w:jc w:val="center"/>
              <w:rPr>
                <w:sz w:val="18"/>
                <w:szCs w:val="18"/>
                <w:lang w:val="x-none"/>
              </w:rPr>
            </w:pPr>
            <w:r w:rsidRPr="009E36A4">
              <w:rPr>
                <w:rFonts w:hint="eastAsia"/>
                <w:sz w:val="18"/>
                <w:szCs w:val="18"/>
                <w:lang w:val="x-none"/>
              </w:rPr>
              <w:t>运转状态</w:t>
            </w:r>
          </w:p>
        </w:tc>
        <w:tc>
          <w:tcPr>
            <w:tcW w:w="992" w:type="dxa"/>
            <w:vAlign w:val="center"/>
          </w:tcPr>
          <w:p w14:paraId="36721350" w14:textId="77777777" w:rsidR="00D314D7" w:rsidRPr="009E36A4" w:rsidRDefault="00D314D7" w:rsidP="00C11EE6">
            <w:pPr>
              <w:jc w:val="center"/>
              <w:rPr>
                <w:sz w:val="18"/>
                <w:szCs w:val="18"/>
                <w:lang w:val="x-none"/>
              </w:rPr>
            </w:pPr>
            <w:r w:rsidRPr="009E36A4">
              <w:rPr>
                <w:rFonts w:hint="eastAsia"/>
                <w:sz w:val="18"/>
                <w:szCs w:val="18"/>
                <w:lang w:val="x-none"/>
              </w:rPr>
              <w:t>工作模式</w:t>
            </w:r>
          </w:p>
        </w:tc>
        <w:tc>
          <w:tcPr>
            <w:tcW w:w="850" w:type="dxa"/>
            <w:vAlign w:val="center"/>
          </w:tcPr>
          <w:p w14:paraId="515BC398" w14:textId="77777777" w:rsidR="00D314D7" w:rsidRPr="009E36A4" w:rsidRDefault="00D314D7" w:rsidP="00C11EE6">
            <w:pPr>
              <w:jc w:val="center"/>
              <w:rPr>
                <w:sz w:val="18"/>
                <w:szCs w:val="18"/>
                <w:lang w:val="x-none"/>
              </w:rPr>
            </w:pPr>
            <w:r w:rsidRPr="009E36A4">
              <w:rPr>
                <w:rFonts w:hint="eastAsia"/>
                <w:sz w:val="18"/>
                <w:szCs w:val="18"/>
                <w:lang w:val="x-none"/>
              </w:rPr>
              <w:t>来源</w:t>
            </w:r>
            <w:r w:rsidRPr="009E36A4">
              <w:rPr>
                <w:rFonts w:hint="eastAsia"/>
                <w:sz w:val="18"/>
                <w:szCs w:val="18"/>
                <w:lang w:val="x-none"/>
              </w:rPr>
              <w:t>ID</w:t>
            </w:r>
          </w:p>
        </w:tc>
        <w:tc>
          <w:tcPr>
            <w:tcW w:w="993" w:type="dxa"/>
            <w:vAlign w:val="center"/>
          </w:tcPr>
          <w:p w14:paraId="486B8EC3" w14:textId="77777777" w:rsidR="00D314D7" w:rsidRPr="009E36A4" w:rsidRDefault="00D314D7" w:rsidP="00C11EE6">
            <w:pPr>
              <w:jc w:val="center"/>
              <w:rPr>
                <w:sz w:val="18"/>
                <w:szCs w:val="18"/>
                <w:lang w:val="x-none"/>
              </w:rPr>
            </w:pPr>
            <w:r w:rsidRPr="009E36A4">
              <w:rPr>
                <w:rFonts w:hint="eastAsia"/>
                <w:sz w:val="18"/>
                <w:szCs w:val="18"/>
                <w:lang w:val="x-none"/>
              </w:rPr>
              <w:t>故障代码</w:t>
            </w:r>
          </w:p>
        </w:tc>
        <w:tc>
          <w:tcPr>
            <w:tcW w:w="992" w:type="dxa"/>
            <w:vAlign w:val="center"/>
          </w:tcPr>
          <w:p w14:paraId="6150A1EF" w14:textId="77777777" w:rsidR="00D314D7" w:rsidRPr="009E36A4" w:rsidRDefault="00D314D7" w:rsidP="00C11EE6">
            <w:pPr>
              <w:jc w:val="center"/>
              <w:rPr>
                <w:sz w:val="18"/>
                <w:szCs w:val="18"/>
                <w:lang w:val="x-none"/>
              </w:rPr>
            </w:pPr>
            <w:r w:rsidRPr="009E36A4">
              <w:rPr>
                <w:rFonts w:hint="eastAsia"/>
                <w:sz w:val="18"/>
                <w:szCs w:val="18"/>
                <w:lang w:val="x-none"/>
              </w:rPr>
              <w:t>传感器</w:t>
            </w:r>
            <w:r w:rsidRPr="009E36A4">
              <w:rPr>
                <w:rFonts w:hint="eastAsia"/>
                <w:sz w:val="18"/>
                <w:szCs w:val="18"/>
                <w:lang w:val="x-none"/>
              </w:rPr>
              <w:t>1</w:t>
            </w:r>
            <w:r w:rsidRPr="009E36A4">
              <w:rPr>
                <w:rFonts w:hint="eastAsia"/>
                <w:sz w:val="18"/>
                <w:szCs w:val="18"/>
                <w:lang w:val="x-none"/>
              </w:rPr>
              <w:t>高八位</w:t>
            </w:r>
          </w:p>
        </w:tc>
        <w:tc>
          <w:tcPr>
            <w:tcW w:w="992" w:type="dxa"/>
            <w:vAlign w:val="center"/>
          </w:tcPr>
          <w:p w14:paraId="6D613885" w14:textId="77777777" w:rsidR="00D314D7" w:rsidRPr="009E36A4" w:rsidRDefault="00D314D7" w:rsidP="00C11EE6">
            <w:pPr>
              <w:jc w:val="center"/>
              <w:rPr>
                <w:sz w:val="18"/>
                <w:szCs w:val="18"/>
                <w:lang w:val="x-none"/>
              </w:rPr>
            </w:pPr>
            <w:r w:rsidRPr="009E36A4">
              <w:rPr>
                <w:rFonts w:hint="eastAsia"/>
                <w:sz w:val="18"/>
                <w:szCs w:val="18"/>
                <w:lang w:val="x-none"/>
              </w:rPr>
              <w:t>传感器</w:t>
            </w:r>
            <w:r w:rsidRPr="009E36A4">
              <w:rPr>
                <w:rFonts w:hint="eastAsia"/>
                <w:sz w:val="18"/>
                <w:szCs w:val="18"/>
                <w:lang w:val="x-none"/>
              </w:rPr>
              <w:t>1</w:t>
            </w:r>
            <w:r w:rsidRPr="009E36A4">
              <w:rPr>
                <w:rFonts w:hint="eastAsia"/>
                <w:sz w:val="18"/>
                <w:szCs w:val="18"/>
                <w:lang w:val="x-none"/>
              </w:rPr>
              <w:t>低八位</w:t>
            </w:r>
          </w:p>
        </w:tc>
        <w:tc>
          <w:tcPr>
            <w:tcW w:w="992" w:type="dxa"/>
            <w:vAlign w:val="center"/>
          </w:tcPr>
          <w:p w14:paraId="45C23955" w14:textId="77777777" w:rsidR="00D314D7" w:rsidRPr="009E36A4" w:rsidRDefault="00D314D7" w:rsidP="00C11EE6">
            <w:pPr>
              <w:jc w:val="center"/>
              <w:rPr>
                <w:sz w:val="18"/>
                <w:szCs w:val="18"/>
                <w:lang w:val="x-none"/>
              </w:rPr>
            </w:pPr>
            <w:r w:rsidRPr="009E36A4">
              <w:rPr>
                <w:rFonts w:hint="eastAsia"/>
                <w:sz w:val="18"/>
                <w:szCs w:val="18"/>
                <w:lang w:val="x-none"/>
              </w:rPr>
              <w:t>传感器</w:t>
            </w:r>
            <w:r w:rsidRPr="009E36A4">
              <w:rPr>
                <w:rFonts w:hint="eastAsia"/>
                <w:sz w:val="18"/>
                <w:szCs w:val="18"/>
                <w:lang w:val="x-none"/>
              </w:rPr>
              <w:t>2</w:t>
            </w:r>
            <w:r w:rsidRPr="009E36A4">
              <w:rPr>
                <w:rFonts w:hint="eastAsia"/>
                <w:sz w:val="18"/>
                <w:szCs w:val="18"/>
                <w:lang w:val="x-none"/>
              </w:rPr>
              <w:t>高八位</w:t>
            </w:r>
          </w:p>
        </w:tc>
        <w:tc>
          <w:tcPr>
            <w:tcW w:w="993" w:type="dxa"/>
            <w:vAlign w:val="center"/>
          </w:tcPr>
          <w:p w14:paraId="471E44D3" w14:textId="77777777" w:rsidR="00D314D7" w:rsidRPr="009E36A4" w:rsidRDefault="00D314D7" w:rsidP="00C11EE6">
            <w:pPr>
              <w:jc w:val="center"/>
              <w:rPr>
                <w:sz w:val="18"/>
                <w:szCs w:val="18"/>
                <w:lang w:val="x-none"/>
              </w:rPr>
            </w:pPr>
            <w:r w:rsidRPr="009E36A4">
              <w:rPr>
                <w:rFonts w:hint="eastAsia"/>
                <w:sz w:val="18"/>
                <w:szCs w:val="18"/>
                <w:lang w:val="x-none"/>
              </w:rPr>
              <w:t>传感器</w:t>
            </w:r>
            <w:r w:rsidRPr="009E36A4">
              <w:rPr>
                <w:rFonts w:hint="eastAsia"/>
                <w:sz w:val="18"/>
                <w:szCs w:val="18"/>
                <w:lang w:val="x-none"/>
              </w:rPr>
              <w:t>2</w:t>
            </w:r>
            <w:r w:rsidRPr="009E36A4">
              <w:rPr>
                <w:rFonts w:hint="eastAsia"/>
                <w:sz w:val="18"/>
                <w:szCs w:val="18"/>
                <w:lang w:val="x-none"/>
              </w:rPr>
              <w:t>低八位</w:t>
            </w:r>
          </w:p>
        </w:tc>
      </w:tr>
    </w:tbl>
    <w:p w14:paraId="7F7ECA66" w14:textId="77777777" w:rsidR="00D314D7" w:rsidRPr="009E36A4" w:rsidRDefault="00650452" w:rsidP="00FA5A3B">
      <w:pPr>
        <w:ind w:firstLine="412"/>
        <w:rPr>
          <w:lang w:val="x-none"/>
        </w:rPr>
      </w:pPr>
      <w:r w:rsidRPr="009E36A4">
        <w:rPr>
          <w:rFonts w:hint="eastAsia"/>
          <w:lang w:val="x-none"/>
        </w:rPr>
        <w:t>其中，</w:t>
      </w:r>
      <w:r w:rsidRPr="009E36A4">
        <w:rPr>
          <w:rFonts w:hint="eastAsia"/>
          <w:lang w:val="x-none"/>
        </w:rPr>
        <w:t>5-8</w:t>
      </w:r>
      <w:r w:rsidRPr="009E36A4">
        <w:rPr>
          <w:rFonts w:hint="eastAsia"/>
          <w:lang w:val="x-none"/>
        </w:rPr>
        <w:t>位字节的数据只有</w:t>
      </w:r>
      <w:r w:rsidRPr="009E36A4">
        <w:rPr>
          <w:rFonts w:hint="eastAsia"/>
          <w:lang w:val="x-none"/>
        </w:rPr>
        <w:t>EPCU</w:t>
      </w:r>
      <w:r w:rsidRPr="009E36A4">
        <w:rPr>
          <w:rFonts w:hint="eastAsia"/>
          <w:lang w:val="x-none"/>
        </w:rPr>
        <w:t>各子模块才会携带的数据，对于</w:t>
      </w:r>
      <w:r w:rsidRPr="009E36A4">
        <w:rPr>
          <w:rFonts w:hint="eastAsia"/>
          <w:lang w:val="x-none"/>
        </w:rPr>
        <w:t>IPM</w:t>
      </w:r>
      <w:r w:rsidRPr="009E36A4">
        <w:rPr>
          <w:rFonts w:hint="eastAsia"/>
          <w:lang w:val="x-none"/>
        </w:rPr>
        <w:t>节点和</w:t>
      </w:r>
      <w:r w:rsidRPr="009E36A4">
        <w:rPr>
          <w:rFonts w:hint="eastAsia"/>
          <w:lang w:val="x-none"/>
        </w:rPr>
        <w:t>EBV</w:t>
      </w:r>
      <w:r w:rsidRPr="009E36A4">
        <w:rPr>
          <w:rFonts w:hint="eastAsia"/>
          <w:lang w:val="x-none"/>
        </w:rPr>
        <w:t>节点而言，并不存在传感器，因此也就不会携带相应信息。</w:t>
      </w:r>
      <w:r w:rsidR="005B253D" w:rsidRPr="009E36A4">
        <w:rPr>
          <w:rFonts w:hint="eastAsia"/>
          <w:lang w:val="x-none"/>
        </w:rPr>
        <w:t>对于传感器高于三个的模块，其传感器数量最高为</w:t>
      </w:r>
      <w:r w:rsidR="005B253D" w:rsidRPr="009E36A4">
        <w:rPr>
          <w:rFonts w:hint="eastAsia"/>
          <w:lang w:val="x-none"/>
        </w:rPr>
        <w:t>3</w:t>
      </w:r>
      <w:r w:rsidR="005B253D" w:rsidRPr="009E36A4">
        <w:rPr>
          <w:rFonts w:hint="eastAsia"/>
          <w:lang w:val="x-none"/>
        </w:rPr>
        <w:t>，因此可以牺牲第</w:t>
      </w:r>
      <w:r w:rsidR="005B253D" w:rsidRPr="009E36A4">
        <w:rPr>
          <w:rFonts w:hint="eastAsia"/>
          <w:lang w:val="x-none"/>
        </w:rPr>
        <w:t>1</w:t>
      </w:r>
      <w:r w:rsidR="00D3581A" w:rsidRPr="009E36A4">
        <w:rPr>
          <w:rFonts w:hint="eastAsia"/>
          <w:lang w:val="x-none"/>
        </w:rPr>
        <w:t>个</w:t>
      </w:r>
      <w:r w:rsidR="005B253D" w:rsidRPr="009E36A4">
        <w:rPr>
          <w:rFonts w:hint="eastAsia"/>
          <w:lang w:val="x-none"/>
        </w:rPr>
        <w:t>和第</w:t>
      </w:r>
      <w:r w:rsidR="005B253D" w:rsidRPr="009E36A4">
        <w:rPr>
          <w:rFonts w:hint="eastAsia"/>
          <w:lang w:val="x-none"/>
        </w:rPr>
        <w:t>2</w:t>
      </w:r>
      <w:r w:rsidR="00D3581A" w:rsidRPr="009E36A4">
        <w:rPr>
          <w:rFonts w:hint="eastAsia"/>
          <w:lang w:val="x-none"/>
        </w:rPr>
        <w:t>个</w:t>
      </w:r>
      <w:r w:rsidR="005B253D" w:rsidRPr="009E36A4">
        <w:rPr>
          <w:rFonts w:hint="eastAsia"/>
          <w:lang w:val="x-none"/>
        </w:rPr>
        <w:t>字节的信息（这两个字节的信息</w:t>
      </w:r>
      <w:r w:rsidR="005B253D" w:rsidRPr="009E36A4">
        <w:rPr>
          <w:rFonts w:hint="eastAsia"/>
          <w:lang w:val="x-none"/>
        </w:rPr>
        <w:t>IPM</w:t>
      </w:r>
      <w:r w:rsidR="005B253D" w:rsidRPr="009E36A4">
        <w:rPr>
          <w:rFonts w:hint="eastAsia"/>
          <w:lang w:val="x-none"/>
        </w:rPr>
        <w:t>已发送给各从节点），用来携带第</w:t>
      </w:r>
      <w:r w:rsidR="005B253D" w:rsidRPr="009E36A4">
        <w:rPr>
          <w:rFonts w:hint="eastAsia"/>
          <w:lang w:val="x-none"/>
        </w:rPr>
        <w:t>3</w:t>
      </w:r>
      <w:r w:rsidR="005B253D" w:rsidRPr="009E36A4">
        <w:rPr>
          <w:rFonts w:hint="eastAsia"/>
          <w:lang w:val="x-none"/>
        </w:rPr>
        <w:t>个传感器的信息。</w:t>
      </w:r>
    </w:p>
    <w:p w14:paraId="3E27A39D" w14:textId="588BBBE2" w:rsidR="00D3581A" w:rsidRDefault="00D3581A" w:rsidP="00FA5A3B">
      <w:pPr>
        <w:ind w:firstLine="412"/>
        <w:rPr>
          <w:lang w:val="x-none"/>
        </w:rPr>
      </w:pPr>
      <w:r w:rsidRPr="009E36A4">
        <w:rPr>
          <w:rFonts w:hint="eastAsia"/>
          <w:lang w:val="x-none"/>
        </w:rPr>
        <w:t>对于</w:t>
      </w:r>
      <w:r w:rsidRPr="009E36A4">
        <w:rPr>
          <w:rFonts w:hint="eastAsia"/>
          <w:lang w:val="x-none"/>
        </w:rPr>
        <w:t>IPM</w:t>
      </w:r>
      <w:r w:rsidRPr="009E36A4">
        <w:rPr>
          <w:rFonts w:hint="eastAsia"/>
          <w:lang w:val="x-none"/>
        </w:rPr>
        <w:t>节点发给各从节点的报文，其定义如下：</w:t>
      </w:r>
    </w:p>
    <w:p w14:paraId="11BCA1EB" w14:textId="6A2B3472" w:rsidR="006A1079" w:rsidRPr="009E36A4" w:rsidRDefault="006A1079" w:rsidP="002A504D">
      <w:pPr>
        <w:rPr>
          <w:lang w:val="x-none"/>
        </w:rPr>
      </w:pPr>
    </w:p>
    <w:p w14:paraId="0C9C6CB8" w14:textId="77777777" w:rsidR="00761B67" w:rsidRPr="009E36A4" w:rsidRDefault="00761B67" w:rsidP="008C091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6.2</w:t>
      </w:r>
      <w:r w:rsidRPr="009E36A4">
        <w:rPr>
          <w:rFonts w:eastAsia="黑体" w:cs="Arial"/>
          <w:kern w:val="0"/>
          <w:sz w:val="18"/>
          <w:szCs w:val="18"/>
        </w:rPr>
        <w:t xml:space="preserve"> </w:t>
      </w:r>
      <w:r w:rsidRPr="009E36A4">
        <w:rPr>
          <w:rFonts w:eastAsia="黑体" w:cs="Arial" w:hint="eastAsia"/>
          <w:kern w:val="0"/>
          <w:sz w:val="18"/>
          <w:szCs w:val="18"/>
        </w:rPr>
        <w:t>CAN</w:t>
      </w:r>
      <w:r w:rsidRPr="009E36A4">
        <w:rPr>
          <w:rFonts w:eastAsia="黑体" w:cs="Arial" w:hint="eastAsia"/>
          <w:kern w:val="0"/>
          <w:sz w:val="18"/>
          <w:szCs w:val="18"/>
        </w:rPr>
        <w:t>报文第</w:t>
      </w:r>
      <w:r w:rsidRPr="009E36A4">
        <w:rPr>
          <w:rFonts w:eastAsia="黑体" w:cs="Arial" w:hint="eastAsia"/>
          <w:kern w:val="0"/>
          <w:sz w:val="18"/>
          <w:szCs w:val="18"/>
        </w:rPr>
        <w:t>2</w:t>
      </w:r>
      <w:r w:rsidRPr="009E36A4">
        <w:rPr>
          <w:rFonts w:eastAsia="黑体" w:cs="Arial" w:hint="eastAsia"/>
          <w:kern w:val="0"/>
          <w:sz w:val="18"/>
          <w:szCs w:val="18"/>
        </w:rPr>
        <w:t>字节定义</w:t>
      </w:r>
    </w:p>
    <w:tbl>
      <w:tblPr>
        <w:tblStyle w:val="afa"/>
        <w:tblW w:w="0" w:type="auto"/>
        <w:tblLook w:val="04A0" w:firstRow="1" w:lastRow="0" w:firstColumn="1" w:lastColumn="0" w:noHBand="0" w:noVBand="1"/>
      </w:tblPr>
      <w:tblGrid>
        <w:gridCol w:w="1659"/>
        <w:gridCol w:w="1659"/>
        <w:gridCol w:w="1659"/>
        <w:gridCol w:w="1659"/>
        <w:gridCol w:w="1660"/>
      </w:tblGrid>
      <w:tr w:rsidR="00D22424" w:rsidRPr="009E36A4" w14:paraId="09C1B05F" w14:textId="77777777" w:rsidTr="00D22424">
        <w:tc>
          <w:tcPr>
            <w:tcW w:w="1659" w:type="dxa"/>
          </w:tcPr>
          <w:p w14:paraId="68039918" w14:textId="77777777" w:rsidR="00D22424" w:rsidRPr="009E36A4" w:rsidRDefault="00D22424" w:rsidP="0047386C">
            <w:pPr>
              <w:jc w:val="center"/>
              <w:rPr>
                <w:lang w:val="x-none"/>
              </w:rPr>
            </w:pPr>
            <w:r w:rsidRPr="009E36A4">
              <w:rPr>
                <w:rFonts w:hint="eastAsia"/>
                <w:lang w:val="x-none"/>
              </w:rPr>
              <w:t>第</w:t>
            </w:r>
            <w:r w:rsidRPr="009E36A4">
              <w:rPr>
                <w:rFonts w:hint="eastAsia"/>
                <w:lang w:val="x-none"/>
              </w:rPr>
              <w:t>2</w:t>
            </w:r>
            <w:r w:rsidRPr="009E36A4">
              <w:rPr>
                <w:rFonts w:hint="eastAsia"/>
                <w:lang w:val="x-none"/>
              </w:rPr>
              <w:t>字节</w:t>
            </w:r>
          </w:p>
        </w:tc>
        <w:tc>
          <w:tcPr>
            <w:tcW w:w="1659" w:type="dxa"/>
          </w:tcPr>
          <w:p w14:paraId="6D152E25" w14:textId="77777777" w:rsidR="00D22424" w:rsidRPr="009E36A4" w:rsidRDefault="00D22424" w:rsidP="0047386C">
            <w:pPr>
              <w:jc w:val="center"/>
              <w:rPr>
                <w:lang w:val="x-none"/>
              </w:rPr>
            </w:pPr>
            <w:r w:rsidRPr="009E36A4">
              <w:rPr>
                <w:rFonts w:hint="eastAsia"/>
                <w:lang w:val="x-none"/>
              </w:rPr>
              <w:t>0x0</w:t>
            </w:r>
            <w:r w:rsidRPr="009E36A4">
              <w:rPr>
                <w:lang w:val="x-none"/>
              </w:rPr>
              <w:t>1</w:t>
            </w:r>
          </w:p>
        </w:tc>
        <w:tc>
          <w:tcPr>
            <w:tcW w:w="1659" w:type="dxa"/>
          </w:tcPr>
          <w:p w14:paraId="60982804" w14:textId="77777777" w:rsidR="00D22424" w:rsidRPr="009E36A4" w:rsidRDefault="00D22424" w:rsidP="0047386C">
            <w:pPr>
              <w:jc w:val="center"/>
              <w:rPr>
                <w:lang w:val="x-none"/>
              </w:rPr>
            </w:pPr>
            <w:r w:rsidRPr="009E36A4">
              <w:rPr>
                <w:rFonts w:hint="eastAsia"/>
                <w:lang w:val="x-none"/>
              </w:rPr>
              <w:t>0x</w:t>
            </w:r>
            <w:r w:rsidRPr="009E36A4">
              <w:rPr>
                <w:lang w:val="x-none"/>
              </w:rPr>
              <w:t>02</w:t>
            </w:r>
          </w:p>
        </w:tc>
        <w:tc>
          <w:tcPr>
            <w:tcW w:w="1659" w:type="dxa"/>
          </w:tcPr>
          <w:p w14:paraId="484414EB" w14:textId="77777777" w:rsidR="00D22424" w:rsidRPr="009E36A4" w:rsidRDefault="00D22424" w:rsidP="0047386C">
            <w:pPr>
              <w:jc w:val="center"/>
              <w:rPr>
                <w:lang w:val="x-none"/>
              </w:rPr>
            </w:pPr>
            <w:r w:rsidRPr="009E36A4">
              <w:rPr>
                <w:rFonts w:hint="eastAsia"/>
                <w:lang w:val="x-none"/>
              </w:rPr>
              <w:t>0x04</w:t>
            </w:r>
          </w:p>
        </w:tc>
        <w:tc>
          <w:tcPr>
            <w:tcW w:w="1660" w:type="dxa"/>
          </w:tcPr>
          <w:p w14:paraId="76E351AF" w14:textId="77777777" w:rsidR="00D22424" w:rsidRPr="009E36A4" w:rsidRDefault="00D22424" w:rsidP="0047386C">
            <w:pPr>
              <w:jc w:val="center"/>
              <w:rPr>
                <w:lang w:val="x-none"/>
              </w:rPr>
            </w:pPr>
            <w:r w:rsidRPr="009E36A4">
              <w:rPr>
                <w:rFonts w:hint="eastAsia"/>
                <w:lang w:val="x-none"/>
              </w:rPr>
              <w:t>其他位</w:t>
            </w:r>
          </w:p>
        </w:tc>
      </w:tr>
      <w:tr w:rsidR="00D22424" w:rsidRPr="009E36A4" w14:paraId="71ADC23E" w14:textId="77777777" w:rsidTr="00D22424">
        <w:tc>
          <w:tcPr>
            <w:tcW w:w="1659" w:type="dxa"/>
          </w:tcPr>
          <w:p w14:paraId="6697E17C" w14:textId="77777777" w:rsidR="00D22424" w:rsidRPr="009E36A4" w:rsidRDefault="00D22424" w:rsidP="0047386C">
            <w:pPr>
              <w:jc w:val="center"/>
              <w:rPr>
                <w:lang w:val="x-none"/>
              </w:rPr>
            </w:pPr>
            <w:r w:rsidRPr="009E36A4">
              <w:rPr>
                <w:rFonts w:hint="eastAsia"/>
                <w:lang w:val="x-none"/>
              </w:rPr>
              <w:t>运行模式</w:t>
            </w:r>
          </w:p>
        </w:tc>
        <w:tc>
          <w:tcPr>
            <w:tcW w:w="1659" w:type="dxa"/>
          </w:tcPr>
          <w:p w14:paraId="6BB23BFE" w14:textId="77777777" w:rsidR="00D22424" w:rsidRPr="009E36A4" w:rsidRDefault="00D22424" w:rsidP="0047386C">
            <w:pPr>
              <w:jc w:val="center"/>
              <w:rPr>
                <w:lang w:val="x-none"/>
              </w:rPr>
            </w:pPr>
            <w:r w:rsidRPr="009E36A4">
              <w:rPr>
                <w:rFonts w:hint="eastAsia"/>
                <w:lang w:val="x-none"/>
              </w:rPr>
              <w:t>自动制动</w:t>
            </w:r>
          </w:p>
        </w:tc>
        <w:tc>
          <w:tcPr>
            <w:tcW w:w="1659" w:type="dxa"/>
          </w:tcPr>
          <w:p w14:paraId="2FB47955" w14:textId="77777777" w:rsidR="00D22424" w:rsidRPr="009E36A4" w:rsidRDefault="00D22424" w:rsidP="0047386C">
            <w:pPr>
              <w:jc w:val="center"/>
              <w:rPr>
                <w:lang w:val="x-none"/>
              </w:rPr>
            </w:pPr>
            <w:r w:rsidRPr="009E36A4">
              <w:rPr>
                <w:rFonts w:hint="eastAsia"/>
                <w:lang w:val="x-none"/>
              </w:rPr>
              <w:t>单独制动</w:t>
            </w:r>
          </w:p>
        </w:tc>
        <w:tc>
          <w:tcPr>
            <w:tcW w:w="1659" w:type="dxa"/>
          </w:tcPr>
          <w:p w14:paraId="399F87AC" w14:textId="77777777" w:rsidR="00D22424" w:rsidRPr="009E36A4" w:rsidRDefault="00D22424" w:rsidP="0047386C">
            <w:pPr>
              <w:jc w:val="center"/>
              <w:rPr>
                <w:lang w:val="x-none"/>
              </w:rPr>
            </w:pPr>
            <w:r w:rsidRPr="009E36A4">
              <w:rPr>
                <w:rFonts w:hint="eastAsia"/>
                <w:lang w:val="x-none"/>
              </w:rPr>
              <w:t>后备制动</w:t>
            </w:r>
          </w:p>
        </w:tc>
        <w:tc>
          <w:tcPr>
            <w:tcW w:w="1660" w:type="dxa"/>
          </w:tcPr>
          <w:p w14:paraId="3824AA80" w14:textId="77777777" w:rsidR="00D22424" w:rsidRPr="009E36A4" w:rsidRDefault="00D22424" w:rsidP="0047386C">
            <w:pPr>
              <w:jc w:val="center"/>
              <w:rPr>
                <w:lang w:val="x-none"/>
              </w:rPr>
            </w:pPr>
            <w:r w:rsidRPr="009E36A4">
              <w:rPr>
                <w:rFonts w:hint="eastAsia"/>
                <w:lang w:val="x-none"/>
              </w:rPr>
              <w:t>保留待使用</w:t>
            </w:r>
          </w:p>
        </w:tc>
      </w:tr>
    </w:tbl>
    <w:p w14:paraId="3201CB3F" w14:textId="77777777" w:rsidR="00390CBC" w:rsidRPr="009E36A4" w:rsidRDefault="00390CBC" w:rsidP="0047386C">
      <w:pPr>
        <w:jc w:val="center"/>
        <w:rPr>
          <w:lang w:val="x-none"/>
        </w:rPr>
      </w:pPr>
    </w:p>
    <w:p w14:paraId="09DEFA25" w14:textId="77777777" w:rsidR="00761B67" w:rsidRPr="009E36A4" w:rsidRDefault="00761B67" w:rsidP="008C091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6.3</w:t>
      </w:r>
      <w:r w:rsidRPr="009E36A4">
        <w:rPr>
          <w:rFonts w:eastAsia="黑体" w:cs="Arial"/>
          <w:kern w:val="0"/>
          <w:sz w:val="18"/>
          <w:szCs w:val="18"/>
        </w:rPr>
        <w:t xml:space="preserve"> </w:t>
      </w:r>
      <w:r w:rsidRPr="009E36A4">
        <w:rPr>
          <w:rFonts w:eastAsia="黑体" w:cs="Arial" w:hint="eastAsia"/>
          <w:kern w:val="0"/>
          <w:sz w:val="18"/>
          <w:szCs w:val="18"/>
        </w:rPr>
        <w:t>CAN</w:t>
      </w:r>
      <w:r w:rsidRPr="009E36A4">
        <w:rPr>
          <w:rFonts w:eastAsia="黑体" w:cs="Arial" w:hint="eastAsia"/>
          <w:kern w:val="0"/>
          <w:sz w:val="18"/>
          <w:szCs w:val="18"/>
        </w:rPr>
        <w:t>报文第</w:t>
      </w:r>
      <w:r w:rsidRPr="009E36A4">
        <w:rPr>
          <w:rFonts w:eastAsia="黑体" w:cs="Arial" w:hint="eastAsia"/>
          <w:kern w:val="0"/>
          <w:sz w:val="18"/>
          <w:szCs w:val="18"/>
        </w:rPr>
        <w:t>1</w:t>
      </w:r>
      <w:r w:rsidRPr="009E36A4">
        <w:rPr>
          <w:rFonts w:eastAsia="黑体" w:cs="Arial" w:hint="eastAsia"/>
          <w:kern w:val="0"/>
          <w:sz w:val="18"/>
          <w:szCs w:val="18"/>
        </w:rPr>
        <w:t>字节定义</w:t>
      </w:r>
    </w:p>
    <w:tbl>
      <w:tblPr>
        <w:tblStyle w:val="afa"/>
        <w:tblW w:w="0" w:type="auto"/>
        <w:tblLook w:val="04A0" w:firstRow="1" w:lastRow="0" w:firstColumn="1" w:lastColumn="0" w:noHBand="0" w:noVBand="1"/>
      </w:tblPr>
      <w:tblGrid>
        <w:gridCol w:w="1185"/>
        <w:gridCol w:w="1185"/>
        <w:gridCol w:w="1185"/>
        <w:gridCol w:w="1185"/>
        <w:gridCol w:w="1185"/>
        <w:gridCol w:w="1185"/>
        <w:gridCol w:w="1186"/>
      </w:tblGrid>
      <w:tr w:rsidR="00390CBC" w:rsidRPr="009E36A4" w14:paraId="6FB41C73" w14:textId="77777777" w:rsidTr="00390CBC">
        <w:tc>
          <w:tcPr>
            <w:tcW w:w="1185" w:type="dxa"/>
          </w:tcPr>
          <w:p w14:paraId="4A2F1124" w14:textId="77777777" w:rsidR="00390CBC" w:rsidRPr="009E36A4" w:rsidRDefault="00390CBC" w:rsidP="00FA5A3B">
            <w:pPr>
              <w:rPr>
                <w:lang w:val="x-none"/>
              </w:rPr>
            </w:pPr>
            <w:r w:rsidRPr="009E36A4">
              <w:rPr>
                <w:rFonts w:hint="eastAsia"/>
                <w:lang w:val="x-none"/>
              </w:rPr>
              <w:t>第</w:t>
            </w:r>
            <w:r w:rsidRPr="009E36A4">
              <w:rPr>
                <w:rFonts w:hint="eastAsia"/>
                <w:lang w:val="x-none"/>
              </w:rPr>
              <w:t>1</w:t>
            </w:r>
            <w:r w:rsidRPr="009E36A4">
              <w:rPr>
                <w:rFonts w:hint="eastAsia"/>
                <w:lang w:val="x-none"/>
              </w:rPr>
              <w:t>字节</w:t>
            </w:r>
          </w:p>
        </w:tc>
        <w:tc>
          <w:tcPr>
            <w:tcW w:w="1185" w:type="dxa"/>
          </w:tcPr>
          <w:p w14:paraId="0AB178A9" w14:textId="77777777" w:rsidR="00390CBC" w:rsidRPr="009E36A4" w:rsidRDefault="00390CBC" w:rsidP="00FA5A3B">
            <w:pPr>
              <w:rPr>
                <w:lang w:val="x-none"/>
              </w:rPr>
            </w:pPr>
            <w:r w:rsidRPr="009E36A4">
              <w:rPr>
                <w:rFonts w:hint="eastAsia"/>
                <w:lang w:val="x-none"/>
              </w:rPr>
              <w:t>0x</w:t>
            </w:r>
            <w:r w:rsidRPr="009E36A4">
              <w:rPr>
                <w:lang w:val="x-none"/>
              </w:rPr>
              <w:t>01</w:t>
            </w:r>
          </w:p>
        </w:tc>
        <w:tc>
          <w:tcPr>
            <w:tcW w:w="1185" w:type="dxa"/>
          </w:tcPr>
          <w:p w14:paraId="556E920E" w14:textId="77777777" w:rsidR="00390CBC" w:rsidRPr="009E36A4" w:rsidRDefault="00390CBC" w:rsidP="00FA5A3B">
            <w:pPr>
              <w:rPr>
                <w:lang w:val="x-none"/>
              </w:rPr>
            </w:pPr>
            <w:r w:rsidRPr="009E36A4">
              <w:rPr>
                <w:rFonts w:hint="eastAsia"/>
                <w:lang w:val="x-none"/>
              </w:rPr>
              <w:t>0x02</w:t>
            </w:r>
          </w:p>
        </w:tc>
        <w:tc>
          <w:tcPr>
            <w:tcW w:w="1185" w:type="dxa"/>
          </w:tcPr>
          <w:p w14:paraId="0DE618CD" w14:textId="77777777" w:rsidR="00390CBC" w:rsidRPr="009E36A4" w:rsidRDefault="00390CBC" w:rsidP="00FA5A3B">
            <w:pPr>
              <w:rPr>
                <w:lang w:val="x-none"/>
              </w:rPr>
            </w:pPr>
            <w:r w:rsidRPr="009E36A4">
              <w:rPr>
                <w:rFonts w:hint="eastAsia"/>
                <w:lang w:val="x-none"/>
              </w:rPr>
              <w:t>0x04</w:t>
            </w:r>
          </w:p>
        </w:tc>
        <w:tc>
          <w:tcPr>
            <w:tcW w:w="1185" w:type="dxa"/>
          </w:tcPr>
          <w:p w14:paraId="4F5231A9" w14:textId="77777777" w:rsidR="00390CBC" w:rsidRPr="009E36A4" w:rsidRDefault="00390CBC" w:rsidP="00FA5A3B">
            <w:pPr>
              <w:rPr>
                <w:lang w:val="x-none"/>
              </w:rPr>
            </w:pPr>
            <w:r w:rsidRPr="009E36A4">
              <w:rPr>
                <w:rFonts w:hint="eastAsia"/>
                <w:lang w:val="x-none"/>
              </w:rPr>
              <w:t>0x08</w:t>
            </w:r>
          </w:p>
        </w:tc>
        <w:tc>
          <w:tcPr>
            <w:tcW w:w="1185" w:type="dxa"/>
          </w:tcPr>
          <w:p w14:paraId="1F47FB49" w14:textId="77777777" w:rsidR="00390CBC" w:rsidRPr="009E36A4" w:rsidRDefault="00390CBC" w:rsidP="00FA5A3B">
            <w:pPr>
              <w:rPr>
                <w:lang w:val="x-none"/>
              </w:rPr>
            </w:pPr>
            <w:r w:rsidRPr="009E36A4">
              <w:rPr>
                <w:rFonts w:hint="eastAsia"/>
                <w:lang w:val="x-none"/>
              </w:rPr>
              <w:t>0x10</w:t>
            </w:r>
          </w:p>
        </w:tc>
        <w:tc>
          <w:tcPr>
            <w:tcW w:w="1186" w:type="dxa"/>
          </w:tcPr>
          <w:p w14:paraId="277FDFA9" w14:textId="77777777" w:rsidR="00390CBC" w:rsidRPr="009E36A4" w:rsidRDefault="00390CBC" w:rsidP="00FA5A3B">
            <w:pPr>
              <w:rPr>
                <w:lang w:val="x-none"/>
              </w:rPr>
            </w:pPr>
            <w:r w:rsidRPr="009E36A4">
              <w:rPr>
                <w:rFonts w:hint="eastAsia"/>
                <w:lang w:val="x-none"/>
              </w:rPr>
              <w:t>0x20</w:t>
            </w:r>
          </w:p>
        </w:tc>
      </w:tr>
      <w:tr w:rsidR="00390CBC" w:rsidRPr="009E36A4" w14:paraId="567F0133" w14:textId="77777777" w:rsidTr="00390CBC">
        <w:tc>
          <w:tcPr>
            <w:tcW w:w="1185" w:type="dxa"/>
          </w:tcPr>
          <w:p w14:paraId="6BB4619C" w14:textId="77777777" w:rsidR="00390CBC" w:rsidRPr="009E36A4" w:rsidRDefault="00390CBC" w:rsidP="00FA5A3B">
            <w:pPr>
              <w:rPr>
                <w:lang w:val="x-none"/>
              </w:rPr>
            </w:pPr>
            <w:r w:rsidRPr="009E36A4">
              <w:rPr>
                <w:rFonts w:hint="eastAsia"/>
                <w:lang w:val="x-none"/>
              </w:rPr>
              <w:t>定义</w:t>
            </w:r>
          </w:p>
        </w:tc>
        <w:tc>
          <w:tcPr>
            <w:tcW w:w="1185" w:type="dxa"/>
          </w:tcPr>
          <w:p w14:paraId="02118501" w14:textId="77777777" w:rsidR="00390CBC" w:rsidRPr="009E36A4" w:rsidRDefault="00390CBC" w:rsidP="00FA5A3B">
            <w:pPr>
              <w:rPr>
                <w:lang w:val="x-none"/>
              </w:rPr>
            </w:pPr>
            <w:r w:rsidRPr="009E36A4">
              <w:rPr>
                <w:rFonts w:hint="eastAsia"/>
                <w:lang w:val="x-none"/>
              </w:rPr>
              <w:t>运转位</w:t>
            </w:r>
          </w:p>
        </w:tc>
        <w:tc>
          <w:tcPr>
            <w:tcW w:w="1185" w:type="dxa"/>
          </w:tcPr>
          <w:p w14:paraId="7528170E" w14:textId="77777777" w:rsidR="00390CBC" w:rsidRPr="009E36A4" w:rsidRDefault="00390CBC" w:rsidP="00FA5A3B">
            <w:pPr>
              <w:rPr>
                <w:lang w:val="x-none"/>
              </w:rPr>
            </w:pPr>
            <w:r w:rsidRPr="009E36A4">
              <w:rPr>
                <w:rFonts w:hint="eastAsia"/>
                <w:lang w:val="x-none"/>
              </w:rPr>
              <w:t>初制位</w:t>
            </w:r>
          </w:p>
        </w:tc>
        <w:tc>
          <w:tcPr>
            <w:tcW w:w="1185" w:type="dxa"/>
          </w:tcPr>
          <w:p w14:paraId="1E096DED" w14:textId="77777777" w:rsidR="00390CBC" w:rsidRPr="009E36A4" w:rsidRDefault="00390CBC" w:rsidP="00FA5A3B">
            <w:pPr>
              <w:rPr>
                <w:lang w:val="x-none"/>
              </w:rPr>
            </w:pPr>
            <w:r w:rsidRPr="009E36A4">
              <w:rPr>
                <w:rFonts w:hint="eastAsia"/>
                <w:lang w:val="x-none"/>
              </w:rPr>
              <w:t>全制动位</w:t>
            </w:r>
          </w:p>
        </w:tc>
        <w:tc>
          <w:tcPr>
            <w:tcW w:w="1185" w:type="dxa"/>
          </w:tcPr>
          <w:p w14:paraId="6ACACE9F" w14:textId="77777777" w:rsidR="00390CBC" w:rsidRPr="009E36A4" w:rsidRDefault="00390CBC" w:rsidP="00FA5A3B">
            <w:pPr>
              <w:rPr>
                <w:lang w:val="x-none"/>
              </w:rPr>
            </w:pPr>
            <w:r w:rsidRPr="009E36A4">
              <w:rPr>
                <w:rFonts w:hint="eastAsia"/>
                <w:lang w:val="x-none"/>
              </w:rPr>
              <w:t>抑制位</w:t>
            </w:r>
          </w:p>
        </w:tc>
        <w:tc>
          <w:tcPr>
            <w:tcW w:w="1185" w:type="dxa"/>
          </w:tcPr>
          <w:p w14:paraId="0165AC71" w14:textId="77777777" w:rsidR="00390CBC" w:rsidRPr="009E36A4" w:rsidRDefault="00390CBC" w:rsidP="00FA5A3B">
            <w:pPr>
              <w:rPr>
                <w:lang w:val="x-none"/>
              </w:rPr>
            </w:pPr>
            <w:r w:rsidRPr="009E36A4">
              <w:rPr>
                <w:rFonts w:hint="eastAsia"/>
                <w:lang w:val="x-none"/>
              </w:rPr>
              <w:t>重联位</w:t>
            </w:r>
          </w:p>
        </w:tc>
        <w:tc>
          <w:tcPr>
            <w:tcW w:w="1186" w:type="dxa"/>
          </w:tcPr>
          <w:p w14:paraId="34951623" w14:textId="77777777" w:rsidR="00390CBC" w:rsidRPr="009E36A4" w:rsidRDefault="00390CBC" w:rsidP="00FA5A3B">
            <w:pPr>
              <w:rPr>
                <w:lang w:val="x-none"/>
              </w:rPr>
            </w:pPr>
            <w:r w:rsidRPr="009E36A4">
              <w:rPr>
                <w:rFonts w:hint="eastAsia"/>
                <w:lang w:val="x-none"/>
              </w:rPr>
              <w:t>紧急位</w:t>
            </w:r>
          </w:p>
        </w:tc>
      </w:tr>
    </w:tbl>
    <w:p w14:paraId="615DE79E" w14:textId="77777777" w:rsidR="00390CBC" w:rsidRPr="009E36A4" w:rsidRDefault="00390CBC" w:rsidP="00FA5A3B">
      <w:pPr>
        <w:ind w:firstLine="412"/>
        <w:rPr>
          <w:lang w:val="x-none"/>
        </w:rPr>
      </w:pPr>
      <w:r w:rsidRPr="009E36A4">
        <w:rPr>
          <w:rFonts w:hint="eastAsia"/>
          <w:lang w:val="x-none"/>
        </w:rPr>
        <w:t>其中，第</w:t>
      </w:r>
      <w:r w:rsidRPr="009E36A4">
        <w:rPr>
          <w:rFonts w:hint="eastAsia"/>
          <w:lang w:val="x-none"/>
        </w:rPr>
        <w:t>1</w:t>
      </w:r>
      <w:r w:rsidRPr="009E36A4">
        <w:rPr>
          <w:rFonts w:hint="eastAsia"/>
          <w:lang w:val="x-none"/>
        </w:rPr>
        <w:t>字节里，如果处于单独制动状态下，仅前三项定义有效，分别位运转位</w:t>
      </w:r>
      <w:r w:rsidRPr="009E36A4">
        <w:rPr>
          <w:rFonts w:hint="eastAsia"/>
          <w:lang w:val="x-none"/>
        </w:rPr>
        <w:t>/</w:t>
      </w:r>
      <w:r w:rsidRPr="009E36A4">
        <w:rPr>
          <w:rFonts w:hint="eastAsia"/>
          <w:lang w:val="x-none"/>
        </w:rPr>
        <w:t>制动位和侧压，其余位保留未使用。</w:t>
      </w:r>
      <w:r w:rsidR="00217840" w:rsidRPr="009E36A4">
        <w:rPr>
          <w:rFonts w:hint="eastAsia"/>
          <w:lang w:val="x-none"/>
        </w:rPr>
        <w:t>而第</w:t>
      </w:r>
      <w:r w:rsidR="00217840" w:rsidRPr="009E36A4">
        <w:rPr>
          <w:rFonts w:hint="eastAsia"/>
          <w:lang w:val="x-none"/>
        </w:rPr>
        <w:t>3</w:t>
      </w:r>
      <w:r w:rsidR="00217840" w:rsidRPr="009E36A4">
        <w:rPr>
          <w:rFonts w:hint="eastAsia"/>
          <w:lang w:val="x-none"/>
        </w:rPr>
        <w:t>字节则是报文发送者自身</w:t>
      </w:r>
      <w:r w:rsidR="00217840" w:rsidRPr="009E36A4">
        <w:rPr>
          <w:rFonts w:hint="eastAsia"/>
          <w:lang w:val="x-none"/>
        </w:rPr>
        <w:t>ID</w:t>
      </w:r>
      <w:r w:rsidR="00217840" w:rsidRPr="009E36A4">
        <w:rPr>
          <w:rFonts w:hint="eastAsia"/>
          <w:lang w:val="x-none"/>
        </w:rPr>
        <w:t>，第</w:t>
      </w:r>
      <w:r w:rsidR="00217840" w:rsidRPr="009E36A4">
        <w:rPr>
          <w:rFonts w:hint="eastAsia"/>
          <w:lang w:val="x-none"/>
        </w:rPr>
        <w:t>4</w:t>
      </w:r>
      <w:r w:rsidR="00217840" w:rsidRPr="009E36A4">
        <w:rPr>
          <w:rFonts w:hint="eastAsia"/>
          <w:lang w:val="x-none"/>
        </w:rPr>
        <w:t>字节为故障代码，目前定义</w:t>
      </w:r>
      <w:r w:rsidR="00217840" w:rsidRPr="009E36A4">
        <w:rPr>
          <w:rFonts w:hint="eastAsia"/>
          <w:lang w:val="x-none"/>
        </w:rPr>
        <w:t>0x</w:t>
      </w:r>
      <w:r w:rsidR="00217840" w:rsidRPr="009E36A4">
        <w:rPr>
          <w:lang w:val="x-none"/>
        </w:rPr>
        <w:t>00</w:t>
      </w:r>
      <w:r w:rsidR="00217840" w:rsidRPr="009E36A4">
        <w:rPr>
          <w:rFonts w:hint="eastAsia"/>
          <w:lang w:val="x-none"/>
        </w:rPr>
        <w:t>为正常运转，</w:t>
      </w:r>
      <w:r w:rsidR="00217840" w:rsidRPr="009E36A4">
        <w:rPr>
          <w:rFonts w:hint="eastAsia"/>
          <w:lang w:val="x-none"/>
        </w:rPr>
        <w:t>0x</w:t>
      </w:r>
      <w:r w:rsidR="00217840" w:rsidRPr="009E36A4">
        <w:rPr>
          <w:lang w:val="x-none"/>
        </w:rPr>
        <w:t>01</w:t>
      </w:r>
      <w:r w:rsidR="00217840" w:rsidRPr="009E36A4">
        <w:rPr>
          <w:rFonts w:hint="eastAsia"/>
          <w:lang w:val="x-none"/>
        </w:rPr>
        <w:t>为作用电磁阀</w:t>
      </w:r>
      <w:r w:rsidR="00217840" w:rsidRPr="009E36A4">
        <w:rPr>
          <w:rFonts w:hint="eastAsia"/>
          <w:lang w:val="x-none"/>
        </w:rPr>
        <w:t>APP</w:t>
      </w:r>
      <w:r w:rsidR="00217840" w:rsidRPr="009E36A4">
        <w:rPr>
          <w:rFonts w:hint="eastAsia"/>
          <w:lang w:val="x-none"/>
        </w:rPr>
        <w:t>故障</w:t>
      </w:r>
      <w:r w:rsidR="00217840" w:rsidRPr="009E36A4">
        <w:rPr>
          <w:lang w:val="x-none"/>
        </w:rPr>
        <w:t>, 0x02</w:t>
      </w:r>
      <w:r w:rsidR="00217840" w:rsidRPr="009E36A4">
        <w:rPr>
          <w:rFonts w:hint="eastAsia"/>
          <w:lang w:val="x-none"/>
        </w:rPr>
        <w:t>为缓解电磁阀</w:t>
      </w:r>
      <w:r w:rsidR="00217840" w:rsidRPr="009E36A4">
        <w:rPr>
          <w:rFonts w:hint="eastAsia"/>
          <w:lang w:val="x-none"/>
        </w:rPr>
        <w:t>REL</w:t>
      </w:r>
      <w:r w:rsidR="00217840" w:rsidRPr="009E36A4">
        <w:rPr>
          <w:rFonts w:hint="eastAsia"/>
          <w:lang w:val="x-none"/>
        </w:rPr>
        <w:t>故障，其余位暂时未定义，待后续使用添加定义。</w:t>
      </w:r>
    </w:p>
    <w:p w14:paraId="6A8B71B6" w14:textId="74167F60" w:rsidR="00DE4D4D" w:rsidRPr="009E36A4" w:rsidRDefault="00812C4D" w:rsidP="00DE4D4D">
      <w:pPr>
        <w:pStyle w:val="2"/>
        <w:spacing w:beforeLines="50" w:before="156" w:afterLines="50" w:after="156" w:line="360" w:lineRule="exact"/>
        <w:rPr>
          <w:rFonts w:eastAsia="黑体"/>
          <w:b w:val="0"/>
          <w:i w:val="0"/>
          <w:lang w:eastAsia="zh-CN"/>
        </w:rPr>
      </w:pPr>
      <w:bookmarkStart w:id="124" w:name="_Toc484634826"/>
      <w:r w:rsidRPr="009E36A4">
        <w:rPr>
          <w:rFonts w:eastAsia="黑体" w:hint="eastAsia"/>
          <w:b w:val="0"/>
          <w:i w:val="0"/>
          <w:lang w:eastAsia="zh-CN"/>
        </w:rPr>
        <w:t>6</w:t>
      </w:r>
      <w:r w:rsidR="00DE4D4D" w:rsidRPr="009E36A4">
        <w:rPr>
          <w:rFonts w:eastAsia="黑体"/>
          <w:b w:val="0"/>
          <w:i w:val="0"/>
        </w:rPr>
        <w:t>.</w:t>
      </w:r>
      <w:r w:rsidR="00943A98">
        <w:rPr>
          <w:rFonts w:eastAsia="黑体"/>
          <w:b w:val="0"/>
          <w:i w:val="0"/>
        </w:rPr>
        <w:t>4</w:t>
      </w:r>
      <w:r w:rsidR="00943A98" w:rsidRPr="009E36A4">
        <w:rPr>
          <w:rFonts w:eastAsia="黑体"/>
          <w:b w:val="0"/>
          <w:i w:val="0"/>
        </w:rPr>
        <w:t xml:space="preserve"> </w:t>
      </w:r>
      <w:r w:rsidR="00395468" w:rsidRPr="009E36A4">
        <w:rPr>
          <w:rFonts w:eastAsia="黑体" w:hint="eastAsia"/>
          <w:b w:val="0"/>
          <w:i w:val="0"/>
          <w:lang w:eastAsia="zh-CN"/>
        </w:rPr>
        <w:t>网络通信设计</w:t>
      </w:r>
      <w:bookmarkEnd w:id="124"/>
    </w:p>
    <w:p w14:paraId="029640BE" w14:textId="77777777" w:rsidR="00DD60C5" w:rsidRPr="009E36A4" w:rsidRDefault="00DD60C5" w:rsidP="00DD60C5">
      <w:pPr>
        <w:pStyle w:val="a0"/>
        <w:rPr>
          <w:lang w:val="x-none"/>
        </w:rPr>
      </w:pPr>
      <w:r w:rsidRPr="009E36A4">
        <w:rPr>
          <w:rFonts w:hint="eastAsia"/>
          <w:lang w:val="x-none"/>
        </w:rPr>
        <w:t>整个</w:t>
      </w:r>
      <w:r w:rsidRPr="009E36A4">
        <w:rPr>
          <w:rFonts w:hint="eastAsia"/>
          <w:lang w:val="x-none"/>
        </w:rPr>
        <w:t>CAN</w:t>
      </w:r>
      <w:r w:rsidRPr="009E36A4">
        <w:rPr>
          <w:rFonts w:hint="eastAsia"/>
          <w:lang w:val="x-none"/>
        </w:rPr>
        <w:t>网络通信的完成取决于各个节点之间的配合，因此对于系统而言，其可靠性和有效性取决于各个节点的设计。本设计的节点通信设计基于以上提到的功能特性，具体流程下面开展介绍。</w:t>
      </w:r>
    </w:p>
    <w:p w14:paraId="593E6288" w14:textId="0CC9D39B" w:rsidR="005E4C20" w:rsidRPr="009E36A4" w:rsidRDefault="005E4C20" w:rsidP="005E4C20">
      <w:pPr>
        <w:pStyle w:val="3"/>
        <w:spacing w:beforeLines="50" w:before="156" w:afterLines="50" w:after="156" w:line="360" w:lineRule="exact"/>
        <w:ind w:firstLineChars="196" w:firstLine="412"/>
        <w:rPr>
          <w:rFonts w:ascii="Times New Roman" w:hAnsi="Times New Roman"/>
          <w:b w:val="0"/>
          <w:sz w:val="21"/>
          <w:szCs w:val="21"/>
          <w:lang w:eastAsia="zh-CN"/>
        </w:rPr>
      </w:pPr>
      <w:bookmarkStart w:id="125" w:name="_Toc484634827"/>
      <w:r w:rsidRPr="009E36A4">
        <w:rPr>
          <w:rFonts w:ascii="Times New Roman" w:hAnsi="Times New Roman" w:hint="eastAsia"/>
          <w:b w:val="0"/>
          <w:sz w:val="21"/>
          <w:szCs w:val="21"/>
          <w:lang w:eastAsia="zh-CN"/>
        </w:rPr>
        <w:t>6.</w:t>
      </w:r>
      <w:r w:rsidR="00943A98">
        <w:rPr>
          <w:rFonts w:ascii="Times New Roman" w:hAnsi="Times New Roman"/>
          <w:b w:val="0"/>
          <w:sz w:val="21"/>
          <w:szCs w:val="21"/>
          <w:lang w:eastAsia="zh-CN"/>
        </w:rPr>
        <w:t>4</w:t>
      </w:r>
      <w:r w:rsidRPr="009E36A4">
        <w:rPr>
          <w:rFonts w:ascii="Times New Roman" w:hAnsi="Times New Roman" w:hint="eastAsia"/>
          <w:b w:val="0"/>
          <w:sz w:val="21"/>
          <w:szCs w:val="21"/>
          <w:lang w:eastAsia="zh-CN"/>
        </w:rPr>
        <w:t>.1</w:t>
      </w:r>
      <w:r w:rsidRPr="009E36A4">
        <w:rPr>
          <w:rFonts w:ascii="Times New Roman" w:hAnsi="Times New Roman"/>
          <w:b w:val="0"/>
          <w:sz w:val="21"/>
          <w:szCs w:val="21"/>
          <w:lang w:eastAsia="zh-CN"/>
        </w:rPr>
        <w:t xml:space="preserve"> </w:t>
      </w:r>
      <w:r w:rsidR="00EF4F3B" w:rsidRPr="009E36A4">
        <w:rPr>
          <w:rFonts w:ascii="Times New Roman" w:hAnsi="Times New Roman" w:hint="eastAsia"/>
          <w:b w:val="0"/>
          <w:sz w:val="21"/>
          <w:szCs w:val="21"/>
          <w:lang w:eastAsia="zh-CN"/>
        </w:rPr>
        <w:t>EBV</w:t>
      </w:r>
      <w:r w:rsidR="00EF4F3B" w:rsidRPr="009E36A4">
        <w:rPr>
          <w:rFonts w:ascii="Times New Roman" w:hAnsi="Times New Roman" w:hint="eastAsia"/>
          <w:b w:val="0"/>
          <w:sz w:val="21"/>
          <w:szCs w:val="21"/>
          <w:lang w:eastAsia="zh-CN"/>
        </w:rPr>
        <w:t>通信设计</w:t>
      </w:r>
      <w:bookmarkEnd w:id="125"/>
    </w:p>
    <w:p w14:paraId="4956ED60" w14:textId="2885F8E6" w:rsidR="005B22CF" w:rsidRDefault="00275F54" w:rsidP="005B22CF">
      <w:pPr>
        <w:ind w:firstLine="412"/>
        <w:rPr>
          <w:ins w:id="126" w:author="Quan Wen" w:date="2017-06-09T10:38:00Z"/>
          <w:lang w:val="x-none"/>
        </w:rPr>
      </w:pPr>
      <w:r w:rsidRPr="009E36A4">
        <w:rPr>
          <w:rFonts w:hint="eastAsia"/>
          <w:lang w:val="x-none"/>
        </w:rPr>
        <w:t>EBV</w:t>
      </w:r>
      <w:r w:rsidRPr="009E36A4">
        <w:rPr>
          <w:rFonts w:hint="eastAsia"/>
          <w:lang w:val="x-none"/>
        </w:rPr>
        <w:t>节点是本系统的人机交互接口，其重要性不言而喻，但其具体实现却相对比较简单。</w:t>
      </w:r>
      <w:r w:rsidRPr="009E36A4">
        <w:rPr>
          <w:rFonts w:hint="eastAsia"/>
          <w:lang w:val="x-none"/>
        </w:rPr>
        <w:t>EBV</w:t>
      </w:r>
      <w:r w:rsidRPr="009E36A4">
        <w:rPr>
          <w:rFonts w:hint="eastAsia"/>
          <w:lang w:val="x-none"/>
        </w:rPr>
        <w:t>的作用就是实时根据司机的操作向</w:t>
      </w:r>
      <w:r w:rsidRPr="009E36A4">
        <w:rPr>
          <w:rFonts w:hint="eastAsia"/>
          <w:lang w:val="x-none"/>
        </w:rPr>
        <w:t>IPM</w:t>
      </w:r>
      <w:r w:rsidR="00EF2B92">
        <w:rPr>
          <w:rFonts w:hint="eastAsia"/>
          <w:lang w:val="x-none"/>
        </w:rPr>
        <w:t>和</w:t>
      </w:r>
      <w:r w:rsidR="00EF2B92">
        <w:rPr>
          <w:rFonts w:hint="eastAsia"/>
          <w:lang w:val="x-none"/>
        </w:rPr>
        <w:t>EPCU</w:t>
      </w:r>
      <w:r w:rsidR="00EF2B92">
        <w:rPr>
          <w:rFonts w:hint="eastAsia"/>
          <w:lang w:val="x-none"/>
        </w:rPr>
        <w:t>节点发送操作信息报文，</w:t>
      </w:r>
      <w:r w:rsidR="00EF2B92">
        <w:rPr>
          <w:rFonts w:hint="eastAsia"/>
          <w:lang w:val="x-none"/>
        </w:rPr>
        <w:t>IPM</w:t>
      </w:r>
      <w:r w:rsidR="00EF2B92">
        <w:rPr>
          <w:rFonts w:hint="eastAsia"/>
          <w:lang w:val="x-none"/>
        </w:rPr>
        <w:t>可以根据报文来判定</w:t>
      </w:r>
      <w:r w:rsidR="00EF2B92">
        <w:rPr>
          <w:rFonts w:hint="eastAsia"/>
          <w:lang w:val="x-none"/>
        </w:rPr>
        <w:t>EBV</w:t>
      </w:r>
      <w:r w:rsidR="00EF2B92">
        <w:rPr>
          <w:rFonts w:hint="eastAsia"/>
          <w:lang w:val="x-none"/>
        </w:rPr>
        <w:t>是否工作正常</w:t>
      </w:r>
      <w:r w:rsidRPr="009E36A4">
        <w:rPr>
          <w:rFonts w:hint="eastAsia"/>
          <w:lang w:val="x-none"/>
        </w:rPr>
        <w:t>，所以</w:t>
      </w:r>
      <w:r w:rsidRPr="009E36A4">
        <w:rPr>
          <w:rFonts w:hint="eastAsia"/>
          <w:lang w:val="x-none"/>
        </w:rPr>
        <w:t>EBV</w:t>
      </w:r>
      <w:r w:rsidRPr="009E36A4">
        <w:rPr>
          <w:rFonts w:hint="eastAsia"/>
          <w:lang w:val="x-none"/>
        </w:rPr>
        <w:t>具体实现流程如下：</w:t>
      </w:r>
    </w:p>
    <w:p w14:paraId="293F029F" w14:textId="77777777" w:rsidR="00477D35" w:rsidRPr="009E36A4" w:rsidRDefault="00477D35" w:rsidP="005B22CF">
      <w:pPr>
        <w:ind w:firstLine="412"/>
        <w:rPr>
          <w:lang w:val="x-none"/>
        </w:rPr>
      </w:pPr>
    </w:p>
    <w:p w14:paraId="26DD50EC" w14:textId="0DDDDFFF" w:rsidR="006463FB" w:rsidRPr="009E36A4" w:rsidRDefault="00E70CCE" w:rsidP="00AA21D8">
      <w:pPr>
        <w:ind w:firstLine="412"/>
        <w:jc w:val="center"/>
        <w:rPr>
          <w:lang w:val="x-none"/>
        </w:rPr>
      </w:pPr>
      <w:r w:rsidRPr="009E36A4">
        <w:rPr>
          <w:lang w:val="x-none"/>
        </w:rPr>
        <w:object w:dxaOrig="7350" w:dyaOrig="6480" w14:anchorId="4FA3640C">
          <v:shape id="_x0000_i1040" type="#_x0000_t75" style="width:367.5pt;height:324.75pt" o:ole="">
            <v:imagedata r:id="rId65" o:title=""/>
          </v:shape>
          <o:OLEObject Type="Embed" ProgID="Visio.Drawing.15" ShapeID="_x0000_i1040" DrawAspect="Content" ObjectID="_1558556112" r:id="rId66"/>
        </w:object>
      </w:r>
    </w:p>
    <w:p w14:paraId="1376276F" w14:textId="22E52629" w:rsidR="00761B67" w:rsidRPr="009E36A4" w:rsidRDefault="00761B67" w:rsidP="00225C93">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002C01BB" w:rsidRPr="009E36A4">
        <w:rPr>
          <w:rFonts w:eastAsia="黑体" w:cs="Arial" w:hint="eastAsia"/>
          <w:kern w:val="0"/>
          <w:sz w:val="18"/>
          <w:szCs w:val="18"/>
        </w:rPr>
        <w:t>6.</w:t>
      </w:r>
      <w:r w:rsidR="002A478E">
        <w:rPr>
          <w:rFonts w:eastAsia="黑体" w:cs="Arial" w:hint="eastAsia"/>
          <w:kern w:val="0"/>
          <w:sz w:val="18"/>
          <w:szCs w:val="18"/>
        </w:rPr>
        <w:t>4</w:t>
      </w:r>
      <w:r w:rsidR="002C01BB" w:rsidRPr="009E36A4">
        <w:rPr>
          <w:rFonts w:eastAsia="黑体" w:cs="Arial"/>
          <w:kern w:val="0"/>
          <w:sz w:val="18"/>
          <w:szCs w:val="18"/>
        </w:rPr>
        <w:t xml:space="preserve"> </w:t>
      </w:r>
      <w:r w:rsidR="002C01BB" w:rsidRPr="009E36A4">
        <w:rPr>
          <w:rFonts w:eastAsia="黑体" w:cs="Arial" w:hint="eastAsia"/>
          <w:kern w:val="0"/>
          <w:sz w:val="18"/>
          <w:szCs w:val="18"/>
        </w:rPr>
        <w:t>EBV</w:t>
      </w:r>
      <w:r w:rsidR="002C01BB" w:rsidRPr="009E36A4">
        <w:rPr>
          <w:rFonts w:eastAsia="黑体" w:cs="Arial" w:hint="eastAsia"/>
          <w:kern w:val="0"/>
          <w:sz w:val="18"/>
          <w:szCs w:val="18"/>
        </w:rPr>
        <w:t>工作流程图</w:t>
      </w:r>
    </w:p>
    <w:p w14:paraId="36D37B8E" w14:textId="3E054EBC" w:rsidR="00655654" w:rsidRDefault="00655654" w:rsidP="00225C93">
      <w:pPr>
        <w:spacing w:line="360" w:lineRule="exact"/>
        <w:ind w:firstLineChars="150" w:firstLine="270"/>
        <w:jc w:val="center"/>
        <w:rPr>
          <w:ins w:id="127" w:author="Quan Wen" w:date="2017-06-09T20:25:00Z"/>
          <w:rFonts w:eastAsia="黑体" w:cs="Arial"/>
          <w:kern w:val="0"/>
          <w:sz w:val="18"/>
          <w:szCs w:val="18"/>
        </w:rPr>
      </w:pPr>
    </w:p>
    <w:p w14:paraId="6CAA60EE" w14:textId="14E9A4C3" w:rsidR="002C0E04" w:rsidRDefault="002C0E04" w:rsidP="00072BF9">
      <w:pPr>
        <w:ind w:firstLine="412"/>
        <w:rPr>
          <w:lang w:val="x-none"/>
        </w:rPr>
      </w:pPr>
      <w:r w:rsidRPr="002C0E04">
        <w:rPr>
          <w:rFonts w:hint="eastAsia"/>
          <w:lang w:val="x-none"/>
        </w:rPr>
        <w:t>EBV</w:t>
      </w:r>
      <w:r w:rsidRPr="002C0E04">
        <w:rPr>
          <w:rFonts w:hint="eastAsia"/>
          <w:lang w:val="x-none"/>
        </w:rPr>
        <w:t>的面板图</w:t>
      </w:r>
      <w:r>
        <w:rPr>
          <w:rFonts w:hint="eastAsia"/>
          <w:lang w:val="x-none"/>
        </w:rPr>
        <w:t>如图</w:t>
      </w:r>
      <w:r>
        <w:rPr>
          <w:rFonts w:hint="eastAsia"/>
          <w:lang w:val="x-none"/>
        </w:rPr>
        <w:t>6.5</w:t>
      </w:r>
      <w:r>
        <w:rPr>
          <w:rFonts w:hint="eastAsia"/>
          <w:lang w:val="x-none"/>
        </w:rPr>
        <w:t>所示，</w:t>
      </w:r>
      <w:r w:rsidR="00F260D9">
        <w:rPr>
          <w:rFonts w:hint="eastAsia"/>
          <w:lang w:val="x-none"/>
        </w:rPr>
        <w:t>左侧为自动制动手柄，</w:t>
      </w:r>
      <w:r>
        <w:rPr>
          <w:rFonts w:hint="eastAsia"/>
          <w:lang w:val="x-none"/>
        </w:rPr>
        <w:t>它共有六个操作位：运转位、初制位、全制动位、抑制位、重联位和紧急位，其中初制位和全制动位之间为线性控制区，</w:t>
      </w:r>
      <w:r w:rsidR="002F0D8E">
        <w:rPr>
          <w:rFonts w:hint="eastAsia"/>
          <w:lang w:val="x-none"/>
        </w:rPr>
        <w:t>手柄在线性区上可以线性控制均衡风缸的压力。</w:t>
      </w:r>
      <w:r w:rsidR="003D5082">
        <w:rPr>
          <w:rFonts w:hint="eastAsia"/>
          <w:lang w:val="x-none"/>
        </w:rPr>
        <w:t>自动制动手柄除了在线性区外，操作信息报文的</w:t>
      </w:r>
      <w:r w:rsidR="00920120">
        <w:rPr>
          <w:rFonts w:hint="eastAsia"/>
          <w:lang w:val="x-none"/>
        </w:rPr>
        <w:t>运转状态位都有固定的定义，而传感器</w:t>
      </w:r>
      <w:r w:rsidR="00920120">
        <w:rPr>
          <w:rFonts w:hint="eastAsia"/>
          <w:lang w:val="x-none"/>
        </w:rPr>
        <w:t>1</w:t>
      </w:r>
      <w:r w:rsidR="00920120">
        <w:rPr>
          <w:rFonts w:hint="eastAsia"/>
          <w:lang w:val="x-none"/>
        </w:rPr>
        <w:t>高低八位值均为零，但当自动制动手柄处于线性区时，运转位仍为初制位的定义</w:t>
      </w:r>
      <w:r w:rsidR="00920120">
        <w:rPr>
          <w:rFonts w:hint="eastAsia"/>
          <w:lang w:val="x-none"/>
        </w:rPr>
        <w:t>0x</w:t>
      </w:r>
      <w:r w:rsidR="00920120">
        <w:rPr>
          <w:lang w:val="x-none"/>
        </w:rPr>
        <w:t>01</w:t>
      </w:r>
      <w:r w:rsidR="00920120">
        <w:rPr>
          <w:rFonts w:hint="eastAsia"/>
          <w:lang w:val="x-none"/>
        </w:rPr>
        <w:t>，但是此时传感器</w:t>
      </w:r>
      <w:r w:rsidR="00920120">
        <w:rPr>
          <w:rFonts w:hint="eastAsia"/>
          <w:lang w:val="x-none"/>
        </w:rPr>
        <w:t>1</w:t>
      </w:r>
      <w:r w:rsidR="00920120">
        <w:rPr>
          <w:rFonts w:hint="eastAsia"/>
          <w:lang w:val="x-none"/>
        </w:rPr>
        <w:t>的高低八位值则改为根据手柄所处线性区所代表的值，从而赋予均衡风缸目标值来达到设定的目的。</w:t>
      </w:r>
      <w:r w:rsidR="00B83367">
        <w:rPr>
          <w:rFonts w:hint="eastAsia"/>
          <w:lang w:val="x-none"/>
        </w:rPr>
        <w:t>在运转位时，均衡风缸的压力设定值货车模式下为</w:t>
      </w:r>
      <w:r w:rsidR="00B83367">
        <w:rPr>
          <w:rFonts w:hint="eastAsia"/>
          <w:lang w:val="x-none"/>
        </w:rPr>
        <w:t>500kPa</w:t>
      </w:r>
      <w:r w:rsidR="00B83367">
        <w:rPr>
          <w:rFonts w:hint="eastAsia"/>
          <w:lang w:val="x-none"/>
        </w:rPr>
        <w:t>，客车为</w:t>
      </w:r>
      <w:r w:rsidR="00B83367">
        <w:rPr>
          <w:rFonts w:hint="eastAsia"/>
          <w:lang w:val="x-none"/>
        </w:rPr>
        <w:t>600k</w:t>
      </w:r>
      <w:r w:rsidR="00B83367">
        <w:rPr>
          <w:lang w:val="x-none"/>
        </w:rPr>
        <w:t>Pa</w:t>
      </w:r>
      <w:r w:rsidR="00B83367">
        <w:rPr>
          <w:rFonts w:hint="eastAsia"/>
          <w:lang w:val="x-none"/>
        </w:rPr>
        <w:t>，初制位则减</w:t>
      </w:r>
      <w:r w:rsidR="00B83367">
        <w:rPr>
          <w:rFonts w:hint="eastAsia"/>
          <w:lang w:val="x-none"/>
        </w:rPr>
        <w:t>50kPa</w:t>
      </w:r>
      <w:r w:rsidR="00B83367">
        <w:rPr>
          <w:rFonts w:hint="eastAsia"/>
          <w:lang w:val="x-none"/>
        </w:rPr>
        <w:t>，</w:t>
      </w:r>
      <w:r w:rsidR="009A5D9F">
        <w:rPr>
          <w:rFonts w:hint="eastAsia"/>
          <w:lang w:val="x-none"/>
        </w:rPr>
        <w:t>全制动位减</w:t>
      </w:r>
      <w:r w:rsidR="009A5D9F">
        <w:rPr>
          <w:rFonts w:hint="eastAsia"/>
          <w:lang w:val="x-none"/>
        </w:rPr>
        <w:t>170kPa</w:t>
      </w:r>
      <w:r w:rsidR="009A5D9F">
        <w:rPr>
          <w:rFonts w:hint="eastAsia"/>
          <w:lang w:val="x-none"/>
        </w:rPr>
        <w:t>，线性区则按照线性递增数减。</w:t>
      </w:r>
      <w:r w:rsidR="003B4233">
        <w:rPr>
          <w:rFonts w:hint="eastAsia"/>
          <w:lang w:val="x-none"/>
        </w:rPr>
        <w:t>而处于抑制位时则保持当前气压，重联位和紧急位均要排空均衡风缸压力，并且，处于紧急位时需要定时一分钟后才能重置运转位进行充风。</w:t>
      </w:r>
    </w:p>
    <w:p w14:paraId="6A247CEC" w14:textId="4BDFBBB2" w:rsidR="00B83367" w:rsidRDefault="00B83367" w:rsidP="00072BF9">
      <w:pPr>
        <w:ind w:firstLine="412"/>
        <w:rPr>
          <w:lang w:val="x-none"/>
        </w:rPr>
      </w:pPr>
      <w:r>
        <w:rPr>
          <w:rFonts w:hint="eastAsia"/>
          <w:lang w:val="x-none"/>
        </w:rPr>
        <w:t>右侧为</w:t>
      </w:r>
      <w:r w:rsidR="00EC70EB">
        <w:rPr>
          <w:rFonts w:hint="eastAsia"/>
          <w:lang w:val="x-none"/>
        </w:rPr>
        <w:t>单独制动手柄，共有运转位、全制位和侧压三种运转状态。同样，在这三种运转状态时报文第一字节均有固定的定义，传感器</w:t>
      </w:r>
      <w:r w:rsidR="00EC70EB">
        <w:rPr>
          <w:rFonts w:hint="eastAsia"/>
          <w:lang w:val="x-none"/>
        </w:rPr>
        <w:t>2</w:t>
      </w:r>
      <w:r w:rsidR="00EC70EB">
        <w:rPr>
          <w:rFonts w:hint="eastAsia"/>
          <w:lang w:val="x-none"/>
        </w:rPr>
        <w:t>高低八位值也为零。运转位和全制位之间也为线性区，运转位时</w:t>
      </w:r>
      <w:r w:rsidR="00EC70EB">
        <w:rPr>
          <w:rFonts w:hint="eastAsia"/>
          <w:lang w:val="x-none"/>
        </w:rPr>
        <w:t>20</w:t>
      </w:r>
      <w:r w:rsidR="00EC70EB">
        <w:rPr>
          <w:rFonts w:hint="eastAsia"/>
          <w:lang w:val="x-none"/>
        </w:rPr>
        <w:t>风缸压力为零，全制位时最高为</w:t>
      </w:r>
      <w:r w:rsidR="00EC70EB">
        <w:rPr>
          <w:rFonts w:hint="eastAsia"/>
          <w:lang w:val="x-none"/>
        </w:rPr>
        <w:t>300kPa</w:t>
      </w:r>
      <w:r w:rsidR="00EC70EB">
        <w:rPr>
          <w:rFonts w:hint="eastAsia"/>
          <w:lang w:val="x-none"/>
        </w:rPr>
        <w:t>，线性区则中气压和单独手柄的位置有关。</w:t>
      </w:r>
      <w:r w:rsidR="00411B14">
        <w:rPr>
          <w:rFonts w:hint="eastAsia"/>
          <w:lang w:val="x-none"/>
        </w:rPr>
        <w:t>当侧压单独制动手柄时，则会排</w:t>
      </w:r>
      <w:r w:rsidR="00411B14">
        <w:rPr>
          <w:rFonts w:hint="eastAsia"/>
          <w:lang w:val="x-none"/>
        </w:rPr>
        <w:t>16</w:t>
      </w:r>
      <w:r w:rsidR="00411B14">
        <w:rPr>
          <w:rFonts w:hint="eastAsia"/>
          <w:lang w:val="x-none"/>
        </w:rPr>
        <w:t>风缸压力。</w:t>
      </w:r>
    </w:p>
    <w:p w14:paraId="5904D798" w14:textId="4B4D7390" w:rsidR="003D5082" w:rsidRPr="0025098F" w:rsidRDefault="0025098F" w:rsidP="0025098F">
      <w:pPr>
        <w:spacing w:line="360" w:lineRule="exact"/>
        <w:ind w:firstLineChars="150" w:firstLine="270"/>
        <w:jc w:val="center"/>
        <w:rPr>
          <w:rFonts w:eastAsia="黑体" w:cs="Arial"/>
          <w:kern w:val="0"/>
          <w:sz w:val="18"/>
          <w:szCs w:val="18"/>
        </w:rPr>
      </w:pPr>
      <w:r w:rsidRPr="0025098F">
        <w:rPr>
          <w:rFonts w:eastAsia="黑体" w:cs="Arial" w:hint="eastAsia"/>
          <w:kern w:val="0"/>
          <w:sz w:val="18"/>
          <w:szCs w:val="18"/>
        </w:rPr>
        <w:lastRenderedPageBreak/>
        <w:t>图</w:t>
      </w:r>
      <w:r w:rsidRPr="0025098F">
        <w:rPr>
          <w:rFonts w:eastAsia="黑体" w:cs="Arial" w:hint="eastAsia"/>
          <w:kern w:val="0"/>
          <w:sz w:val="18"/>
          <w:szCs w:val="18"/>
        </w:rPr>
        <w:t>6.5</w:t>
      </w:r>
      <w:r w:rsidR="003D5082" w:rsidRPr="0025098F">
        <w:rPr>
          <w:rFonts w:eastAsia="黑体" w:cs="Arial" w:hint="eastAsia"/>
          <w:noProof/>
          <w:kern w:val="0"/>
          <w:sz w:val="18"/>
          <w:szCs w:val="18"/>
        </w:rPr>
        <w:drawing>
          <wp:anchor distT="0" distB="0" distL="114300" distR="114300" simplePos="0" relativeHeight="251668480" behindDoc="0" locked="0" layoutInCell="1" allowOverlap="1" wp14:anchorId="6983899F" wp14:editId="42574233">
            <wp:simplePos x="0" y="0"/>
            <wp:positionH relativeFrom="column">
              <wp:posOffset>661338</wp:posOffset>
            </wp:positionH>
            <wp:positionV relativeFrom="paragraph">
              <wp:posOffset>-1132</wp:posOffset>
            </wp:positionV>
            <wp:extent cx="4349115" cy="326136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17060713151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49115" cy="3261360"/>
                    </a:xfrm>
                    <a:prstGeom prst="rect">
                      <a:avLst/>
                    </a:prstGeom>
                  </pic:spPr>
                </pic:pic>
              </a:graphicData>
            </a:graphic>
            <wp14:sizeRelH relativeFrom="margin">
              <wp14:pctWidth>0</wp14:pctWidth>
            </wp14:sizeRelH>
            <wp14:sizeRelV relativeFrom="margin">
              <wp14:pctHeight>0</wp14:pctHeight>
            </wp14:sizeRelV>
          </wp:anchor>
        </w:drawing>
      </w:r>
      <w:r w:rsidRPr="0025098F">
        <w:rPr>
          <w:rFonts w:eastAsia="黑体" w:cs="Arial"/>
          <w:kern w:val="0"/>
          <w:sz w:val="18"/>
          <w:szCs w:val="18"/>
        </w:rPr>
        <w:t xml:space="preserve"> </w:t>
      </w:r>
      <w:r w:rsidRPr="0025098F">
        <w:rPr>
          <w:rFonts w:eastAsia="黑体" w:cs="Arial" w:hint="eastAsia"/>
          <w:kern w:val="0"/>
          <w:sz w:val="18"/>
          <w:szCs w:val="18"/>
        </w:rPr>
        <w:t>EBV</w:t>
      </w:r>
      <w:r w:rsidRPr="0025098F">
        <w:rPr>
          <w:rFonts w:eastAsia="黑体" w:cs="Arial" w:hint="eastAsia"/>
          <w:kern w:val="0"/>
          <w:sz w:val="18"/>
          <w:szCs w:val="18"/>
        </w:rPr>
        <w:t>控制面板图</w:t>
      </w:r>
    </w:p>
    <w:p w14:paraId="755740C3" w14:textId="77777777" w:rsidR="0025098F" w:rsidRPr="002C0E04" w:rsidRDefault="0025098F" w:rsidP="0025098F">
      <w:pPr>
        <w:spacing w:line="360" w:lineRule="exact"/>
        <w:ind w:firstLineChars="150" w:firstLine="315"/>
        <w:jc w:val="center"/>
        <w:rPr>
          <w:lang w:val="x-none"/>
        </w:rPr>
      </w:pPr>
    </w:p>
    <w:p w14:paraId="6A37D332" w14:textId="4A41DA43" w:rsidR="005E4C20" w:rsidRPr="009E36A4" w:rsidRDefault="005E4C20" w:rsidP="005E4C20">
      <w:pPr>
        <w:pStyle w:val="3"/>
        <w:spacing w:beforeLines="50" w:before="156" w:afterLines="50" w:after="156" w:line="360" w:lineRule="exact"/>
        <w:ind w:firstLineChars="196" w:firstLine="412"/>
        <w:rPr>
          <w:rFonts w:ascii="Times New Roman" w:hAnsi="Times New Roman"/>
          <w:b w:val="0"/>
          <w:sz w:val="21"/>
          <w:szCs w:val="21"/>
          <w:lang w:eastAsia="zh-CN"/>
        </w:rPr>
      </w:pPr>
      <w:bookmarkStart w:id="128" w:name="_Toc484634828"/>
      <w:r w:rsidRPr="009E36A4">
        <w:rPr>
          <w:rFonts w:ascii="Times New Roman" w:hAnsi="Times New Roman" w:hint="eastAsia"/>
          <w:b w:val="0"/>
          <w:sz w:val="21"/>
          <w:szCs w:val="21"/>
          <w:lang w:eastAsia="zh-CN"/>
        </w:rPr>
        <w:t>6.</w:t>
      </w:r>
      <w:r w:rsidR="00943A98">
        <w:rPr>
          <w:rFonts w:ascii="Times New Roman" w:hAnsi="Times New Roman"/>
          <w:b w:val="0"/>
          <w:sz w:val="21"/>
          <w:szCs w:val="21"/>
          <w:lang w:eastAsia="zh-CN"/>
        </w:rPr>
        <w:t>4</w:t>
      </w:r>
      <w:r w:rsidRPr="009E36A4">
        <w:rPr>
          <w:rFonts w:ascii="Times New Roman" w:hAnsi="Times New Roman" w:hint="eastAsia"/>
          <w:b w:val="0"/>
          <w:sz w:val="21"/>
          <w:szCs w:val="21"/>
          <w:lang w:eastAsia="zh-CN"/>
        </w:rPr>
        <w:t>.2</w:t>
      </w:r>
      <w:r w:rsidRPr="009E36A4">
        <w:rPr>
          <w:rFonts w:ascii="Times New Roman" w:hAnsi="Times New Roman"/>
          <w:b w:val="0"/>
          <w:sz w:val="21"/>
          <w:szCs w:val="21"/>
          <w:lang w:eastAsia="zh-CN"/>
        </w:rPr>
        <w:t xml:space="preserve"> </w:t>
      </w:r>
      <w:r w:rsidR="00EF4F3B" w:rsidRPr="009E36A4">
        <w:rPr>
          <w:rFonts w:ascii="Times New Roman" w:hAnsi="Times New Roman" w:hint="eastAsia"/>
          <w:b w:val="0"/>
          <w:sz w:val="21"/>
          <w:szCs w:val="21"/>
          <w:lang w:eastAsia="zh-CN"/>
        </w:rPr>
        <w:t>IPM</w:t>
      </w:r>
      <w:r w:rsidR="00EF4F3B" w:rsidRPr="009E36A4">
        <w:rPr>
          <w:rFonts w:ascii="Times New Roman" w:hAnsi="Times New Roman" w:hint="eastAsia"/>
          <w:b w:val="0"/>
          <w:sz w:val="21"/>
          <w:szCs w:val="21"/>
          <w:lang w:eastAsia="zh-CN"/>
        </w:rPr>
        <w:t>通信设计</w:t>
      </w:r>
      <w:bookmarkEnd w:id="128"/>
    </w:p>
    <w:p w14:paraId="7AAE127B" w14:textId="43D01333" w:rsidR="00EF4F3B" w:rsidRPr="009E36A4" w:rsidRDefault="00A652A7" w:rsidP="00EF4F3B">
      <w:pPr>
        <w:rPr>
          <w:lang w:val="x-none"/>
        </w:rPr>
      </w:pPr>
      <w:r w:rsidRPr="009E36A4">
        <w:rPr>
          <w:lang w:val="x-none"/>
        </w:rPr>
        <w:tab/>
      </w:r>
      <w:r w:rsidRPr="009E36A4">
        <w:rPr>
          <w:rFonts w:hint="eastAsia"/>
          <w:lang w:val="x-none"/>
        </w:rPr>
        <w:t>IPM</w:t>
      </w:r>
      <w:r w:rsidRPr="009E36A4">
        <w:rPr>
          <w:rFonts w:hint="eastAsia"/>
          <w:lang w:val="x-none"/>
        </w:rPr>
        <w:t>节点是整个系统的大脑，它不仅需要对来自</w:t>
      </w:r>
      <w:r w:rsidRPr="009E36A4">
        <w:rPr>
          <w:rFonts w:hint="eastAsia"/>
          <w:lang w:val="x-none"/>
        </w:rPr>
        <w:t>EBV</w:t>
      </w:r>
      <w:r w:rsidRPr="009E36A4">
        <w:rPr>
          <w:rFonts w:hint="eastAsia"/>
          <w:lang w:val="x-none"/>
        </w:rPr>
        <w:t>节点的报文进行甄别</w:t>
      </w:r>
      <w:r w:rsidR="0088267E">
        <w:rPr>
          <w:rFonts w:hint="eastAsia"/>
          <w:lang w:val="x-none"/>
        </w:rPr>
        <w:t>处理</w:t>
      </w:r>
      <w:r w:rsidRPr="009E36A4">
        <w:rPr>
          <w:rFonts w:hint="eastAsia"/>
          <w:lang w:val="x-none"/>
        </w:rPr>
        <w:t>，同时还要</w:t>
      </w:r>
      <w:r w:rsidR="00A523B1">
        <w:rPr>
          <w:rFonts w:hint="eastAsia"/>
          <w:lang w:val="x-none"/>
        </w:rPr>
        <w:t>按照要求</w:t>
      </w:r>
      <w:r w:rsidRPr="009E36A4">
        <w:rPr>
          <w:rFonts w:hint="eastAsia"/>
          <w:lang w:val="x-none"/>
        </w:rPr>
        <w:t>对其他节点进行控制和发送控制报文，并对应答报文</w:t>
      </w:r>
      <w:r w:rsidR="00006AAE">
        <w:rPr>
          <w:rFonts w:hint="eastAsia"/>
          <w:lang w:val="x-none"/>
        </w:rPr>
        <w:t>和工作状态报文</w:t>
      </w:r>
      <w:r w:rsidRPr="009E36A4">
        <w:rPr>
          <w:rFonts w:hint="eastAsia"/>
          <w:lang w:val="x-none"/>
        </w:rPr>
        <w:t>携带的信息进行</w:t>
      </w:r>
      <w:r w:rsidR="00C22AA0" w:rsidRPr="009E36A4">
        <w:rPr>
          <w:rFonts w:hint="eastAsia"/>
          <w:lang w:val="x-none"/>
        </w:rPr>
        <w:t>处理，同时向司机反馈各模块工作信息等，它的处理相对其他节点而言较为重要，其具体工作流程如下图所示：</w:t>
      </w:r>
    </w:p>
    <w:p w14:paraId="0307F96A" w14:textId="3393FF98" w:rsidR="008E4319" w:rsidRPr="009E36A4" w:rsidRDefault="0090230A" w:rsidP="008E4319">
      <w:pPr>
        <w:jc w:val="center"/>
        <w:rPr>
          <w:lang w:val="x-none"/>
        </w:rPr>
      </w:pPr>
      <w:r w:rsidRPr="009E36A4">
        <w:rPr>
          <w:lang w:val="x-none"/>
        </w:rPr>
        <w:object w:dxaOrig="7230" w:dyaOrig="8655" w14:anchorId="4A41FBFF">
          <v:shape id="_x0000_i1041" type="#_x0000_t75" style="width:361.5pt;height:432.75pt" o:ole="">
            <v:imagedata r:id="rId68" o:title=""/>
          </v:shape>
          <o:OLEObject Type="Embed" ProgID="Visio.Drawing.15" ShapeID="_x0000_i1041" DrawAspect="Content" ObjectID="_1558556113" r:id="rId69"/>
        </w:object>
      </w:r>
    </w:p>
    <w:p w14:paraId="63F80D61" w14:textId="1C722D7B" w:rsidR="008E4319" w:rsidRPr="009E36A4" w:rsidRDefault="008E4319" w:rsidP="00067E2D">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r w:rsidR="001B0FD7">
        <w:rPr>
          <w:rFonts w:eastAsia="黑体" w:cs="Arial" w:hint="eastAsia"/>
          <w:kern w:val="0"/>
          <w:sz w:val="18"/>
          <w:szCs w:val="18"/>
        </w:rPr>
        <w:t>6</w:t>
      </w:r>
      <w:r w:rsidRPr="009E36A4">
        <w:rPr>
          <w:rFonts w:eastAsia="黑体" w:cs="Arial"/>
          <w:kern w:val="0"/>
          <w:sz w:val="18"/>
          <w:szCs w:val="18"/>
        </w:rPr>
        <w:t xml:space="preserve"> </w:t>
      </w:r>
      <w:r w:rsidRPr="009E36A4">
        <w:rPr>
          <w:rFonts w:eastAsia="黑体" w:cs="Arial" w:hint="eastAsia"/>
          <w:kern w:val="0"/>
          <w:sz w:val="18"/>
          <w:szCs w:val="18"/>
        </w:rPr>
        <w:t>IPM</w:t>
      </w:r>
      <w:r w:rsidRPr="009E36A4">
        <w:rPr>
          <w:rFonts w:eastAsia="黑体" w:cs="Arial" w:hint="eastAsia"/>
          <w:kern w:val="0"/>
          <w:sz w:val="18"/>
          <w:szCs w:val="18"/>
        </w:rPr>
        <w:t>节点工作流程图</w:t>
      </w:r>
    </w:p>
    <w:p w14:paraId="3E263315" w14:textId="77777777" w:rsidR="00067E2D" w:rsidRPr="009E36A4" w:rsidRDefault="00067E2D" w:rsidP="00067E2D">
      <w:pPr>
        <w:spacing w:line="360" w:lineRule="exact"/>
        <w:ind w:firstLineChars="150" w:firstLine="270"/>
        <w:jc w:val="center"/>
        <w:rPr>
          <w:rFonts w:eastAsia="黑体" w:cs="Arial"/>
          <w:kern w:val="0"/>
          <w:sz w:val="18"/>
          <w:szCs w:val="18"/>
        </w:rPr>
      </w:pPr>
    </w:p>
    <w:p w14:paraId="5A828C3C" w14:textId="77777777" w:rsidR="00287757" w:rsidRPr="009E36A4" w:rsidRDefault="00287757" w:rsidP="00287757">
      <w:pPr>
        <w:rPr>
          <w:lang w:val="x-none"/>
        </w:rPr>
      </w:pPr>
      <w:r w:rsidRPr="009E36A4">
        <w:rPr>
          <w:lang w:val="x-none"/>
        </w:rPr>
        <w:tab/>
      </w:r>
      <w:r w:rsidRPr="009E36A4">
        <w:rPr>
          <w:rFonts w:hint="eastAsia"/>
          <w:lang w:val="x-none"/>
        </w:rPr>
        <w:t>可以看出来，</w:t>
      </w:r>
      <w:r w:rsidRPr="009E36A4">
        <w:rPr>
          <w:rFonts w:hint="eastAsia"/>
          <w:lang w:val="x-none"/>
        </w:rPr>
        <w:t>IPM</w:t>
      </w:r>
      <w:r w:rsidRPr="009E36A4">
        <w:rPr>
          <w:rFonts w:hint="eastAsia"/>
          <w:lang w:val="x-none"/>
        </w:rPr>
        <w:t>主要是处理来自</w:t>
      </w:r>
      <w:r w:rsidRPr="009E36A4">
        <w:rPr>
          <w:rFonts w:hint="eastAsia"/>
          <w:lang w:val="x-none"/>
        </w:rPr>
        <w:t>EBV</w:t>
      </w:r>
      <w:r w:rsidRPr="009E36A4">
        <w:rPr>
          <w:rFonts w:hint="eastAsia"/>
          <w:lang w:val="x-none"/>
        </w:rPr>
        <w:t>和</w:t>
      </w:r>
      <w:r w:rsidRPr="009E36A4">
        <w:rPr>
          <w:rFonts w:hint="eastAsia"/>
          <w:lang w:val="x-none"/>
        </w:rPr>
        <w:t>EPCU</w:t>
      </w:r>
      <w:r w:rsidRPr="009E36A4">
        <w:rPr>
          <w:rFonts w:hint="eastAsia"/>
          <w:lang w:val="x-none"/>
        </w:rPr>
        <w:t>节点的报文，从而对报文处理</w:t>
      </w:r>
      <w:r w:rsidR="00E52101" w:rsidRPr="009E36A4">
        <w:rPr>
          <w:rFonts w:hint="eastAsia"/>
          <w:lang w:val="x-none"/>
        </w:rPr>
        <w:t>。对来自</w:t>
      </w:r>
      <w:r w:rsidR="00423660" w:rsidRPr="009E36A4">
        <w:rPr>
          <w:rFonts w:hint="eastAsia"/>
          <w:lang w:val="x-none"/>
        </w:rPr>
        <w:t>EBV</w:t>
      </w:r>
      <w:r w:rsidR="00423660" w:rsidRPr="009E36A4">
        <w:rPr>
          <w:rFonts w:hint="eastAsia"/>
          <w:lang w:val="x-none"/>
        </w:rPr>
        <w:t>节点的报文，</w:t>
      </w:r>
      <w:r w:rsidR="00423660" w:rsidRPr="009E36A4">
        <w:rPr>
          <w:rFonts w:hint="eastAsia"/>
          <w:lang w:val="x-none"/>
        </w:rPr>
        <w:t>IPM</w:t>
      </w:r>
      <w:r w:rsidR="00423660" w:rsidRPr="009E36A4">
        <w:rPr>
          <w:rFonts w:hint="eastAsia"/>
          <w:lang w:val="x-none"/>
        </w:rPr>
        <w:t>节点的处理为甄别后发送控制报文；而来自于</w:t>
      </w:r>
      <w:r w:rsidR="00423660" w:rsidRPr="009E36A4">
        <w:rPr>
          <w:rFonts w:hint="eastAsia"/>
          <w:lang w:val="x-none"/>
        </w:rPr>
        <w:t>EPCU</w:t>
      </w:r>
      <w:r w:rsidR="00423660" w:rsidRPr="009E36A4">
        <w:rPr>
          <w:rFonts w:hint="eastAsia"/>
          <w:lang w:val="x-none"/>
        </w:rPr>
        <w:t>的报文的话，则是提取其中的工作信息。</w:t>
      </w:r>
    </w:p>
    <w:p w14:paraId="5D4AD14E" w14:textId="5B0F1B7F" w:rsidR="00EF4F3B" w:rsidRPr="009E36A4" w:rsidRDefault="00EF4F3B" w:rsidP="00EF4F3B">
      <w:pPr>
        <w:pStyle w:val="3"/>
        <w:spacing w:beforeLines="50" w:before="156" w:afterLines="50" w:after="156" w:line="360" w:lineRule="exact"/>
        <w:ind w:firstLineChars="196" w:firstLine="412"/>
        <w:rPr>
          <w:rFonts w:ascii="Times New Roman" w:hAnsi="Times New Roman"/>
          <w:b w:val="0"/>
          <w:sz w:val="21"/>
          <w:szCs w:val="21"/>
          <w:lang w:eastAsia="zh-CN"/>
        </w:rPr>
      </w:pPr>
      <w:bookmarkStart w:id="129" w:name="_Toc484634829"/>
      <w:r w:rsidRPr="009E36A4">
        <w:rPr>
          <w:rFonts w:ascii="Times New Roman" w:hAnsi="Times New Roman" w:hint="eastAsia"/>
          <w:b w:val="0"/>
          <w:sz w:val="21"/>
          <w:szCs w:val="21"/>
          <w:lang w:eastAsia="zh-CN"/>
        </w:rPr>
        <w:t>6.</w:t>
      </w:r>
      <w:r w:rsidR="00943A98">
        <w:rPr>
          <w:rFonts w:ascii="Times New Roman" w:hAnsi="Times New Roman"/>
          <w:b w:val="0"/>
          <w:sz w:val="21"/>
          <w:szCs w:val="21"/>
          <w:lang w:eastAsia="zh-CN"/>
        </w:rPr>
        <w:t>4</w:t>
      </w:r>
      <w:r w:rsidRPr="009E36A4">
        <w:rPr>
          <w:rFonts w:ascii="Times New Roman" w:hAnsi="Times New Roman" w:hint="eastAsia"/>
          <w:b w:val="0"/>
          <w:sz w:val="21"/>
          <w:szCs w:val="21"/>
          <w:lang w:eastAsia="zh-CN"/>
        </w:rPr>
        <w:t>.3</w:t>
      </w:r>
      <w:r w:rsidRPr="009E36A4">
        <w:rPr>
          <w:rFonts w:ascii="Times New Roman" w:hAnsi="Times New Roman"/>
          <w:b w:val="0"/>
          <w:sz w:val="21"/>
          <w:szCs w:val="21"/>
          <w:lang w:eastAsia="zh-CN"/>
        </w:rPr>
        <w:t xml:space="preserve"> </w:t>
      </w:r>
      <w:r w:rsidR="004D63C8" w:rsidRPr="009E36A4">
        <w:rPr>
          <w:rFonts w:ascii="Times New Roman" w:hAnsi="Times New Roman" w:hint="eastAsia"/>
          <w:b w:val="0"/>
          <w:sz w:val="21"/>
          <w:szCs w:val="21"/>
          <w:lang w:eastAsia="zh-CN"/>
        </w:rPr>
        <w:t>EPCU</w:t>
      </w:r>
      <w:r w:rsidRPr="009E36A4">
        <w:rPr>
          <w:rFonts w:ascii="Times New Roman" w:hAnsi="Times New Roman" w:hint="eastAsia"/>
          <w:b w:val="0"/>
          <w:sz w:val="21"/>
          <w:szCs w:val="21"/>
          <w:lang w:eastAsia="zh-CN"/>
        </w:rPr>
        <w:t>节点通信设计</w:t>
      </w:r>
      <w:bookmarkEnd w:id="129"/>
    </w:p>
    <w:p w14:paraId="1A4C92AD" w14:textId="77777777" w:rsidR="005E4C20" w:rsidRPr="009E36A4" w:rsidRDefault="00D91DD9" w:rsidP="005E4C20">
      <w:pPr>
        <w:rPr>
          <w:lang w:val="x-none"/>
        </w:rPr>
      </w:pPr>
      <w:r w:rsidRPr="009E36A4">
        <w:rPr>
          <w:lang w:val="x-none"/>
        </w:rPr>
        <w:tab/>
      </w:r>
      <w:r w:rsidR="002A6392" w:rsidRPr="009E36A4">
        <w:rPr>
          <w:rFonts w:hint="eastAsia"/>
          <w:lang w:val="x-none"/>
        </w:rPr>
        <w:t>对于</w:t>
      </w:r>
      <w:r w:rsidR="002A6392" w:rsidRPr="009E36A4">
        <w:rPr>
          <w:rFonts w:hint="eastAsia"/>
          <w:lang w:val="x-none"/>
        </w:rPr>
        <w:t>EPCU</w:t>
      </w:r>
      <w:r w:rsidR="002A6392" w:rsidRPr="009E36A4">
        <w:rPr>
          <w:rFonts w:hint="eastAsia"/>
          <w:lang w:val="x-none"/>
        </w:rPr>
        <w:t>的各个子模块节点，其主要作用是根据来自</w:t>
      </w:r>
      <w:r w:rsidR="002A6392" w:rsidRPr="009E36A4">
        <w:rPr>
          <w:rFonts w:hint="eastAsia"/>
          <w:lang w:val="x-none"/>
        </w:rPr>
        <w:t>IPM</w:t>
      </w:r>
      <w:r w:rsidR="002A6392" w:rsidRPr="009E36A4">
        <w:rPr>
          <w:rFonts w:hint="eastAsia"/>
          <w:lang w:val="x-none"/>
        </w:rPr>
        <w:t>节点的控制报文进行相应</w:t>
      </w:r>
      <w:r w:rsidR="00B31B6B" w:rsidRPr="009E36A4">
        <w:rPr>
          <w:rFonts w:hint="eastAsia"/>
          <w:lang w:val="x-none"/>
        </w:rPr>
        <w:t>操作，从而实现系统的正常运转，并在系统空闲时发送模块当前的状态信息和自检结果等，因此其具体实现并不困难，具体</w:t>
      </w:r>
      <w:r w:rsidR="001E45E2" w:rsidRPr="009E36A4">
        <w:rPr>
          <w:rFonts w:hint="eastAsia"/>
          <w:lang w:val="x-none"/>
        </w:rPr>
        <w:t>流程图</w:t>
      </w:r>
      <w:r w:rsidR="00B31B6B" w:rsidRPr="009E36A4">
        <w:rPr>
          <w:rFonts w:hint="eastAsia"/>
          <w:lang w:val="x-none"/>
        </w:rPr>
        <w:t>如下图所示：</w:t>
      </w:r>
    </w:p>
    <w:p w14:paraId="06A3BB90" w14:textId="77777777" w:rsidR="00395468" w:rsidRPr="009E36A4" w:rsidRDefault="004D63C8" w:rsidP="000F2B4C">
      <w:pPr>
        <w:pStyle w:val="a0"/>
        <w:jc w:val="center"/>
        <w:rPr>
          <w:lang w:val="x-none"/>
        </w:rPr>
      </w:pPr>
      <w:r w:rsidRPr="009E36A4">
        <w:rPr>
          <w:lang w:val="x-none"/>
        </w:rPr>
        <w:object w:dxaOrig="5190" w:dyaOrig="12781" w14:anchorId="606D4518">
          <v:shape id="_x0000_i1042" type="#_x0000_t75" style="width:251.25pt;height:619.5pt" o:ole="">
            <v:imagedata r:id="rId70" o:title=""/>
          </v:shape>
          <o:OLEObject Type="Embed" ProgID="Visio.Drawing.15" ShapeID="_x0000_i1042" DrawAspect="Content" ObjectID="_1558556114" r:id="rId71"/>
        </w:object>
      </w:r>
    </w:p>
    <w:p w14:paraId="341B80BE" w14:textId="4C3B4126" w:rsidR="00AE0D91" w:rsidRPr="009E36A4" w:rsidDel="002A478E" w:rsidRDefault="004D63C8" w:rsidP="002A478E">
      <w:pPr>
        <w:spacing w:line="360" w:lineRule="exact"/>
        <w:jc w:val="center"/>
        <w:rPr>
          <w:del w:id="130" w:author="Quan Wen" w:date="2017-06-09T20:19:00Z"/>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r w:rsidR="001B0FD7">
        <w:rPr>
          <w:rFonts w:eastAsia="黑体" w:cs="Arial" w:hint="eastAsia"/>
          <w:kern w:val="0"/>
          <w:sz w:val="18"/>
          <w:szCs w:val="18"/>
        </w:rPr>
        <w:t>7</w:t>
      </w:r>
      <w:r w:rsidRPr="009E36A4">
        <w:rPr>
          <w:rFonts w:eastAsia="黑体" w:cs="Arial" w:hint="eastAsia"/>
          <w:kern w:val="0"/>
          <w:sz w:val="18"/>
          <w:szCs w:val="18"/>
        </w:rPr>
        <w:t>EPCU</w:t>
      </w:r>
      <w:r w:rsidRPr="009E36A4">
        <w:rPr>
          <w:rFonts w:eastAsia="黑体" w:cs="Arial" w:hint="eastAsia"/>
          <w:kern w:val="0"/>
          <w:sz w:val="18"/>
          <w:szCs w:val="18"/>
        </w:rPr>
        <w:t>节点工作流程</w:t>
      </w:r>
      <w:r w:rsidR="002A478E">
        <w:rPr>
          <w:rFonts w:eastAsia="黑体" w:cs="Arial" w:hint="eastAsia"/>
          <w:kern w:val="0"/>
          <w:sz w:val="18"/>
          <w:szCs w:val="18"/>
        </w:rPr>
        <w:t>图</w:t>
      </w:r>
    </w:p>
    <w:p w14:paraId="2744B1E5" w14:textId="47262176" w:rsidR="00EA222F" w:rsidRPr="009E36A4" w:rsidRDefault="0093286C" w:rsidP="009E3CEE">
      <w:pPr>
        <w:pStyle w:val="a0"/>
        <w:jc w:val="left"/>
        <w:rPr>
          <w:lang w:val="x-none"/>
        </w:rPr>
      </w:pPr>
      <w:r w:rsidRPr="009E36A4">
        <w:rPr>
          <w:rFonts w:hint="eastAsia"/>
          <w:lang w:val="x-none"/>
        </w:rPr>
        <w:lastRenderedPageBreak/>
        <w:t>EPCU</w:t>
      </w:r>
      <w:r w:rsidRPr="009E36A4">
        <w:rPr>
          <w:rFonts w:hint="eastAsia"/>
          <w:lang w:val="x-none"/>
        </w:rPr>
        <w:t>是本设计中的工作重点，因此需要特别说明一下。</w:t>
      </w:r>
      <w:r w:rsidR="00540BC8" w:rsidRPr="009E36A4">
        <w:rPr>
          <w:rFonts w:hint="eastAsia"/>
          <w:lang w:val="x-none"/>
        </w:rPr>
        <w:t>EPCU</w:t>
      </w:r>
      <w:r w:rsidR="00540BC8" w:rsidRPr="009E36A4">
        <w:rPr>
          <w:rFonts w:hint="eastAsia"/>
          <w:lang w:val="x-none"/>
        </w:rPr>
        <w:t>在系统中属于从节点，因此只有在收到来自</w:t>
      </w:r>
      <w:r w:rsidR="00540BC8" w:rsidRPr="009E36A4">
        <w:rPr>
          <w:rFonts w:hint="eastAsia"/>
          <w:lang w:val="x-none"/>
        </w:rPr>
        <w:t>IPM</w:t>
      </w:r>
      <w:r w:rsidR="00540BC8" w:rsidRPr="009E36A4">
        <w:rPr>
          <w:rFonts w:hint="eastAsia"/>
          <w:lang w:val="x-none"/>
        </w:rPr>
        <w:t>的控制报文后才会进行相应操作，在没有收到控制报文时，</w:t>
      </w:r>
      <w:r w:rsidR="005F44BA" w:rsidRPr="009E36A4">
        <w:rPr>
          <w:rFonts w:hint="eastAsia"/>
          <w:lang w:val="x-none"/>
        </w:rPr>
        <w:t>定时器</w:t>
      </w:r>
      <w:r w:rsidR="005F44BA" w:rsidRPr="009E36A4">
        <w:rPr>
          <w:rFonts w:hint="eastAsia"/>
          <w:lang w:val="x-none"/>
        </w:rPr>
        <w:t>2</w:t>
      </w:r>
      <w:r w:rsidR="005F44BA" w:rsidRPr="009E36A4">
        <w:rPr>
          <w:rFonts w:hint="eastAsia"/>
          <w:lang w:val="x-none"/>
        </w:rPr>
        <w:t>一直在工作，</w:t>
      </w:r>
      <w:r w:rsidR="00B738B7" w:rsidRPr="009E36A4">
        <w:rPr>
          <w:rFonts w:hint="eastAsia"/>
          <w:lang w:val="x-none"/>
        </w:rPr>
        <w:t>EPCU</w:t>
      </w:r>
      <w:r w:rsidR="00B738B7" w:rsidRPr="009E36A4">
        <w:rPr>
          <w:rFonts w:hint="eastAsia"/>
          <w:lang w:val="x-none"/>
        </w:rPr>
        <w:t>的各模块的</w:t>
      </w:r>
      <w:r w:rsidR="00B738B7" w:rsidRPr="009E36A4">
        <w:rPr>
          <w:rFonts w:hint="eastAsia"/>
          <w:lang w:val="x-none"/>
        </w:rPr>
        <w:t>ADC</w:t>
      </w:r>
      <w:r w:rsidR="00B738B7" w:rsidRPr="009E36A4">
        <w:rPr>
          <w:rFonts w:hint="eastAsia"/>
          <w:lang w:val="x-none"/>
        </w:rPr>
        <w:t>则在定时</w:t>
      </w:r>
      <w:r w:rsidR="005F44BA" w:rsidRPr="009E36A4">
        <w:rPr>
          <w:rFonts w:hint="eastAsia"/>
          <w:lang w:val="x-none"/>
        </w:rPr>
        <w:t>器</w:t>
      </w:r>
      <w:r w:rsidR="005F44BA" w:rsidRPr="009E36A4">
        <w:rPr>
          <w:rFonts w:hint="eastAsia"/>
          <w:lang w:val="x-none"/>
        </w:rPr>
        <w:t>2</w:t>
      </w:r>
      <w:r w:rsidR="005F44BA" w:rsidRPr="009E36A4">
        <w:rPr>
          <w:rFonts w:hint="eastAsia"/>
          <w:lang w:val="x-none"/>
        </w:rPr>
        <w:t>的终端中</w:t>
      </w:r>
      <w:r w:rsidR="00B738B7" w:rsidRPr="009E36A4">
        <w:rPr>
          <w:rFonts w:hint="eastAsia"/>
          <w:lang w:val="x-none"/>
        </w:rPr>
        <w:t>采集各模块相应气缸和气管的压力，并</w:t>
      </w:r>
      <w:r w:rsidR="009C76BE" w:rsidRPr="009E36A4">
        <w:rPr>
          <w:rFonts w:hint="eastAsia"/>
          <w:lang w:val="x-none"/>
        </w:rPr>
        <w:t>在显示模块上显示当前压力；当收到</w:t>
      </w:r>
      <w:r w:rsidR="005F44BA" w:rsidRPr="009E36A4">
        <w:rPr>
          <w:rFonts w:hint="eastAsia"/>
          <w:lang w:val="x-none"/>
        </w:rPr>
        <w:t>IPM</w:t>
      </w:r>
      <w:r w:rsidR="005F44BA" w:rsidRPr="009E36A4">
        <w:rPr>
          <w:rFonts w:hint="eastAsia"/>
          <w:lang w:val="x-none"/>
        </w:rPr>
        <w:t>的控制报文时，首先</w:t>
      </w:r>
      <w:r w:rsidR="00E35AC3" w:rsidRPr="009E36A4">
        <w:rPr>
          <w:rFonts w:hint="eastAsia"/>
          <w:lang w:val="x-none"/>
        </w:rPr>
        <w:t>使能定时器</w:t>
      </w:r>
      <w:r w:rsidR="000F56A9">
        <w:rPr>
          <w:rFonts w:hint="eastAsia"/>
          <w:lang w:val="x-none"/>
        </w:rPr>
        <w:t>3</w:t>
      </w:r>
      <w:r w:rsidR="00E35AC3" w:rsidRPr="009E36A4">
        <w:rPr>
          <w:rFonts w:hint="eastAsia"/>
          <w:lang w:val="x-none"/>
        </w:rPr>
        <w:t>，并读取控制报文中的工作信息，设定给定值，</w:t>
      </w:r>
      <w:r w:rsidR="007324B4" w:rsidRPr="009E36A4">
        <w:rPr>
          <w:rFonts w:hint="eastAsia"/>
          <w:lang w:val="x-none"/>
        </w:rPr>
        <w:t>然后定时对电磁阀进行驱动，以达到设定压力的效果。</w:t>
      </w:r>
    </w:p>
    <w:p w14:paraId="116975DC" w14:textId="084AD99E" w:rsidR="004049D9" w:rsidRPr="009E36A4" w:rsidRDefault="004049D9" w:rsidP="009E3CEE">
      <w:pPr>
        <w:pStyle w:val="a0"/>
        <w:jc w:val="left"/>
        <w:rPr>
          <w:lang w:val="x-none"/>
        </w:rPr>
      </w:pPr>
      <w:r w:rsidRPr="009E36A4">
        <w:rPr>
          <w:rFonts w:hint="eastAsia"/>
          <w:lang w:val="x-none"/>
        </w:rPr>
        <w:t>系统中的电磁阀包括数字量控制电磁阀（即继电器驱动）和模拟量控制电磁阀（即</w:t>
      </w:r>
      <w:r w:rsidRPr="009E36A4">
        <w:rPr>
          <w:rFonts w:hint="eastAsia"/>
          <w:lang w:val="x-none"/>
        </w:rPr>
        <w:t>MOS</w:t>
      </w:r>
      <w:r w:rsidRPr="009E36A4">
        <w:rPr>
          <w:rFonts w:hint="eastAsia"/>
          <w:lang w:val="x-none"/>
        </w:rPr>
        <w:t>管驱动）</w:t>
      </w:r>
      <w:r w:rsidR="006352D8" w:rsidRPr="009E36A4">
        <w:rPr>
          <w:rFonts w:hint="eastAsia"/>
          <w:lang w:val="x-none"/>
        </w:rPr>
        <w:t>两种。</w:t>
      </w:r>
      <w:r w:rsidR="00FC7DD3" w:rsidRPr="009E36A4">
        <w:rPr>
          <w:rFonts w:hint="eastAsia"/>
          <w:lang w:val="x-none"/>
        </w:rPr>
        <w:t>对于数字量控制的电磁阀而言，操作相对简单，只需要根据控制报文中的开断信息进行开启和关闭即可完成要求；但</w:t>
      </w:r>
      <w:r w:rsidR="00AB2D95">
        <w:rPr>
          <w:rFonts w:hint="eastAsia"/>
          <w:lang w:val="x-none"/>
        </w:rPr>
        <w:t>模拟量控制的电磁阀则相对较复杂</w:t>
      </w:r>
      <w:r w:rsidR="00FC7DD3" w:rsidRPr="009E36A4">
        <w:rPr>
          <w:rFonts w:hint="eastAsia"/>
          <w:lang w:val="x-none"/>
        </w:rPr>
        <w:t>，因为模拟量控制的电磁阀往往是用来准确控制工作气缸和气管的压力，如果仅仅简单地控制其开和断，在精度上是无法满足要求的，所以这类电磁阀往往需要用脉冲宽度调制波（即</w:t>
      </w:r>
      <w:r w:rsidR="00FC7DD3" w:rsidRPr="009E36A4">
        <w:rPr>
          <w:rFonts w:hint="eastAsia"/>
          <w:lang w:val="x-none"/>
        </w:rPr>
        <w:t>PWM</w:t>
      </w:r>
      <w:r w:rsidR="00FC7DD3" w:rsidRPr="009E36A4">
        <w:rPr>
          <w:rFonts w:hint="eastAsia"/>
          <w:lang w:val="x-none"/>
        </w:rPr>
        <w:t>）来控制。</w:t>
      </w:r>
      <w:r w:rsidR="007C393C" w:rsidRPr="009E36A4">
        <w:rPr>
          <w:rFonts w:hint="eastAsia"/>
          <w:lang w:val="x-none"/>
        </w:rPr>
        <w:t>但是，系统的主控芯片</w:t>
      </w:r>
      <w:r w:rsidR="007C393C" w:rsidRPr="009E36A4">
        <w:rPr>
          <w:rFonts w:hint="eastAsia"/>
          <w:lang w:val="x-none"/>
        </w:rPr>
        <w:t>C</w:t>
      </w:r>
      <w:r w:rsidR="007C393C" w:rsidRPr="009E36A4">
        <w:rPr>
          <w:lang w:val="x-none"/>
        </w:rPr>
        <w:t>8051F</w:t>
      </w:r>
      <w:r w:rsidR="007C393C" w:rsidRPr="009E36A4">
        <w:rPr>
          <w:rFonts w:hint="eastAsia"/>
          <w:lang w:val="x-none"/>
        </w:rPr>
        <w:t>500</w:t>
      </w:r>
      <w:r w:rsidR="007C393C" w:rsidRPr="009E36A4">
        <w:rPr>
          <w:rFonts w:hint="eastAsia"/>
          <w:lang w:val="x-none"/>
        </w:rPr>
        <w:t>本身并不具有</w:t>
      </w:r>
      <w:r w:rsidR="007C393C" w:rsidRPr="009E36A4">
        <w:rPr>
          <w:rFonts w:hint="eastAsia"/>
          <w:lang w:val="x-none"/>
        </w:rPr>
        <w:t>PWM</w:t>
      </w:r>
      <w:r w:rsidR="007C393C" w:rsidRPr="009E36A4">
        <w:rPr>
          <w:rFonts w:hint="eastAsia"/>
          <w:lang w:val="x-none"/>
        </w:rPr>
        <w:t>波模块，因此必须由自己编程产生，本设计应用的方法是通过</w:t>
      </w:r>
      <w:r w:rsidR="007C393C" w:rsidRPr="009E36A4">
        <w:rPr>
          <w:rFonts w:hint="eastAsia"/>
          <w:lang w:val="x-none"/>
        </w:rPr>
        <w:t>C</w:t>
      </w:r>
      <w:r w:rsidR="007C393C" w:rsidRPr="009E36A4">
        <w:rPr>
          <w:lang w:val="x-none"/>
        </w:rPr>
        <w:t>8051F500</w:t>
      </w:r>
      <w:r w:rsidR="007C393C" w:rsidRPr="009E36A4">
        <w:rPr>
          <w:rFonts w:hint="eastAsia"/>
          <w:lang w:val="x-none"/>
        </w:rPr>
        <w:t>的定时器</w:t>
      </w:r>
      <w:r w:rsidR="007C393C" w:rsidRPr="009E36A4">
        <w:rPr>
          <w:rFonts w:hint="eastAsia"/>
          <w:lang w:val="x-none"/>
        </w:rPr>
        <w:t>3</w:t>
      </w:r>
      <w:r w:rsidR="007C393C" w:rsidRPr="009E36A4">
        <w:rPr>
          <w:rFonts w:hint="eastAsia"/>
          <w:lang w:val="x-none"/>
        </w:rPr>
        <w:t>来定时产生，其具体流程如下所示：</w:t>
      </w:r>
    </w:p>
    <w:p w14:paraId="15DB4055" w14:textId="77777777" w:rsidR="007C393C" w:rsidRPr="009E36A4" w:rsidRDefault="006E7846" w:rsidP="00CB3755">
      <w:pPr>
        <w:pStyle w:val="a0"/>
        <w:jc w:val="center"/>
        <w:rPr>
          <w:lang w:val="x-none"/>
        </w:rPr>
      </w:pPr>
      <w:r w:rsidRPr="009E36A4">
        <w:rPr>
          <w:lang w:val="x-none"/>
        </w:rPr>
        <w:object w:dxaOrig="4561" w:dyaOrig="9376" w14:anchorId="5B00934B">
          <v:shape id="_x0000_i1043" type="#_x0000_t75" style="width:197.25pt;height:396pt" o:ole="">
            <v:imagedata r:id="rId72" o:title=""/>
          </v:shape>
          <o:OLEObject Type="Embed" ProgID="Visio.Drawing.15" ShapeID="_x0000_i1043" DrawAspect="Content" ObjectID="_1558556115" r:id="rId73"/>
        </w:object>
      </w:r>
    </w:p>
    <w:p w14:paraId="173FB454" w14:textId="639897AA" w:rsidR="003373B5" w:rsidRDefault="003373B5" w:rsidP="005B6C91">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r w:rsidR="001B0FD7">
        <w:rPr>
          <w:rFonts w:eastAsia="黑体" w:cs="Arial" w:hint="eastAsia"/>
          <w:kern w:val="0"/>
          <w:sz w:val="18"/>
          <w:szCs w:val="18"/>
        </w:rPr>
        <w:t>8</w:t>
      </w:r>
      <w:r w:rsidRPr="009E36A4">
        <w:rPr>
          <w:rFonts w:eastAsia="黑体" w:cs="Arial"/>
          <w:kern w:val="0"/>
          <w:sz w:val="18"/>
          <w:szCs w:val="18"/>
        </w:rPr>
        <w:t xml:space="preserve"> </w:t>
      </w:r>
      <w:r w:rsidRPr="009E36A4">
        <w:rPr>
          <w:rFonts w:eastAsia="黑体" w:cs="Arial" w:hint="eastAsia"/>
          <w:kern w:val="0"/>
          <w:sz w:val="18"/>
          <w:szCs w:val="18"/>
        </w:rPr>
        <w:t>定时产生</w:t>
      </w:r>
      <w:r w:rsidRPr="009E36A4">
        <w:rPr>
          <w:rFonts w:eastAsia="黑体" w:cs="Arial" w:hint="eastAsia"/>
          <w:kern w:val="0"/>
          <w:sz w:val="18"/>
          <w:szCs w:val="18"/>
        </w:rPr>
        <w:t>PWM</w:t>
      </w:r>
      <w:r w:rsidR="00056974">
        <w:rPr>
          <w:rFonts w:eastAsia="黑体" w:cs="Arial" w:hint="eastAsia"/>
          <w:kern w:val="0"/>
          <w:sz w:val="18"/>
          <w:szCs w:val="18"/>
        </w:rPr>
        <w:t>信号</w:t>
      </w:r>
      <w:r w:rsidRPr="009E36A4">
        <w:rPr>
          <w:rFonts w:eastAsia="黑体" w:cs="Arial" w:hint="eastAsia"/>
          <w:kern w:val="0"/>
          <w:sz w:val="18"/>
          <w:szCs w:val="18"/>
        </w:rPr>
        <w:t>流程</w:t>
      </w:r>
    </w:p>
    <w:p w14:paraId="2800BAFE" w14:textId="77777777" w:rsidR="00A971AB" w:rsidRPr="009E36A4" w:rsidRDefault="00A971AB" w:rsidP="005B6C91">
      <w:pPr>
        <w:spacing w:line="360" w:lineRule="exact"/>
        <w:ind w:firstLineChars="150" w:firstLine="270"/>
        <w:jc w:val="center"/>
        <w:rPr>
          <w:rFonts w:eastAsia="黑体" w:cs="Arial"/>
          <w:kern w:val="0"/>
          <w:sz w:val="18"/>
          <w:szCs w:val="18"/>
        </w:rPr>
      </w:pPr>
    </w:p>
    <w:p w14:paraId="01F5BDE1" w14:textId="77777777" w:rsidR="00D849A8" w:rsidRPr="009E36A4" w:rsidRDefault="008C0FE8" w:rsidP="00D849A8">
      <w:pPr>
        <w:pStyle w:val="a0"/>
        <w:jc w:val="left"/>
        <w:rPr>
          <w:lang w:val="x-none"/>
        </w:rPr>
      </w:pPr>
      <w:r w:rsidRPr="009E36A4">
        <w:rPr>
          <w:rFonts w:hint="eastAsia"/>
          <w:lang w:val="x-none"/>
        </w:rPr>
        <w:lastRenderedPageBreak/>
        <w:t>产生的</w:t>
      </w:r>
      <w:r w:rsidRPr="009E36A4">
        <w:rPr>
          <w:rFonts w:hint="eastAsia"/>
          <w:lang w:val="x-none"/>
        </w:rPr>
        <w:t>PWM</w:t>
      </w:r>
      <w:r w:rsidRPr="009E36A4">
        <w:rPr>
          <w:rFonts w:hint="eastAsia"/>
          <w:lang w:val="x-none"/>
        </w:rPr>
        <w:t>波的占空比可以通过计算得出：</w:t>
      </w:r>
    </w:p>
    <w:p w14:paraId="4B821F87" w14:textId="77777777" w:rsidR="008C0FE8" w:rsidRPr="009E36A4" w:rsidRDefault="002874D3" w:rsidP="002874D3">
      <w:pPr>
        <w:pStyle w:val="a0"/>
        <w:wordWrap w:val="0"/>
        <w:jc w:val="right"/>
        <w:rPr>
          <w:lang w:val="x-none"/>
        </w:rPr>
      </w:pPr>
      <w:r w:rsidRPr="009E36A4">
        <w:rPr>
          <w:position w:val="-24"/>
          <w:lang w:val="x-none"/>
        </w:rPr>
        <w:object w:dxaOrig="2700" w:dyaOrig="620" w14:anchorId="401F7B77">
          <v:shape id="_x0000_i1044" type="#_x0000_t75" style="width:135pt;height:32.25pt" o:ole="">
            <v:imagedata r:id="rId74" o:title=""/>
          </v:shape>
          <o:OLEObject Type="Embed" ProgID="Equation.DSMT4" ShapeID="_x0000_i1044" DrawAspect="Content" ObjectID="_1558556116" r:id="rId75"/>
        </w:object>
      </w:r>
      <w:r w:rsidRPr="009E36A4">
        <w:rPr>
          <w:lang w:val="x-none"/>
        </w:rPr>
        <w:t xml:space="preserve">                     </w:t>
      </w:r>
      <w:r w:rsidRPr="009E36A4">
        <w:rPr>
          <w:rFonts w:hint="eastAsia"/>
          <w:lang w:val="x-none"/>
        </w:rPr>
        <w:t>（</w:t>
      </w:r>
      <w:r w:rsidRPr="009E36A4">
        <w:rPr>
          <w:rFonts w:hint="eastAsia"/>
          <w:lang w:val="x-none"/>
        </w:rPr>
        <w:t>6.1</w:t>
      </w:r>
      <w:r w:rsidRPr="009E36A4">
        <w:rPr>
          <w:rFonts w:hint="eastAsia"/>
          <w:lang w:val="x-none"/>
        </w:rPr>
        <w:t>）</w:t>
      </w:r>
    </w:p>
    <w:p w14:paraId="5A006020" w14:textId="77777777" w:rsidR="008C0FE8" w:rsidRPr="009E36A4" w:rsidRDefault="008C0FE8" w:rsidP="008C0FE8">
      <w:pPr>
        <w:pStyle w:val="a0"/>
        <w:jc w:val="left"/>
        <w:rPr>
          <w:lang w:val="x-none"/>
        </w:rPr>
      </w:pPr>
      <w:r w:rsidRPr="009E36A4">
        <w:rPr>
          <w:rFonts w:hint="eastAsia"/>
          <w:lang w:val="x-none"/>
        </w:rPr>
        <w:t>此外，电磁阀除了要通过</w:t>
      </w:r>
      <w:r w:rsidRPr="009E36A4">
        <w:rPr>
          <w:rFonts w:hint="eastAsia"/>
          <w:lang w:val="x-none"/>
        </w:rPr>
        <w:t>PWM</w:t>
      </w:r>
      <w:r w:rsidRPr="009E36A4">
        <w:rPr>
          <w:rFonts w:hint="eastAsia"/>
          <w:lang w:val="x-none"/>
        </w:rPr>
        <w:t>波控制外，还需要能设定</w:t>
      </w:r>
      <w:r w:rsidRPr="009E36A4">
        <w:rPr>
          <w:rFonts w:hint="eastAsia"/>
          <w:lang w:val="x-none"/>
        </w:rPr>
        <w:t>PWM</w:t>
      </w:r>
      <w:r w:rsidRPr="009E36A4">
        <w:rPr>
          <w:rFonts w:hint="eastAsia"/>
          <w:lang w:val="x-none"/>
        </w:rPr>
        <w:t>波的频率，因为电磁阀一般都具有其最佳的工作频率，因此设计里不仅要能产生</w:t>
      </w:r>
      <w:r w:rsidRPr="009E36A4">
        <w:rPr>
          <w:rFonts w:hint="eastAsia"/>
          <w:lang w:val="x-none"/>
        </w:rPr>
        <w:t>PWM</w:t>
      </w:r>
      <w:r w:rsidRPr="009E36A4">
        <w:rPr>
          <w:rFonts w:hint="eastAsia"/>
          <w:lang w:val="x-none"/>
        </w:rPr>
        <w:t>波，而且能够改变</w:t>
      </w:r>
      <w:r w:rsidRPr="009E36A4">
        <w:rPr>
          <w:rFonts w:hint="eastAsia"/>
          <w:lang w:val="x-none"/>
        </w:rPr>
        <w:t>PWM</w:t>
      </w:r>
      <w:r w:rsidRPr="009E36A4">
        <w:rPr>
          <w:rFonts w:hint="eastAsia"/>
          <w:lang w:val="x-none"/>
        </w:rPr>
        <w:t>波的频率，这里我们采用的时可更改频率的设计方法，以便对特定的电磁阀能实时更改以便能达到要求，具体实现为</w:t>
      </w:r>
    </w:p>
    <w:p w14:paraId="5B74938D" w14:textId="77777777" w:rsidR="001F6ABD" w:rsidRPr="009E36A4" w:rsidRDefault="002874D3" w:rsidP="002874D3">
      <w:pPr>
        <w:pStyle w:val="a0"/>
        <w:wordWrap w:val="0"/>
        <w:jc w:val="right"/>
        <w:rPr>
          <w:lang w:val="x-none"/>
        </w:rPr>
      </w:pPr>
      <w:r w:rsidRPr="009E36A4">
        <w:rPr>
          <w:lang w:val="x-none"/>
        </w:rPr>
        <w:t xml:space="preserve"> </w:t>
      </w:r>
      <w:r w:rsidR="00DD36F7" w:rsidRPr="009E36A4">
        <w:rPr>
          <w:position w:val="-24"/>
          <w:lang w:val="x-none"/>
        </w:rPr>
        <w:object w:dxaOrig="3800" w:dyaOrig="620" w14:anchorId="12D04832">
          <v:shape id="_x0000_i1045" type="#_x0000_t75" style="width:191.25pt;height:32.25pt" o:ole="">
            <v:imagedata r:id="rId76" o:title=""/>
          </v:shape>
          <o:OLEObject Type="Embed" ProgID="Equation.DSMT4" ShapeID="_x0000_i1045" DrawAspect="Content" ObjectID="_1558556117" r:id="rId77"/>
        </w:object>
      </w:r>
      <w:r w:rsidRPr="009E36A4">
        <w:rPr>
          <w:lang w:val="x-none"/>
        </w:rPr>
        <w:t xml:space="preserve">               </w:t>
      </w:r>
      <w:r w:rsidRPr="009E36A4">
        <w:rPr>
          <w:rFonts w:hint="eastAsia"/>
          <w:lang w:val="x-none"/>
        </w:rPr>
        <w:t>（</w:t>
      </w:r>
      <w:r w:rsidRPr="009E36A4">
        <w:rPr>
          <w:rFonts w:hint="eastAsia"/>
          <w:lang w:val="x-none"/>
        </w:rPr>
        <w:t>6.2</w:t>
      </w:r>
      <w:r w:rsidRPr="009E36A4">
        <w:rPr>
          <w:rFonts w:hint="eastAsia"/>
          <w:lang w:val="x-none"/>
        </w:rPr>
        <w:t>）</w:t>
      </w:r>
    </w:p>
    <w:p w14:paraId="224D5F97" w14:textId="77777777" w:rsidR="00B63B9B" w:rsidRPr="009E36A4" w:rsidRDefault="00B63B9B" w:rsidP="00B63B9B">
      <w:pPr>
        <w:pStyle w:val="a0"/>
        <w:jc w:val="left"/>
        <w:rPr>
          <w:lang w:val="x-none"/>
        </w:rPr>
      </w:pPr>
      <w:r w:rsidRPr="009E36A4">
        <w:rPr>
          <w:rFonts w:hint="eastAsia"/>
          <w:lang w:val="x-none"/>
        </w:rPr>
        <w:t>其中</w:t>
      </w:r>
      <w:r w:rsidRPr="009E36A4">
        <w:rPr>
          <w:rFonts w:hint="eastAsia"/>
          <w:lang w:val="x-none"/>
        </w:rPr>
        <w:t>SYSCLK</w:t>
      </w:r>
      <w:r w:rsidRPr="009E36A4">
        <w:rPr>
          <w:rFonts w:hint="eastAsia"/>
          <w:lang w:val="x-none"/>
        </w:rPr>
        <w:t>为定时器</w:t>
      </w:r>
      <w:r w:rsidRPr="009E36A4">
        <w:rPr>
          <w:rFonts w:hint="eastAsia"/>
          <w:lang w:val="x-none"/>
        </w:rPr>
        <w:t>3</w:t>
      </w:r>
      <w:r w:rsidRPr="009E36A4">
        <w:rPr>
          <w:rFonts w:hint="eastAsia"/>
          <w:lang w:val="x-none"/>
        </w:rPr>
        <w:t>的时钟，在初始化时已经对系统时钟进行</w:t>
      </w:r>
      <w:r w:rsidRPr="009E36A4">
        <w:rPr>
          <w:rFonts w:hint="eastAsia"/>
          <w:lang w:val="x-none"/>
        </w:rPr>
        <w:t>12</w:t>
      </w:r>
      <w:r w:rsidRPr="009E36A4">
        <w:rPr>
          <w:rFonts w:hint="eastAsia"/>
          <w:lang w:val="x-none"/>
        </w:rPr>
        <w:t>分频，而</w:t>
      </w:r>
      <w:r w:rsidRPr="009E36A4">
        <w:rPr>
          <w:rFonts w:hint="eastAsia"/>
          <w:lang w:val="x-none"/>
        </w:rPr>
        <w:t>Time</w:t>
      </w:r>
      <w:r w:rsidRPr="009E36A4">
        <w:rPr>
          <w:rFonts w:hint="eastAsia"/>
          <w:lang w:val="x-none"/>
        </w:rPr>
        <w:t>为定时器</w:t>
      </w:r>
      <w:r w:rsidRPr="009E36A4">
        <w:rPr>
          <w:rFonts w:hint="eastAsia"/>
          <w:lang w:val="x-none"/>
        </w:rPr>
        <w:t>3</w:t>
      </w:r>
      <w:r w:rsidRPr="009E36A4">
        <w:rPr>
          <w:rFonts w:hint="eastAsia"/>
          <w:lang w:val="x-none"/>
        </w:rPr>
        <w:t>的定时时间，因为在中断中还使用了一个计数值为</w:t>
      </w:r>
      <w:r w:rsidRPr="009E36A4">
        <w:rPr>
          <w:rFonts w:hint="eastAsia"/>
          <w:lang w:val="x-none"/>
        </w:rPr>
        <w:t>100</w:t>
      </w:r>
      <w:r w:rsidRPr="009E36A4">
        <w:rPr>
          <w:rFonts w:hint="eastAsia"/>
          <w:lang w:val="x-none"/>
        </w:rPr>
        <w:t>的计数器，因此需要再除以</w:t>
      </w:r>
      <w:r w:rsidRPr="009E36A4">
        <w:rPr>
          <w:rFonts w:hint="eastAsia"/>
          <w:lang w:val="x-none"/>
        </w:rPr>
        <w:t>100</w:t>
      </w:r>
      <w:r w:rsidR="00387C55" w:rsidRPr="009E36A4">
        <w:rPr>
          <w:rFonts w:hint="eastAsia"/>
          <w:lang w:val="x-none"/>
        </w:rPr>
        <w:t>。</w:t>
      </w:r>
    </w:p>
    <w:p w14:paraId="0D58F5C1" w14:textId="77777777" w:rsidR="00CA7527" w:rsidRPr="009E36A4" w:rsidRDefault="00CA7527" w:rsidP="00B63B9B">
      <w:pPr>
        <w:pStyle w:val="a0"/>
        <w:jc w:val="left"/>
        <w:rPr>
          <w:lang w:val="x-none"/>
        </w:rPr>
      </w:pPr>
      <w:r w:rsidRPr="009E36A4">
        <w:rPr>
          <w:rFonts w:hint="eastAsia"/>
          <w:lang w:val="x-none"/>
        </w:rPr>
        <w:t>EPCU</w:t>
      </w:r>
      <w:r w:rsidRPr="009E36A4">
        <w:rPr>
          <w:rFonts w:hint="eastAsia"/>
          <w:lang w:val="x-none"/>
        </w:rPr>
        <w:t>各自模块</w:t>
      </w:r>
      <w:r w:rsidR="005A1448" w:rsidRPr="009E36A4">
        <w:rPr>
          <w:rFonts w:hint="eastAsia"/>
          <w:lang w:val="x-none"/>
        </w:rPr>
        <w:t>采用的时</w:t>
      </w:r>
      <w:r w:rsidR="005A1448" w:rsidRPr="009E36A4">
        <w:rPr>
          <w:rFonts w:hint="eastAsia"/>
          <w:lang w:val="x-none"/>
        </w:rPr>
        <w:t>1Mbps</w:t>
      </w:r>
      <w:r w:rsidR="005A1448" w:rsidRPr="009E36A4">
        <w:rPr>
          <w:rFonts w:hint="eastAsia"/>
          <w:lang w:val="x-none"/>
        </w:rPr>
        <w:t>的波特率传输标准帧，</w:t>
      </w:r>
      <w:r w:rsidR="00105802" w:rsidRPr="009E36A4">
        <w:rPr>
          <w:rFonts w:hint="eastAsia"/>
          <w:lang w:val="x-none"/>
        </w:rPr>
        <w:t>而各模块</w:t>
      </w:r>
      <w:r w:rsidRPr="009E36A4">
        <w:rPr>
          <w:rFonts w:hint="eastAsia"/>
          <w:lang w:val="x-none"/>
        </w:rPr>
        <w:t>的工作函数如下表所示：</w:t>
      </w:r>
    </w:p>
    <w:p w14:paraId="28D8B50C" w14:textId="77777777" w:rsidR="0078088C" w:rsidRPr="009E36A4" w:rsidRDefault="0078088C" w:rsidP="0078088C">
      <w:pPr>
        <w:autoSpaceDE w:val="0"/>
        <w:autoSpaceDN w:val="0"/>
        <w:spacing w:line="360" w:lineRule="exact"/>
        <w:jc w:val="center"/>
        <w:rPr>
          <w:rFonts w:eastAsiaTheme="minorEastAsia"/>
          <w:szCs w:val="22"/>
        </w:rPr>
      </w:pPr>
      <w:r w:rsidRPr="009E36A4">
        <w:rPr>
          <w:rFonts w:eastAsia="黑体" w:hint="eastAsia"/>
          <w:sz w:val="18"/>
          <w:szCs w:val="18"/>
        </w:rPr>
        <w:t>表</w:t>
      </w:r>
      <w:r w:rsidRPr="009E36A4">
        <w:rPr>
          <w:rFonts w:eastAsia="黑体"/>
          <w:sz w:val="18"/>
          <w:szCs w:val="18"/>
        </w:rPr>
        <w:t>6</w:t>
      </w:r>
      <w:r w:rsidR="00CA7BA4" w:rsidRPr="009E36A4">
        <w:rPr>
          <w:rFonts w:eastAsia="黑体" w:hint="eastAsia"/>
          <w:sz w:val="18"/>
          <w:szCs w:val="18"/>
        </w:rPr>
        <w:t>.4</w:t>
      </w:r>
      <w:r w:rsidRPr="009E36A4">
        <w:rPr>
          <w:rFonts w:eastAsia="黑体"/>
          <w:sz w:val="18"/>
          <w:szCs w:val="18"/>
        </w:rPr>
        <w:t xml:space="preserve"> </w:t>
      </w:r>
      <w:r w:rsidR="00CA7BA4" w:rsidRPr="009E36A4">
        <w:rPr>
          <w:rFonts w:eastAsia="黑体"/>
          <w:sz w:val="18"/>
          <w:szCs w:val="18"/>
        </w:rPr>
        <w:t>EPCU</w:t>
      </w:r>
      <w:r w:rsidR="00CA7BA4" w:rsidRPr="009E36A4">
        <w:rPr>
          <w:rFonts w:eastAsia="黑体" w:hint="eastAsia"/>
          <w:sz w:val="18"/>
          <w:szCs w:val="18"/>
        </w:rPr>
        <w:t>各子节点</w:t>
      </w:r>
      <w:r w:rsidR="00457FF3" w:rsidRPr="009E36A4">
        <w:rPr>
          <w:rFonts w:eastAsia="黑体" w:hint="eastAsia"/>
          <w:sz w:val="18"/>
          <w:szCs w:val="18"/>
        </w:rPr>
        <w:t>工作函数列表</w:t>
      </w:r>
    </w:p>
    <w:tbl>
      <w:tblPr>
        <w:tblStyle w:val="afa"/>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78088C" w:rsidRPr="009E36A4" w14:paraId="54B4DDE7" w14:textId="77777777" w:rsidTr="0078088C">
        <w:tc>
          <w:tcPr>
            <w:tcW w:w="2500" w:type="pct"/>
            <w:tcBorders>
              <w:top w:val="single" w:sz="4" w:space="0" w:color="000000"/>
              <w:left w:val="nil"/>
              <w:bottom w:val="single" w:sz="4" w:space="0" w:color="000000"/>
              <w:right w:val="nil"/>
            </w:tcBorders>
            <w:hideMark/>
          </w:tcPr>
          <w:p w14:paraId="1CA64F39" w14:textId="77777777" w:rsidR="0078088C" w:rsidRPr="009E36A4" w:rsidRDefault="0078088C">
            <w:pPr>
              <w:autoSpaceDE w:val="0"/>
              <w:autoSpaceDN w:val="0"/>
              <w:spacing w:line="360" w:lineRule="exact"/>
              <w:jc w:val="center"/>
              <w:rPr>
                <w:sz w:val="18"/>
                <w:szCs w:val="18"/>
              </w:rPr>
            </w:pPr>
            <w:r w:rsidRPr="009E36A4">
              <w:rPr>
                <w:rFonts w:hint="eastAsia"/>
                <w:sz w:val="18"/>
                <w:szCs w:val="18"/>
              </w:rPr>
              <w:t>函数名称</w:t>
            </w:r>
          </w:p>
        </w:tc>
        <w:tc>
          <w:tcPr>
            <w:tcW w:w="2500" w:type="pct"/>
            <w:tcBorders>
              <w:top w:val="single" w:sz="4" w:space="0" w:color="000000"/>
              <w:left w:val="nil"/>
              <w:bottom w:val="single" w:sz="4" w:space="0" w:color="000000"/>
              <w:right w:val="nil"/>
            </w:tcBorders>
            <w:hideMark/>
          </w:tcPr>
          <w:p w14:paraId="333A0A96" w14:textId="77777777" w:rsidR="0078088C" w:rsidRPr="009E36A4" w:rsidRDefault="0078088C">
            <w:pPr>
              <w:autoSpaceDE w:val="0"/>
              <w:autoSpaceDN w:val="0"/>
              <w:spacing w:line="360" w:lineRule="exact"/>
              <w:jc w:val="center"/>
              <w:rPr>
                <w:sz w:val="18"/>
                <w:szCs w:val="18"/>
              </w:rPr>
            </w:pPr>
            <w:r w:rsidRPr="009E36A4">
              <w:rPr>
                <w:rFonts w:hint="eastAsia"/>
                <w:sz w:val="18"/>
                <w:szCs w:val="18"/>
              </w:rPr>
              <w:t>函数功能</w:t>
            </w:r>
          </w:p>
        </w:tc>
      </w:tr>
      <w:tr w:rsidR="00D67831" w:rsidRPr="009E36A4" w14:paraId="2F095129" w14:textId="77777777" w:rsidTr="0078088C">
        <w:tc>
          <w:tcPr>
            <w:tcW w:w="2500" w:type="pct"/>
            <w:tcBorders>
              <w:top w:val="single" w:sz="4" w:space="0" w:color="000000"/>
              <w:left w:val="nil"/>
              <w:bottom w:val="nil"/>
              <w:right w:val="nil"/>
            </w:tcBorders>
            <w:hideMark/>
          </w:tcPr>
          <w:p w14:paraId="39B1D6B6" w14:textId="77777777" w:rsidR="00D67831" w:rsidRPr="009E36A4" w:rsidRDefault="00D67831" w:rsidP="00D67831">
            <w:r w:rsidRPr="009E36A4">
              <w:t>OSCILLATOR_Init</w:t>
            </w:r>
          </w:p>
        </w:tc>
        <w:tc>
          <w:tcPr>
            <w:tcW w:w="2500" w:type="pct"/>
            <w:tcBorders>
              <w:top w:val="single" w:sz="4" w:space="0" w:color="000000"/>
              <w:left w:val="nil"/>
              <w:bottom w:val="nil"/>
              <w:right w:val="nil"/>
            </w:tcBorders>
            <w:hideMark/>
          </w:tcPr>
          <w:p w14:paraId="7686DE41"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初始化时钟</w:t>
            </w:r>
          </w:p>
        </w:tc>
      </w:tr>
      <w:tr w:rsidR="00D67831" w:rsidRPr="009E36A4" w14:paraId="4FED47F9" w14:textId="77777777" w:rsidTr="0078088C">
        <w:tc>
          <w:tcPr>
            <w:tcW w:w="2500" w:type="pct"/>
            <w:tcBorders>
              <w:top w:val="nil"/>
              <w:left w:val="nil"/>
              <w:bottom w:val="nil"/>
              <w:right w:val="nil"/>
            </w:tcBorders>
            <w:hideMark/>
          </w:tcPr>
          <w:p w14:paraId="137B5AF4" w14:textId="77777777" w:rsidR="00D67831" w:rsidRPr="009E36A4" w:rsidRDefault="00D67831" w:rsidP="00D67831">
            <w:r w:rsidRPr="009E36A4">
              <w:t xml:space="preserve">PORT_Init </w:t>
            </w:r>
          </w:p>
        </w:tc>
        <w:tc>
          <w:tcPr>
            <w:tcW w:w="2500" w:type="pct"/>
            <w:tcBorders>
              <w:top w:val="nil"/>
              <w:left w:val="nil"/>
              <w:bottom w:val="nil"/>
              <w:right w:val="nil"/>
            </w:tcBorders>
            <w:hideMark/>
          </w:tcPr>
          <w:p w14:paraId="7E5CF9EF"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w:t>
            </w:r>
            <w:r w:rsidRPr="009E36A4">
              <w:rPr>
                <w:rFonts w:hint="eastAsia"/>
                <w:sz w:val="18"/>
                <w:szCs w:val="18"/>
              </w:rPr>
              <w:t>GPIO</w:t>
            </w:r>
          </w:p>
        </w:tc>
      </w:tr>
      <w:tr w:rsidR="00D67831" w:rsidRPr="009E36A4" w14:paraId="1450A0E7" w14:textId="77777777" w:rsidTr="0078088C">
        <w:tc>
          <w:tcPr>
            <w:tcW w:w="2500" w:type="pct"/>
            <w:tcBorders>
              <w:top w:val="nil"/>
              <w:left w:val="nil"/>
              <w:bottom w:val="nil"/>
              <w:right w:val="nil"/>
            </w:tcBorders>
            <w:hideMark/>
          </w:tcPr>
          <w:p w14:paraId="5CEF08ED" w14:textId="77777777" w:rsidR="00D67831" w:rsidRPr="009E36A4" w:rsidRDefault="00D67831" w:rsidP="00D67831">
            <w:r w:rsidRPr="009E36A4">
              <w:t xml:space="preserve">CAN0_Init </w:t>
            </w:r>
          </w:p>
        </w:tc>
        <w:tc>
          <w:tcPr>
            <w:tcW w:w="2500" w:type="pct"/>
            <w:tcBorders>
              <w:top w:val="nil"/>
              <w:left w:val="nil"/>
              <w:bottom w:val="nil"/>
              <w:right w:val="nil"/>
            </w:tcBorders>
            <w:hideMark/>
          </w:tcPr>
          <w:p w14:paraId="59365466"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初始化指定的</w:t>
            </w:r>
            <w:r w:rsidRPr="009E36A4">
              <w:rPr>
                <w:sz w:val="18"/>
                <w:szCs w:val="18"/>
              </w:rPr>
              <w:t>CAN</w:t>
            </w:r>
          </w:p>
        </w:tc>
      </w:tr>
      <w:tr w:rsidR="00D67831" w:rsidRPr="009E36A4" w14:paraId="010955EE" w14:textId="77777777" w:rsidTr="0078088C">
        <w:tc>
          <w:tcPr>
            <w:tcW w:w="2500" w:type="pct"/>
            <w:tcBorders>
              <w:top w:val="nil"/>
              <w:left w:val="nil"/>
              <w:bottom w:val="nil"/>
              <w:right w:val="nil"/>
            </w:tcBorders>
            <w:hideMark/>
          </w:tcPr>
          <w:p w14:paraId="74397B35" w14:textId="77777777" w:rsidR="00D67831" w:rsidRPr="009E36A4" w:rsidRDefault="00D67831" w:rsidP="00D67831">
            <w:r w:rsidRPr="009E36A4">
              <w:t>ADC0_Init</w:t>
            </w:r>
          </w:p>
        </w:tc>
        <w:tc>
          <w:tcPr>
            <w:tcW w:w="2500" w:type="pct"/>
            <w:tcBorders>
              <w:top w:val="nil"/>
              <w:left w:val="nil"/>
              <w:bottom w:val="nil"/>
              <w:right w:val="nil"/>
            </w:tcBorders>
            <w:hideMark/>
          </w:tcPr>
          <w:p w14:paraId="5C38906C"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w:t>
            </w:r>
            <w:r w:rsidRPr="009E36A4">
              <w:rPr>
                <w:rFonts w:hint="eastAsia"/>
                <w:sz w:val="18"/>
                <w:szCs w:val="18"/>
              </w:rPr>
              <w:t>ADC</w:t>
            </w:r>
          </w:p>
        </w:tc>
      </w:tr>
      <w:tr w:rsidR="00D67831" w:rsidRPr="009E36A4" w14:paraId="6D16B3EB" w14:textId="77777777" w:rsidTr="0078088C">
        <w:tc>
          <w:tcPr>
            <w:tcW w:w="2500" w:type="pct"/>
            <w:tcBorders>
              <w:top w:val="nil"/>
              <w:left w:val="nil"/>
              <w:bottom w:val="nil"/>
              <w:right w:val="nil"/>
            </w:tcBorders>
            <w:hideMark/>
          </w:tcPr>
          <w:p w14:paraId="5E324501" w14:textId="77777777" w:rsidR="00D67831" w:rsidRPr="009E36A4" w:rsidRDefault="00D67831" w:rsidP="00D67831">
            <w:r w:rsidRPr="009E36A4">
              <w:t>Timer_Init</w:t>
            </w:r>
          </w:p>
        </w:tc>
        <w:tc>
          <w:tcPr>
            <w:tcW w:w="2500" w:type="pct"/>
            <w:tcBorders>
              <w:top w:val="nil"/>
              <w:left w:val="nil"/>
              <w:bottom w:val="nil"/>
              <w:right w:val="nil"/>
            </w:tcBorders>
            <w:hideMark/>
          </w:tcPr>
          <w:p w14:paraId="498E2463"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初始化定时器</w:t>
            </w:r>
          </w:p>
        </w:tc>
      </w:tr>
      <w:tr w:rsidR="00D67831" w:rsidRPr="009E36A4" w14:paraId="10355362" w14:textId="77777777" w:rsidTr="0078088C">
        <w:tc>
          <w:tcPr>
            <w:tcW w:w="2500" w:type="pct"/>
            <w:tcBorders>
              <w:top w:val="nil"/>
              <w:left w:val="nil"/>
              <w:bottom w:val="nil"/>
              <w:right w:val="nil"/>
            </w:tcBorders>
            <w:hideMark/>
          </w:tcPr>
          <w:p w14:paraId="1B0122ED" w14:textId="77777777" w:rsidR="00D67831" w:rsidRPr="009E36A4" w:rsidRDefault="00D67831" w:rsidP="00D67831">
            <w:r w:rsidRPr="009E36A4">
              <w:t xml:space="preserve">CAN0_TransferMO </w:t>
            </w:r>
          </w:p>
        </w:tc>
        <w:tc>
          <w:tcPr>
            <w:tcW w:w="2500" w:type="pct"/>
            <w:tcBorders>
              <w:top w:val="nil"/>
              <w:left w:val="nil"/>
              <w:bottom w:val="nil"/>
              <w:right w:val="nil"/>
            </w:tcBorders>
            <w:hideMark/>
          </w:tcPr>
          <w:p w14:paraId="15A5AEF3"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根据消息对象发送</w:t>
            </w:r>
            <w:r w:rsidRPr="009E36A4">
              <w:rPr>
                <w:rFonts w:hint="eastAsia"/>
                <w:sz w:val="18"/>
                <w:szCs w:val="18"/>
              </w:rPr>
              <w:t>CAN</w:t>
            </w:r>
            <w:r w:rsidRPr="009E36A4">
              <w:rPr>
                <w:rFonts w:hint="eastAsia"/>
                <w:sz w:val="18"/>
                <w:szCs w:val="18"/>
              </w:rPr>
              <w:t>报文</w:t>
            </w:r>
          </w:p>
        </w:tc>
      </w:tr>
      <w:tr w:rsidR="00D67831" w:rsidRPr="009E36A4" w14:paraId="543C155B" w14:textId="77777777" w:rsidTr="0078088C">
        <w:tc>
          <w:tcPr>
            <w:tcW w:w="2500" w:type="pct"/>
            <w:tcBorders>
              <w:top w:val="nil"/>
              <w:left w:val="nil"/>
              <w:bottom w:val="nil"/>
              <w:right w:val="nil"/>
            </w:tcBorders>
            <w:hideMark/>
          </w:tcPr>
          <w:p w14:paraId="7E7D6EF7" w14:textId="1CA30006" w:rsidR="00D67831" w:rsidRDefault="00D67831" w:rsidP="00D67831">
            <w:pPr>
              <w:rPr>
                <w:ins w:id="131" w:author="Quan Wen" w:date="2017-06-09T21:22:00Z"/>
              </w:rPr>
            </w:pPr>
            <w:r w:rsidRPr="009E36A4">
              <w:t>PressureCal</w:t>
            </w:r>
          </w:p>
          <w:p w14:paraId="344496F6" w14:textId="15D29DCC" w:rsidR="001C6DA1" w:rsidRDefault="001C6DA1" w:rsidP="00D67831">
            <w:r>
              <w:rPr>
                <w:rFonts w:hint="eastAsia"/>
              </w:rPr>
              <w:t>PIDControl</w:t>
            </w:r>
          </w:p>
          <w:p w14:paraId="68CC856E" w14:textId="3A23451C" w:rsidR="004038A5" w:rsidRPr="009E36A4" w:rsidRDefault="004038A5" w:rsidP="00D67831">
            <w:r>
              <w:rPr>
                <w:rFonts w:hint="eastAsia"/>
              </w:rPr>
              <w:t>ExecuteCommand</w:t>
            </w:r>
          </w:p>
        </w:tc>
        <w:tc>
          <w:tcPr>
            <w:tcW w:w="2500" w:type="pct"/>
            <w:tcBorders>
              <w:top w:val="nil"/>
              <w:left w:val="nil"/>
              <w:bottom w:val="nil"/>
              <w:right w:val="nil"/>
            </w:tcBorders>
            <w:hideMark/>
          </w:tcPr>
          <w:p w14:paraId="324BD515" w14:textId="04B3F22A" w:rsidR="00D67831" w:rsidRDefault="00D67831" w:rsidP="00D67831">
            <w:pPr>
              <w:autoSpaceDE w:val="0"/>
              <w:autoSpaceDN w:val="0"/>
              <w:spacing w:line="360" w:lineRule="exact"/>
              <w:jc w:val="center"/>
              <w:rPr>
                <w:ins w:id="132" w:author="Quan Wen" w:date="2017-06-09T21:22:00Z"/>
                <w:sz w:val="18"/>
                <w:szCs w:val="18"/>
              </w:rPr>
            </w:pPr>
            <w:r w:rsidRPr="009E36A4">
              <w:rPr>
                <w:rFonts w:hint="eastAsia"/>
                <w:sz w:val="18"/>
                <w:szCs w:val="18"/>
              </w:rPr>
              <w:t>计算压力值</w:t>
            </w:r>
          </w:p>
          <w:p w14:paraId="065DF09B" w14:textId="0913E26C" w:rsidR="001C6DA1" w:rsidRDefault="001C6DA1" w:rsidP="00D67831">
            <w:pPr>
              <w:autoSpaceDE w:val="0"/>
              <w:autoSpaceDN w:val="0"/>
              <w:spacing w:line="360" w:lineRule="exact"/>
              <w:jc w:val="center"/>
              <w:rPr>
                <w:sz w:val="18"/>
                <w:szCs w:val="18"/>
              </w:rPr>
            </w:pPr>
            <w:r>
              <w:rPr>
                <w:rFonts w:hint="eastAsia"/>
                <w:sz w:val="18"/>
                <w:szCs w:val="18"/>
              </w:rPr>
              <w:t>计算</w:t>
            </w:r>
            <w:r>
              <w:rPr>
                <w:rFonts w:hint="eastAsia"/>
                <w:sz w:val="18"/>
                <w:szCs w:val="18"/>
              </w:rPr>
              <w:t>PWM</w:t>
            </w:r>
            <w:r>
              <w:rPr>
                <w:rFonts w:hint="eastAsia"/>
                <w:sz w:val="18"/>
                <w:szCs w:val="18"/>
              </w:rPr>
              <w:t>占空比</w:t>
            </w:r>
          </w:p>
          <w:p w14:paraId="0927BAF6" w14:textId="0BBA5713" w:rsidR="004038A5" w:rsidRPr="009E36A4" w:rsidRDefault="004038A5" w:rsidP="00D67831">
            <w:pPr>
              <w:autoSpaceDE w:val="0"/>
              <w:autoSpaceDN w:val="0"/>
              <w:spacing w:line="360" w:lineRule="exact"/>
              <w:jc w:val="center"/>
              <w:rPr>
                <w:sz w:val="18"/>
                <w:szCs w:val="18"/>
              </w:rPr>
            </w:pPr>
            <w:r>
              <w:rPr>
                <w:rFonts w:hint="eastAsia"/>
                <w:sz w:val="18"/>
                <w:szCs w:val="18"/>
              </w:rPr>
              <w:t>按照控制报文进行处理运行状态</w:t>
            </w:r>
          </w:p>
        </w:tc>
      </w:tr>
      <w:tr w:rsidR="00D67831" w:rsidRPr="009E36A4" w14:paraId="1D41B5E0" w14:textId="77777777" w:rsidTr="00D67831">
        <w:tc>
          <w:tcPr>
            <w:tcW w:w="2500" w:type="pct"/>
            <w:tcBorders>
              <w:top w:val="nil"/>
              <w:left w:val="nil"/>
              <w:bottom w:val="single" w:sz="4" w:space="0" w:color="000000"/>
              <w:right w:val="nil"/>
            </w:tcBorders>
          </w:tcPr>
          <w:p w14:paraId="77E750E5" w14:textId="77777777" w:rsidR="00D67831" w:rsidRPr="009E36A4" w:rsidRDefault="00D67831" w:rsidP="00D67831">
            <w:pPr>
              <w:autoSpaceDE w:val="0"/>
              <w:autoSpaceDN w:val="0"/>
              <w:spacing w:line="360" w:lineRule="exact"/>
              <w:jc w:val="left"/>
              <w:rPr>
                <w:sz w:val="18"/>
                <w:szCs w:val="18"/>
              </w:rPr>
            </w:pPr>
            <w:r w:rsidRPr="009E36A4">
              <w:rPr>
                <w:sz w:val="18"/>
                <w:szCs w:val="18"/>
              </w:rPr>
              <w:t>CAN0_ISR</w:t>
            </w:r>
          </w:p>
          <w:p w14:paraId="00174826" w14:textId="77777777" w:rsidR="00D67831" w:rsidRPr="009E36A4" w:rsidRDefault="00D67831" w:rsidP="00D67831">
            <w:pPr>
              <w:autoSpaceDE w:val="0"/>
              <w:autoSpaceDN w:val="0"/>
              <w:spacing w:line="360" w:lineRule="exact"/>
              <w:jc w:val="left"/>
              <w:rPr>
                <w:sz w:val="18"/>
                <w:szCs w:val="18"/>
              </w:rPr>
            </w:pPr>
            <w:r w:rsidRPr="009E36A4">
              <w:rPr>
                <w:sz w:val="18"/>
                <w:szCs w:val="18"/>
              </w:rPr>
              <w:t>TIMER0_ISR</w:t>
            </w:r>
          </w:p>
          <w:p w14:paraId="18377D19" w14:textId="77777777" w:rsidR="00D67831" w:rsidRPr="009E36A4" w:rsidRDefault="00D67831" w:rsidP="00D67831">
            <w:pPr>
              <w:autoSpaceDE w:val="0"/>
              <w:autoSpaceDN w:val="0"/>
              <w:spacing w:line="360" w:lineRule="exact"/>
              <w:jc w:val="left"/>
              <w:rPr>
                <w:sz w:val="18"/>
                <w:szCs w:val="18"/>
              </w:rPr>
            </w:pPr>
            <w:r w:rsidRPr="009E36A4">
              <w:rPr>
                <w:sz w:val="18"/>
                <w:szCs w:val="18"/>
              </w:rPr>
              <w:t>TIMER2_ISR</w:t>
            </w:r>
          </w:p>
          <w:p w14:paraId="23C6F0C4" w14:textId="77777777" w:rsidR="00D67831" w:rsidRPr="009E36A4" w:rsidRDefault="00D67831" w:rsidP="00D67831">
            <w:pPr>
              <w:autoSpaceDE w:val="0"/>
              <w:autoSpaceDN w:val="0"/>
              <w:spacing w:line="360" w:lineRule="exact"/>
              <w:jc w:val="left"/>
              <w:rPr>
                <w:sz w:val="18"/>
                <w:szCs w:val="18"/>
              </w:rPr>
            </w:pPr>
            <w:r w:rsidRPr="009E36A4">
              <w:rPr>
                <w:sz w:val="18"/>
                <w:szCs w:val="18"/>
              </w:rPr>
              <w:t>TIMER3_ISR</w:t>
            </w:r>
          </w:p>
          <w:p w14:paraId="220F57AE" w14:textId="77777777" w:rsidR="00D67831" w:rsidRPr="009E36A4" w:rsidRDefault="00D67831" w:rsidP="00D67831">
            <w:pPr>
              <w:autoSpaceDE w:val="0"/>
              <w:autoSpaceDN w:val="0"/>
              <w:spacing w:line="360" w:lineRule="exact"/>
              <w:jc w:val="left"/>
            </w:pPr>
            <w:r w:rsidRPr="009E36A4">
              <w:rPr>
                <w:sz w:val="18"/>
                <w:szCs w:val="18"/>
              </w:rPr>
              <w:t>ADC0_ISR</w:t>
            </w:r>
          </w:p>
        </w:tc>
        <w:tc>
          <w:tcPr>
            <w:tcW w:w="2500" w:type="pct"/>
            <w:tcBorders>
              <w:top w:val="nil"/>
              <w:left w:val="nil"/>
              <w:bottom w:val="single" w:sz="4" w:space="0" w:color="000000"/>
              <w:right w:val="nil"/>
            </w:tcBorders>
          </w:tcPr>
          <w:p w14:paraId="41A3729F"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CAN</w:t>
            </w:r>
            <w:r w:rsidRPr="009E36A4">
              <w:rPr>
                <w:rFonts w:hint="eastAsia"/>
                <w:sz w:val="18"/>
                <w:szCs w:val="18"/>
              </w:rPr>
              <w:t>报文接收中断</w:t>
            </w:r>
          </w:p>
          <w:p w14:paraId="36711162"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定时器</w:t>
            </w:r>
            <w:r w:rsidRPr="009E36A4">
              <w:rPr>
                <w:rFonts w:hint="eastAsia"/>
                <w:sz w:val="18"/>
                <w:szCs w:val="18"/>
              </w:rPr>
              <w:t>0</w:t>
            </w:r>
            <w:r w:rsidRPr="009E36A4">
              <w:rPr>
                <w:rFonts w:hint="eastAsia"/>
                <w:sz w:val="18"/>
                <w:szCs w:val="18"/>
              </w:rPr>
              <w:t>中断计算</w:t>
            </w:r>
            <w:r w:rsidRPr="009E36A4">
              <w:rPr>
                <w:rFonts w:hint="eastAsia"/>
                <w:sz w:val="18"/>
                <w:szCs w:val="18"/>
              </w:rPr>
              <w:t>PID</w:t>
            </w:r>
          </w:p>
          <w:p w14:paraId="2AB4AB5A"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定时器</w:t>
            </w:r>
            <w:r w:rsidRPr="009E36A4">
              <w:rPr>
                <w:rFonts w:hint="eastAsia"/>
                <w:sz w:val="18"/>
                <w:szCs w:val="18"/>
              </w:rPr>
              <w:t>2</w:t>
            </w:r>
            <w:r w:rsidRPr="009E36A4">
              <w:rPr>
                <w:rFonts w:hint="eastAsia"/>
                <w:sz w:val="18"/>
                <w:szCs w:val="18"/>
              </w:rPr>
              <w:t>中断触发</w:t>
            </w:r>
            <w:r w:rsidRPr="009E36A4">
              <w:rPr>
                <w:rFonts w:hint="eastAsia"/>
                <w:sz w:val="18"/>
                <w:szCs w:val="18"/>
              </w:rPr>
              <w:t>ADC</w:t>
            </w:r>
            <w:r w:rsidRPr="009E36A4">
              <w:rPr>
                <w:rFonts w:hint="eastAsia"/>
                <w:sz w:val="18"/>
                <w:szCs w:val="18"/>
              </w:rPr>
              <w:t>采集</w:t>
            </w:r>
          </w:p>
          <w:p w14:paraId="701E71DC"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定时器</w:t>
            </w:r>
            <w:r w:rsidRPr="009E36A4">
              <w:rPr>
                <w:rFonts w:hint="eastAsia"/>
                <w:sz w:val="18"/>
                <w:szCs w:val="18"/>
              </w:rPr>
              <w:t>3</w:t>
            </w:r>
            <w:r w:rsidRPr="009E36A4">
              <w:rPr>
                <w:rFonts w:hint="eastAsia"/>
                <w:sz w:val="18"/>
                <w:szCs w:val="18"/>
              </w:rPr>
              <w:t>定时输出</w:t>
            </w:r>
            <w:r w:rsidRPr="009E36A4">
              <w:rPr>
                <w:rFonts w:hint="eastAsia"/>
                <w:sz w:val="18"/>
                <w:szCs w:val="18"/>
              </w:rPr>
              <w:t>PWM</w:t>
            </w:r>
          </w:p>
          <w:p w14:paraId="5B0300C7"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ADC</w:t>
            </w:r>
            <w:r w:rsidRPr="009E36A4">
              <w:rPr>
                <w:rFonts w:hint="eastAsia"/>
                <w:sz w:val="18"/>
                <w:szCs w:val="18"/>
              </w:rPr>
              <w:t>采集完成中断</w:t>
            </w:r>
          </w:p>
        </w:tc>
      </w:tr>
    </w:tbl>
    <w:p w14:paraId="7CEB1535" w14:textId="35944D38" w:rsidR="0078088C" w:rsidRDefault="00CC360D" w:rsidP="004C41B9">
      <w:pPr>
        <w:autoSpaceDE w:val="0"/>
        <w:autoSpaceDN w:val="0"/>
        <w:spacing w:line="360" w:lineRule="exact"/>
        <w:ind w:firstLine="420"/>
        <w:jc w:val="left"/>
        <w:rPr>
          <w:ins w:id="133" w:author="Quan Wen" w:date="2017-06-09T21:28:00Z"/>
        </w:rPr>
      </w:pPr>
      <w:r>
        <w:rPr>
          <w:rFonts w:hint="eastAsia"/>
        </w:rPr>
        <w:t>对于</w:t>
      </w:r>
      <w:r>
        <w:rPr>
          <w:rFonts w:hint="eastAsia"/>
        </w:rPr>
        <w:t>ERCP</w:t>
      </w:r>
      <w:r>
        <w:rPr>
          <w:rFonts w:hint="eastAsia"/>
        </w:rPr>
        <w:t>模块，</w:t>
      </w:r>
      <w:r w:rsidR="00C554D4">
        <w:rPr>
          <w:rFonts w:hint="eastAsia"/>
        </w:rPr>
        <w:t>其</w:t>
      </w:r>
      <w:r w:rsidR="00C554D4">
        <w:rPr>
          <w:rFonts w:hint="eastAsia"/>
        </w:rPr>
        <w:t>PressureCal</w:t>
      </w:r>
      <w:r w:rsidR="00C554D4">
        <w:rPr>
          <w:rFonts w:hint="eastAsia"/>
        </w:rPr>
        <w:t>函数一直在运行计算当前压力值</w:t>
      </w:r>
      <w:r>
        <w:rPr>
          <w:rFonts w:hint="eastAsia"/>
        </w:rPr>
        <w:t>，当</w:t>
      </w:r>
      <w:r w:rsidR="00B57774" w:rsidRPr="009E36A4">
        <w:rPr>
          <w:sz w:val="18"/>
          <w:szCs w:val="18"/>
        </w:rPr>
        <w:t>CAN0_ISR</w:t>
      </w:r>
      <w:r>
        <w:rPr>
          <w:rFonts w:hint="eastAsia"/>
        </w:rPr>
        <w:t>收到控制报文后，</w:t>
      </w:r>
      <w:r>
        <w:rPr>
          <w:rFonts w:hint="eastAsia"/>
        </w:rPr>
        <w:t>PIDControl</w:t>
      </w:r>
      <w:r>
        <w:rPr>
          <w:rFonts w:hint="eastAsia"/>
        </w:rPr>
        <w:t>函数运行，将从报文中提取风缸压力设定值，并进行偏差计算，从而得到输出</w:t>
      </w:r>
      <w:r>
        <w:rPr>
          <w:rFonts w:hint="eastAsia"/>
        </w:rPr>
        <w:t>PWM</w:t>
      </w:r>
      <w:r>
        <w:rPr>
          <w:rFonts w:hint="eastAsia"/>
        </w:rPr>
        <w:t>波的占空比，打开定时器</w:t>
      </w:r>
      <w:r>
        <w:rPr>
          <w:rFonts w:hint="eastAsia"/>
        </w:rPr>
        <w:t>3</w:t>
      </w:r>
      <w:r>
        <w:rPr>
          <w:rFonts w:hint="eastAsia"/>
        </w:rPr>
        <w:t>输出</w:t>
      </w:r>
      <w:r>
        <w:rPr>
          <w:rFonts w:hint="eastAsia"/>
        </w:rPr>
        <w:t>PWM</w:t>
      </w:r>
      <w:r>
        <w:rPr>
          <w:rFonts w:hint="eastAsia"/>
        </w:rPr>
        <w:t>波，从而控制</w:t>
      </w:r>
      <w:r>
        <w:rPr>
          <w:rFonts w:hint="eastAsia"/>
        </w:rPr>
        <w:t>APP</w:t>
      </w:r>
      <w:r>
        <w:rPr>
          <w:rFonts w:hint="eastAsia"/>
        </w:rPr>
        <w:t>和</w:t>
      </w:r>
      <w:r>
        <w:rPr>
          <w:rFonts w:hint="eastAsia"/>
        </w:rPr>
        <w:t>REL</w:t>
      </w:r>
      <w:r>
        <w:rPr>
          <w:rFonts w:hint="eastAsia"/>
        </w:rPr>
        <w:t>电磁阀开断使得风缸压力达到设定值。</w:t>
      </w:r>
      <w:r w:rsidR="009A7C2C">
        <w:rPr>
          <w:rFonts w:hint="eastAsia"/>
        </w:rPr>
        <w:t>16</w:t>
      </w:r>
      <w:r w:rsidR="009A7C2C">
        <w:rPr>
          <w:rFonts w:hint="eastAsia"/>
        </w:rPr>
        <w:t>模块、</w:t>
      </w:r>
      <w:r w:rsidR="009A7C2C">
        <w:rPr>
          <w:rFonts w:hint="eastAsia"/>
        </w:rPr>
        <w:t>20</w:t>
      </w:r>
      <w:r w:rsidR="009A7C2C">
        <w:rPr>
          <w:rFonts w:hint="eastAsia"/>
        </w:rPr>
        <w:t>模块的工作过程与</w:t>
      </w:r>
      <w:r w:rsidR="009A7C2C">
        <w:rPr>
          <w:rFonts w:hint="eastAsia"/>
        </w:rPr>
        <w:t>ERCP</w:t>
      </w:r>
      <w:r w:rsidR="009A7C2C">
        <w:rPr>
          <w:rFonts w:hint="eastAsia"/>
        </w:rPr>
        <w:t>相同，不同的是各自压力目标值在不同运转状态时不同，这里不展开说明。</w:t>
      </w:r>
    </w:p>
    <w:p w14:paraId="574B70A0" w14:textId="2FC46263" w:rsidR="005168BC" w:rsidRPr="009E36A4" w:rsidRDefault="005168BC" w:rsidP="00B63B9B">
      <w:pPr>
        <w:pStyle w:val="a0"/>
        <w:jc w:val="left"/>
      </w:pPr>
    </w:p>
    <w:p w14:paraId="6199935B" w14:textId="36968AB6" w:rsidR="00DE4D4D" w:rsidRPr="009E36A4" w:rsidRDefault="00812C4D" w:rsidP="00DE4D4D">
      <w:pPr>
        <w:pStyle w:val="2"/>
        <w:spacing w:beforeLines="50" w:before="156" w:afterLines="50" w:after="156" w:line="360" w:lineRule="exact"/>
        <w:rPr>
          <w:rFonts w:eastAsia="黑体" w:cs="Arial"/>
          <w:b w:val="0"/>
          <w:i w:val="0"/>
          <w:lang w:eastAsia="zh-CN"/>
        </w:rPr>
      </w:pPr>
      <w:bookmarkStart w:id="134" w:name="_Toc484634830"/>
      <w:r w:rsidRPr="009E36A4">
        <w:rPr>
          <w:rFonts w:eastAsia="黑体" w:hint="eastAsia"/>
          <w:b w:val="0"/>
          <w:i w:val="0"/>
          <w:lang w:eastAsia="zh-CN"/>
        </w:rPr>
        <w:lastRenderedPageBreak/>
        <w:t>6</w:t>
      </w:r>
      <w:r w:rsidR="00DE4D4D" w:rsidRPr="009E36A4">
        <w:rPr>
          <w:rFonts w:eastAsia="黑体"/>
          <w:b w:val="0"/>
          <w:i w:val="0"/>
        </w:rPr>
        <w:t>.</w:t>
      </w:r>
      <w:r w:rsidR="00943A98">
        <w:rPr>
          <w:rFonts w:eastAsia="黑体"/>
          <w:b w:val="0"/>
          <w:i w:val="0"/>
        </w:rPr>
        <w:t>5</w:t>
      </w:r>
      <w:r w:rsidR="00943A98" w:rsidRPr="009E36A4">
        <w:rPr>
          <w:rFonts w:eastAsia="黑体" w:cs="Arial"/>
          <w:b w:val="0"/>
          <w:i w:val="0"/>
        </w:rPr>
        <w:t xml:space="preserve"> </w:t>
      </w:r>
      <w:r w:rsidR="00EE5B73" w:rsidRPr="009E36A4">
        <w:rPr>
          <w:rFonts w:eastAsia="黑体" w:cs="Arial" w:hint="eastAsia"/>
          <w:b w:val="0"/>
          <w:i w:val="0"/>
          <w:lang w:eastAsia="zh-CN"/>
        </w:rPr>
        <w:t>调试</w:t>
      </w:r>
      <w:r w:rsidR="00DB7E87" w:rsidRPr="009E36A4">
        <w:rPr>
          <w:rFonts w:eastAsia="黑体" w:cs="Arial" w:hint="eastAsia"/>
          <w:b w:val="0"/>
          <w:i w:val="0"/>
          <w:lang w:eastAsia="zh-CN"/>
        </w:rPr>
        <w:t>与结果</w:t>
      </w:r>
      <w:bookmarkEnd w:id="134"/>
    </w:p>
    <w:p w14:paraId="5BB6E2B3" w14:textId="0F55BE4C" w:rsidR="009549FC" w:rsidRPr="009E36A4" w:rsidRDefault="009549FC" w:rsidP="009549FC">
      <w:pPr>
        <w:pStyle w:val="3"/>
        <w:spacing w:beforeLines="50" w:before="156" w:afterLines="50" w:after="156" w:line="360" w:lineRule="exact"/>
        <w:ind w:firstLineChars="196" w:firstLine="412"/>
        <w:rPr>
          <w:rFonts w:ascii="Times New Roman" w:hAnsi="Times New Roman"/>
          <w:b w:val="0"/>
          <w:sz w:val="21"/>
          <w:szCs w:val="21"/>
          <w:lang w:eastAsia="zh-CN"/>
        </w:rPr>
      </w:pPr>
      <w:bookmarkStart w:id="135" w:name="_Toc484634831"/>
      <w:r w:rsidRPr="009E36A4">
        <w:rPr>
          <w:rFonts w:ascii="Times New Roman" w:hAnsi="Times New Roman" w:hint="eastAsia"/>
          <w:b w:val="0"/>
          <w:sz w:val="21"/>
          <w:szCs w:val="21"/>
          <w:lang w:eastAsia="zh-CN"/>
        </w:rPr>
        <w:t>6.</w:t>
      </w:r>
      <w:r w:rsidR="00943A98">
        <w:rPr>
          <w:rFonts w:ascii="Times New Roman" w:hAnsi="Times New Roman"/>
          <w:b w:val="0"/>
          <w:sz w:val="21"/>
          <w:szCs w:val="21"/>
          <w:lang w:eastAsia="zh-CN"/>
        </w:rPr>
        <w:t>5</w:t>
      </w:r>
      <w:r w:rsidRPr="009E36A4">
        <w:rPr>
          <w:rFonts w:ascii="Times New Roman" w:hAnsi="Times New Roman" w:hint="eastAsia"/>
          <w:b w:val="0"/>
          <w:sz w:val="21"/>
          <w:szCs w:val="21"/>
          <w:lang w:eastAsia="zh-CN"/>
        </w:rPr>
        <w:t>.</w:t>
      </w:r>
      <w:r w:rsidRPr="009E36A4">
        <w:rPr>
          <w:rFonts w:ascii="Times New Roman" w:hAnsi="Times New Roman"/>
          <w:b w:val="0"/>
          <w:sz w:val="21"/>
          <w:szCs w:val="21"/>
          <w:lang w:eastAsia="zh-CN"/>
        </w:rPr>
        <w:t xml:space="preserve">1 </w:t>
      </w:r>
      <w:r w:rsidRPr="009E36A4">
        <w:rPr>
          <w:rFonts w:ascii="Times New Roman" w:hAnsi="Times New Roman" w:hint="eastAsia"/>
          <w:b w:val="0"/>
          <w:sz w:val="21"/>
          <w:szCs w:val="21"/>
          <w:lang w:eastAsia="zh-CN"/>
        </w:rPr>
        <w:t>系统调试平台介绍</w:t>
      </w:r>
      <w:bookmarkEnd w:id="135"/>
    </w:p>
    <w:p w14:paraId="1223C24D" w14:textId="4467E479" w:rsidR="00D62B51" w:rsidRPr="009E36A4" w:rsidRDefault="00D62B51" w:rsidP="00D62B51">
      <w:pPr>
        <w:pStyle w:val="a0"/>
        <w:rPr>
          <w:lang w:val="x-none"/>
        </w:rPr>
      </w:pPr>
      <w:r w:rsidRPr="009E36A4">
        <w:rPr>
          <w:rFonts w:hint="eastAsia"/>
          <w:lang w:val="x-none"/>
        </w:rPr>
        <w:t>系统实验平台由</w:t>
      </w:r>
      <w:r w:rsidRPr="009E36A4">
        <w:rPr>
          <w:rFonts w:hint="eastAsia"/>
          <w:lang w:val="x-none"/>
        </w:rPr>
        <w:t>EPCU</w:t>
      </w:r>
      <w:r w:rsidRPr="009E36A4">
        <w:rPr>
          <w:rFonts w:hint="eastAsia"/>
          <w:lang w:val="x-none"/>
        </w:rPr>
        <w:t>的</w:t>
      </w:r>
      <w:r w:rsidRPr="009E36A4">
        <w:rPr>
          <w:rFonts w:hint="eastAsia"/>
          <w:lang w:val="x-none"/>
        </w:rPr>
        <w:t>ERCP</w:t>
      </w:r>
      <w:r w:rsidRPr="009E36A4">
        <w:rPr>
          <w:rFonts w:hint="eastAsia"/>
          <w:lang w:val="x-none"/>
        </w:rPr>
        <w:t>、</w:t>
      </w:r>
      <w:r w:rsidRPr="009E36A4">
        <w:rPr>
          <w:rFonts w:hint="eastAsia"/>
          <w:lang w:val="x-none"/>
        </w:rPr>
        <w:t>BPCP</w:t>
      </w:r>
      <w:r w:rsidRPr="009E36A4">
        <w:rPr>
          <w:rFonts w:hint="eastAsia"/>
          <w:lang w:val="x-none"/>
        </w:rPr>
        <w:t>、</w:t>
      </w:r>
      <w:r w:rsidRPr="009E36A4">
        <w:rPr>
          <w:rFonts w:hint="eastAsia"/>
          <w:lang w:val="x-none"/>
        </w:rPr>
        <w:t>16CP</w:t>
      </w:r>
      <w:r w:rsidRPr="009E36A4">
        <w:rPr>
          <w:rFonts w:hint="eastAsia"/>
          <w:lang w:val="x-none"/>
        </w:rPr>
        <w:t>、</w:t>
      </w:r>
      <w:r w:rsidRPr="009E36A4">
        <w:rPr>
          <w:rFonts w:hint="eastAsia"/>
          <w:lang w:val="x-none"/>
        </w:rPr>
        <w:t>20CP</w:t>
      </w:r>
      <w:r w:rsidRPr="009E36A4">
        <w:rPr>
          <w:rFonts w:hint="eastAsia"/>
          <w:lang w:val="x-none"/>
        </w:rPr>
        <w:t>、</w:t>
      </w:r>
      <w:r w:rsidRPr="009E36A4">
        <w:rPr>
          <w:rFonts w:hint="eastAsia"/>
          <w:lang w:val="x-none"/>
        </w:rPr>
        <w:t>13CP</w:t>
      </w:r>
      <w:r w:rsidRPr="009E36A4">
        <w:rPr>
          <w:rFonts w:hint="eastAsia"/>
          <w:lang w:val="x-none"/>
        </w:rPr>
        <w:t>以及</w:t>
      </w:r>
      <w:r w:rsidR="00D56B5F" w:rsidRPr="009E36A4">
        <w:rPr>
          <w:rFonts w:hint="eastAsia"/>
          <w:lang w:val="x-none"/>
        </w:rPr>
        <w:t>EBV</w:t>
      </w:r>
      <w:r w:rsidR="00D56B5F">
        <w:rPr>
          <w:rFonts w:hint="eastAsia"/>
          <w:lang w:val="x-none"/>
        </w:rPr>
        <w:t>和</w:t>
      </w:r>
      <w:r w:rsidRPr="009E36A4">
        <w:rPr>
          <w:rFonts w:hint="eastAsia"/>
          <w:lang w:val="x-none"/>
        </w:rPr>
        <w:t>PC</w:t>
      </w:r>
      <w:r w:rsidRPr="009E36A4">
        <w:rPr>
          <w:rFonts w:hint="eastAsia"/>
          <w:lang w:val="x-none"/>
        </w:rPr>
        <w:t>端代表</w:t>
      </w:r>
      <w:r w:rsidRPr="009E36A4">
        <w:rPr>
          <w:rFonts w:hint="eastAsia"/>
          <w:lang w:val="x-none"/>
        </w:rPr>
        <w:t>IPM</w:t>
      </w:r>
      <w:r w:rsidRPr="009E36A4">
        <w:rPr>
          <w:rFonts w:hint="eastAsia"/>
          <w:lang w:val="x-none"/>
        </w:rPr>
        <w:t>共</w:t>
      </w:r>
      <w:r w:rsidR="007052DB">
        <w:rPr>
          <w:rFonts w:hint="eastAsia"/>
          <w:lang w:val="x-none"/>
        </w:rPr>
        <w:t>7</w:t>
      </w:r>
      <w:r w:rsidRPr="009E36A4">
        <w:rPr>
          <w:rFonts w:hint="eastAsia"/>
          <w:lang w:val="x-none"/>
        </w:rPr>
        <w:t>个节点构成</w:t>
      </w:r>
      <w:r w:rsidR="00A77F28" w:rsidRPr="009E36A4">
        <w:rPr>
          <w:rFonts w:hint="eastAsia"/>
          <w:lang w:val="x-none"/>
        </w:rPr>
        <w:t>，根据之前定义的系统网络架构，利用导线将各个节点连接起来，形成了</w:t>
      </w:r>
      <w:r w:rsidR="00A77F28" w:rsidRPr="009E36A4">
        <w:rPr>
          <w:rFonts w:hint="eastAsia"/>
          <w:lang w:val="x-none"/>
        </w:rPr>
        <w:t>CAN</w:t>
      </w:r>
      <w:r w:rsidR="00A77F28" w:rsidRPr="009E36A4">
        <w:rPr>
          <w:rFonts w:hint="eastAsia"/>
          <w:lang w:val="x-none"/>
        </w:rPr>
        <w:t>网络的总线型结构。其中，</w:t>
      </w:r>
      <w:r w:rsidR="00A77F28" w:rsidRPr="009E36A4">
        <w:rPr>
          <w:rFonts w:hint="eastAsia"/>
          <w:lang w:val="x-none"/>
        </w:rPr>
        <w:t>EPCU</w:t>
      </w:r>
      <w:r w:rsidR="00A77F28" w:rsidRPr="009E36A4">
        <w:rPr>
          <w:rFonts w:hint="eastAsia"/>
          <w:lang w:val="x-none"/>
        </w:rPr>
        <w:t>的各节点是由外部</w:t>
      </w:r>
      <w:r w:rsidR="00A77F28" w:rsidRPr="009E36A4">
        <w:rPr>
          <w:rFonts w:hint="eastAsia"/>
          <w:lang w:val="x-none"/>
        </w:rPr>
        <w:t>24V</w:t>
      </w:r>
      <w:r w:rsidR="00A77F28" w:rsidRPr="009E36A4">
        <w:rPr>
          <w:rFonts w:hint="eastAsia"/>
          <w:lang w:val="x-none"/>
        </w:rPr>
        <w:t>电源供电，</w:t>
      </w:r>
      <w:r w:rsidR="00A77F28" w:rsidRPr="009E36A4">
        <w:rPr>
          <w:rFonts w:hint="eastAsia"/>
          <w:lang w:val="x-none"/>
        </w:rPr>
        <w:t>PC</w:t>
      </w:r>
      <w:r w:rsidR="00A77F28" w:rsidRPr="009E36A4">
        <w:rPr>
          <w:rFonts w:hint="eastAsia"/>
          <w:lang w:val="x-none"/>
        </w:rPr>
        <w:t>端上位机自带</w:t>
      </w:r>
      <w:r w:rsidR="00A77F28" w:rsidRPr="009E36A4">
        <w:rPr>
          <w:rFonts w:hint="eastAsia"/>
          <w:lang w:val="x-none"/>
        </w:rPr>
        <w:t>CAN</w:t>
      </w:r>
      <w:r w:rsidR="00A77F28" w:rsidRPr="009E36A4">
        <w:rPr>
          <w:rFonts w:hint="eastAsia"/>
          <w:lang w:val="x-none"/>
        </w:rPr>
        <w:t>网络板卡，可以接入</w:t>
      </w:r>
      <w:r w:rsidR="00A77F28" w:rsidRPr="009E36A4">
        <w:rPr>
          <w:rFonts w:hint="eastAsia"/>
          <w:lang w:val="x-none"/>
        </w:rPr>
        <w:t>CAN</w:t>
      </w:r>
      <w:r w:rsidR="00A77F28" w:rsidRPr="009E36A4">
        <w:rPr>
          <w:rFonts w:hint="eastAsia"/>
          <w:lang w:val="x-none"/>
        </w:rPr>
        <w:t>网络。实验平台示意图如下所示：</w:t>
      </w:r>
    </w:p>
    <w:p w14:paraId="00E1AC37" w14:textId="1CC33C81" w:rsidR="0080732D" w:rsidRPr="009E36A4" w:rsidRDefault="006D2281" w:rsidP="0080732D">
      <w:pPr>
        <w:pStyle w:val="a0"/>
        <w:rPr>
          <w:lang w:val="x-none"/>
        </w:rPr>
      </w:pPr>
      <w:r w:rsidRPr="009E36A4">
        <w:rPr>
          <w:lang w:val="x-none"/>
        </w:rPr>
        <w:object w:dxaOrig="8880" w:dyaOrig="4035" w14:anchorId="5B6E4FF9">
          <v:shape id="_x0000_i1046" type="#_x0000_t75" style="width:390.75pt;height:176.25pt" o:ole="">
            <v:imagedata r:id="rId78" o:title=""/>
          </v:shape>
          <o:OLEObject Type="Embed" ProgID="Visio.Drawing.15" ShapeID="_x0000_i1046" DrawAspect="Content" ObjectID="_1558556118" r:id="rId79"/>
        </w:object>
      </w:r>
    </w:p>
    <w:p w14:paraId="6C985BD8" w14:textId="72D84CDC" w:rsidR="00725431" w:rsidRPr="009E36A4" w:rsidRDefault="00725431" w:rsidP="00D15B56">
      <w:pPr>
        <w:spacing w:line="360" w:lineRule="exact"/>
        <w:ind w:firstLineChars="150" w:firstLine="270"/>
        <w:jc w:val="center"/>
        <w:rPr>
          <w:rFonts w:eastAsia="黑体" w:cs="Arial"/>
          <w:kern w:val="0"/>
          <w:sz w:val="18"/>
          <w:szCs w:val="18"/>
        </w:rPr>
      </w:pPr>
      <w:r w:rsidRPr="001E4A46">
        <w:rPr>
          <w:rFonts w:eastAsia="黑体" w:cs="Arial" w:hint="eastAsia"/>
          <w:kern w:val="0"/>
          <w:sz w:val="18"/>
          <w:szCs w:val="18"/>
        </w:rPr>
        <w:t>图</w:t>
      </w:r>
      <w:r w:rsidRPr="001E4A46">
        <w:rPr>
          <w:rFonts w:eastAsia="黑体" w:cs="Arial"/>
          <w:kern w:val="0"/>
          <w:sz w:val="18"/>
          <w:szCs w:val="18"/>
        </w:rPr>
        <w:t>6.</w:t>
      </w:r>
      <w:r w:rsidR="001B0FD7">
        <w:rPr>
          <w:rFonts w:eastAsia="黑体" w:cs="Arial" w:hint="eastAsia"/>
          <w:kern w:val="0"/>
          <w:sz w:val="18"/>
          <w:szCs w:val="18"/>
        </w:rPr>
        <w:t>9</w:t>
      </w:r>
      <w:r w:rsidRPr="001E4A46">
        <w:rPr>
          <w:rFonts w:eastAsia="黑体" w:cs="Arial"/>
          <w:kern w:val="0"/>
          <w:sz w:val="18"/>
          <w:szCs w:val="18"/>
        </w:rPr>
        <w:t xml:space="preserve"> </w:t>
      </w:r>
      <w:r w:rsidRPr="001E4A46">
        <w:rPr>
          <w:rFonts w:eastAsia="黑体" w:cs="Arial" w:hint="eastAsia"/>
          <w:kern w:val="0"/>
          <w:sz w:val="18"/>
          <w:szCs w:val="18"/>
        </w:rPr>
        <w:t>系统实验平台</w:t>
      </w:r>
      <w:r w:rsidRPr="00FC6B99">
        <w:rPr>
          <w:rFonts w:eastAsia="黑体" w:cs="Arial" w:hint="eastAsia"/>
          <w:kern w:val="0"/>
          <w:sz w:val="18"/>
          <w:szCs w:val="18"/>
        </w:rPr>
        <w:t>示意图</w:t>
      </w:r>
    </w:p>
    <w:p w14:paraId="2C087192" w14:textId="6DA339CD" w:rsidR="00D15B56" w:rsidRPr="009E36A4" w:rsidRDefault="00D15B56" w:rsidP="00D15B56">
      <w:pPr>
        <w:spacing w:line="360" w:lineRule="exact"/>
        <w:ind w:firstLineChars="150" w:firstLine="270"/>
        <w:jc w:val="center"/>
        <w:rPr>
          <w:rFonts w:eastAsia="黑体" w:cs="Arial"/>
          <w:kern w:val="0"/>
          <w:sz w:val="18"/>
          <w:szCs w:val="18"/>
        </w:rPr>
      </w:pPr>
    </w:p>
    <w:p w14:paraId="38C9B331" w14:textId="696C0B25" w:rsidR="0080732D" w:rsidRPr="009E36A4" w:rsidRDefault="00B313DB" w:rsidP="00696EFE">
      <w:pPr>
        <w:pStyle w:val="a0"/>
        <w:jc w:val="left"/>
        <w:rPr>
          <w:lang w:val="x-none"/>
        </w:rPr>
      </w:pPr>
      <w:r w:rsidRPr="009E36A4">
        <w:rPr>
          <w:rFonts w:hint="eastAsia"/>
          <w:noProof/>
        </w:rPr>
        <w:drawing>
          <wp:anchor distT="0" distB="0" distL="114300" distR="114300" simplePos="0" relativeHeight="251664384" behindDoc="0" locked="0" layoutInCell="1" allowOverlap="1" wp14:anchorId="6F87DB56" wp14:editId="013A6420">
            <wp:simplePos x="0" y="0"/>
            <wp:positionH relativeFrom="column">
              <wp:posOffset>-104775</wp:posOffset>
            </wp:positionH>
            <wp:positionV relativeFrom="paragraph">
              <wp:posOffset>423545</wp:posOffset>
            </wp:positionV>
            <wp:extent cx="2959735" cy="189357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系统实验平台食物图.jpg"/>
                    <pic:cNvPicPr/>
                  </pic:nvPicPr>
                  <pic:blipFill rotWithShape="1">
                    <a:blip r:embed="rId80" cstate="print">
                      <a:extLst>
                        <a:ext uri="{28A0092B-C50C-407E-A947-70E740481C1C}">
                          <a14:useLocalDpi xmlns:a14="http://schemas.microsoft.com/office/drawing/2010/main" val="0"/>
                        </a:ext>
                      </a:extLst>
                    </a:blip>
                    <a:srcRect t="2895" b="1770"/>
                    <a:stretch/>
                  </pic:blipFill>
                  <pic:spPr bwMode="auto">
                    <a:xfrm flipH="1">
                      <a:off x="0" y="0"/>
                      <a:ext cx="2959735" cy="1893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x-none"/>
        </w:rPr>
        <w:drawing>
          <wp:anchor distT="0" distB="0" distL="114300" distR="114300" simplePos="0" relativeHeight="251650048" behindDoc="0" locked="0" layoutInCell="1" allowOverlap="1" wp14:anchorId="773BE400" wp14:editId="381FC564">
            <wp:simplePos x="0" y="0"/>
            <wp:positionH relativeFrom="column">
              <wp:posOffset>2886075</wp:posOffset>
            </wp:positionH>
            <wp:positionV relativeFrom="paragraph">
              <wp:posOffset>412750</wp:posOffset>
            </wp:positionV>
            <wp:extent cx="2386330" cy="1881505"/>
            <wp:effectExtent l="0" t="0" r="0"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17060713150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86330" cy="1881505"/>
                    </a:xfrm>
                    <a:prstGeom prst="rect">
                      <a:avLst/>
                    </a:prstGeom>
                  </pic:spPr>
                </pic:pic>
              </a:graphicData>
            </a:graphic>
            <wp14:sizeRelH relativeFrom="margin">
              <wp14:pctWidth>0</wp14:pctWidth>
            </wp14:sizeRelH>
            <wp14:sizeRelV relativeFrom="margin">
              <wp14:pctHeight>0</wp14:pctHeight>
            </wp14:sizeRelV>
          </wp:anchor>
        </w:drawing>
      </w:r>
      <w:r w:rsidR="0080732D" w:rsidRPr="009E36A4">
        <w:rPr>
          <w:lang w:val="x-none"/>
        </w:rPr>
        <w:tab/>
      </w:r>
      <w:r w:rsidR="0080732D" w:rsidRPr="009E36A4">
        <w:rPr>
          <w:rFonts w:hint="eastAsia"/>
          <w:lang w:val="x-none"/>
        </w:rPr>
        <w:t>系统实验平台的实际连接图如下所示：</w:t>
      </w:r>
    </w:p>
    <w:p w14:paraId="2CEC278F" w14:textId="07C20F4A" w:rsidR="00DE4D4D" w:rsidRPr="009E36A4" w:rsidRDefault="0080732D" w:rsidP="00753CFE">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r w:rsidR="002A478E">
        <w:rPr>
          <w:rFonts w:eastAsia="黑体" w:cs="Arial" w:hint="eastAsia"/>
          <w:kern w:val="0"/>
          <w:sz w:val="18"/>
          <w:szCs w:val="18"/>
        </w:rPr>
        <w:t>9</w:t>
      </w:r>
      <w:r w:rsidRPr="009E36A4">
        <w:rPr>
          <w:rFonts w:eastAsia="黑体" w:cs="Arial"/>
          <w:kern w:val="0"/>
          <w:sz w:val="18"/>
          <w:szCs w:val="18"/>
        </w:rPr>
        <w:t xml:space="preserve"> </w:t>
      </w:r>
      <w:r w:rsidRPr="009E36A4">
        <w:rPr>
          <w:rFonts w:eastAsia="黑体" w:cs="Arial" w:hint="eastAsia"/>
          <w:kern w:val="0"/>
          <w:sz w:val="18"/>
          <w:szCs w:val="18"/>
        </w:rPr>
        <w:t>系统实验平台</w:t>
      </w:r>
      <w:r w:rsidR="00DD5E34" w:rsidRPr="009E36A4">
        <w:rPr>
          <w:rFonts w:eastAsia="黑体" w:cs="Arial" w:hint="eastAsia"/>
          <w:kern w:val="0"/>
          <w:sz w:val="18"/>
          <w:szCs w:val="18"/>
        </w:rPr>
        <w:t>实物</w:t>
      </w:r>
      <w:r w:rsidRPr="009E36A4">
        <w:rPr>
          <w:rFonts w:eastAsia="黑体" w:cs="Arial" w:hint="eastAsia"/>
          <w:kern w:val="0"/>
          <w:sz w:val="18"/>
          <w:szCs w:val="18"/>
        </w:rPr>
        <w:t>图</w:t>
      </w:r>
    </w:p>
    <w:p w14:paraId="7AB65ABC" w14:textId="64103B23" w:rsidR="00753CFE" w:rsidRPr="009E36A4" w:rsidRDefault="00753CFE" w:rsidP="00753CFE">
      <w:pPr>
        <w:spacing w:line="360" w:lineRule="exact"/>
        <w:ind w:firstLineChars="150" w:firstLine="270"/>
        <w:jc w:val="center"/>
        <w:rPr>
          <w:rFonts w:eastAsia="黑体" w:cs="Arial"/>
          <w:kern w:val="0"/>
          <w:sz w:val="18"/>
          <w:szCs w:val="18"/>
        </w:rPr>
      </w:pPr>
    </w:p>
    <w:p w14:paraId="40C3CA92" w14:textId="7E440B8D" w:rsidR="00DA12BF" w:rsidRPr="009E36A4" w:rsidRDefault="00DA12BF" w:rsidP="00DA12BF">
      <w:pPr>
        <w:spacing w:line="360" w:lineRule="exact"/>
        <w:jc w:val="left"/>
      </w:pPr>
      <w:r w:rsidRPr="009E36A4">
        <w:tab/>
      </w:r>
      <w:r w:rsidR="00C43E79" w:rsidRPr="009E36A4">
        <w:rPr>
          <w:rFonts w:hint="eastAsia"/>
        </w:rPr>
        <w:t>PC</w:t>
      </w:r>
      <w:r w:rsidR="00C43E79" w:rsidRPr="009E36A4">
        <w:rPr>
          <w:rFonts w:hint="eastAsia"/>
        </w:rPr>
        <w:t>端上位机的</w:t>
      </w:r>
      <w:r w:rsidR="00C43E79" w:rsidRPr="009E36A4">
        <w:rPr>
          <w:rFonts w:hint="eastAsia"/>
        </w:rPr>
        <w:t>CAN</w:t>
      </w:r>
      <w:r w:rsidR="00C43E79" w:rsidRPr="009E36A4">
        <w:rPr>
          <w:rFonts w:hint="eastAsia"/>
        </w:rPr>
        <w:t>通信试验采用的是</w:t>
      </w:r>
      <w:r w:rsidR="00C43E79" w:rsidRPr="009E36A4">
        <w:rPr>
          <w:rFonts w:hint="eastAsia"/>
          <w:kern w:val="0"/>
        </w:rPr>
        <w:t>基于</w:t>
      </w:r>
      <w:r w:rsidR="00C43E79" w:rsidRPr="009E36A4">
        <w:rPr>
          <w:kern w:val="0"/>
        </w:rPr>
        <w:t>VC++6.0</w:t>
      </w:r>
      <w:r w:rsidR="00C43E79" w:rsidRPr="009E36A4">
        <w:rPr>
          <w:rFonts w:hint="eastAsia"/>
          <w:kern w:val="0"/>
        </w:rPr>
        <w:t>软件开发平台设计的</w:t>
      </w:r>
      <w:r w:rsidR="00C43E79" w:rsidRPr="009E36A4">
        <w:rPr>
          <w:rFonts w:hint="eastAsia"/>
          <w:kern w:val="0"/>
        </w:rPr>
        <w:t>CANTEST</w:t>
      </w:r>
      <w:r w:rsidR="00C43E79" w:rsidRPr="009E36A4">
        <w:rPr>
          <w:rFonts w:hint="eastAsia"/>
          <w:kern w:val="0"/>
        </w:rPr>
        <w:t>软件，</w:t>
      </w:r>
      <w:r w:rsidR="005F5B7A" w:rsidRPr="009E36A4">
        <w:rPr>
          <w:rFonts w:hint="eastAsia"/>
          <w:kern w:val="0"/>
        </w:rPr>
        <w:t>由于工控机装有</w:t>
      </w:r>
      <w:r w:rsidR="005F5B7A" w:rsidRPr="009E36A4">
        <w:rPr>
          <w:kern w:val="0"/>
        </w:rPr>
        <w:t>PCI-9820</w:t>
      </w:r>
      <w:r w:rsidR="005F5B7A" w:rsidRPr="009E36A4">
        <w:rPr>
          <w:rFonts w:hint="eastAsia"/>
          <w:kern w:val="0"/>
        </w:rPr>
        <w:t>通信接口卡，因此可以实现</w:t>
      </w:r>
      <w:r w:rsidR="005F5B7A" w:rsidRPr="009E36A4">
        <w:rPr>
          <w:rFonts w:hint="eastAsia"/>
          <w:kern w:val="0"/>
        </w:rPr>
        <w:t>PC</w:t>
      </w:r>
      <w:r w:rsidR="005F5B7A" w:rsidRPr="009E36A4">
        <w:rPr>
          <w:rFonts w:hint="eastAsia"/>
          <w:kern w:val="0"/>
        </w:rPr>
        <w:t>端与网络直接相连。</w:t>
      </w:r>
    </w:p>
    <w:p w14:paraId="323F08A6" w14:textId="5B0629BC" w:rsidR="00B5772B" w:rsidRPr="009E36A4" w:rsidRDefault="00B5772B" w:rsidP="00B5772B">
      <w:pPr>
        <w:pStyle w:val="3"/>
        <w:spacing w:beforeLines="50" w:before="156" w:afterLines="50" w:after="156" w:line="360" w:lineRule="exact"/>
        <w:ind w:firstLineChars="196" w:firstLine="412"/>
        <w:rPr>
          <w:rFonts w:ascii="Times New Roman" w:hAnsi="Times New Roman"/>
          <w:b w:val="0"/>
          <w:sz w:val="21"/>
          <w:szCs w:val="21"/>
          <w:lang w:eastAsia="zh-CN"/>
        </w:rPr>
      </w:pPr>
      <w:bookmarkStart w:id="136" w:name="_Toc484634832"/>
      <w:r w:rsidRPr="009E36A4">
        <w:rPr>
          <w:rFonts w:ascii="Times New Roman" w:hAnsi="Times New Roman" w:hint="eastAsia"/>
          <w:b w:val="0"/>
          <w:sz w:val="21"/>
          <w:szCs w:val="21"/>
          <w:lang w:eastAsia="zh-CN"/>
        </w:rPr>
        <w:t>6.</w:t>
      </w:r>
      <w:r w:rsidR="00943A98">
        <w:rPr>
          <w:rFonts w:ascii="Times New Roman" w:hAnsi="Times New Roman"/>
          <w:b w:val="0"/>
          <w:sz w:val="21"/>
          <w:szCs w:val="21"/>
          <w:lang w:eastAsia="zh-CN"/>
        </w:rPr>
        <w:t>5</w:t>
      </w:r>
      <w:r w:rsidRPr="009E36A4">
        <w:rPr>
          <w:rFonts w:ascii="Times New Roman" w:hAnsi="Times New Roman" w:hint="eastAsia"/>
          <w:b w:val="0"/>
          <w:sz w:val="21"/>
          <w:szCs w:val="21"/>
          <w:lang w:eastAsia="zh-CN"/>
        </w:rPr>
        <w:t>.2</w:t>
      </w:r>
      <w:r w:rsidRPr="009E36A4">
        <w:rPr>
          <w:rFonts w:ascii="Times New Roman" w:hAnsi="Times New Roman"/>
          <w:b w:val="0"/>
          <w:sz w:val="21"/>
          <w:szCs w:val="21"/>
          <w:lang w:eastAsia="zh-CN"/>
        </w:rPr>
        <w:t xml:space="preserve"> </w:t>
      </w:r>
      <w:r w:rsidR="002E786F">
        <w:rPr>
          <w:rFonts w:ascii="Times New Roman" w:hAnsi="Times New Roman" w:hint="eastAsia"/>
          <w:b w:val="0"/>
          <w:sz w:val="21"/>
          <w:szCs w:val="21"/>
          <w:lang w:eastAsia="zh-CN"/>
        </w:rPr>
        <w:t>实验验证</w:t>
      </w:r>
      <w:bookmarkEnd w:id="136"/>
    </w:p>
    <w:p w14:paraId="373B9854" w14:textId="79A0DE5E" w:rsidR="00DE4D4D" w:rsidRDefault="00B125C6" w:rsidP="00D06896">
      <w:pPr>
        <w:spacing w:line="360" w:lineRule="exact"/>
        <w:jc w:val="left"/>
      </w:pPr>
      <w:r w:rsidRPr="009E36A4">
        <w:tab/>
      </w:r>
      <w:r w:rsidRPr="009E36A4">
        <w:rPr>
          <w:rFonts w:hint="eastAsia"/>
        </w:rPr>
        <w:t>首先是波特率的验证。本系统中</w:t>
      </w:r>
      <w:r w:rsidRPr="009E36A4">
        <w:rPr>
          <w:rFonts w:hint="eastAsia"/>
        </w:rPr>
        <w:t>CAN</w:t>
      </w:r>
      <w:r w:rsidRPr="009E36A4">
        <w:rPr>
          <w:rFonts w:hint="eastAsia"/>
        </w:rPr>
        <w:t>报文采用的是</w:t>
      </w:r>
      <w:r w:rsidRPr="009E36A4">
        <w:rPr>
          <w:rFonts w:hint="eastAsia"/>
        </w:rPr>
        <w:t>1M</w:t>
      </w:r>
      <w:r w:rsidRPr="009E36A4">
        <w:t>bps</w:t>
      </w:r>
      <w:r w:rsidRPr="009E36A4">
        <w:rPr>
          <w:rFonts w:hint="eastAsia"/>
        </w:rPr>
        <w:t>的波特率进行传输，因此在</w:t>
      </w:r>
      <w:r w:rsidRPr="009E36A4">
        <w:rPr>
          <w:rFonts w:hint="eastAsia"/>
        </w:rPr>
        <w:lastRenderedPageBreak/>
        <w:t>系统中出现别的波特率的</w:t>
      </w:r>
      <w:r w:rsidRPr="009E36A4">
        <w:rPr>
          <w:rFonts w:hint="eastAsia"/>
        </w:rPr>
        <w:t>CAN</w:t>
      </w:r>
      <w:r w:rsidRPr="009E36A4">
        <w:rPr>
          <w:rFonts w:hint="eastAsia"/>
        </w:rPr>
        <w:t>节点时，系统将无法工作。在上位机中我们采用了</w:t>
      </w:r>
      <w:r w:rsidRPr="009E36A4">
        <w:rPr>
          <w:rFonts w:hint="eastAsia"/>
        </w:rPr>
        <w:t>800k</w:t>
      </w:r>
      <w:r w:rsidRPr="009E36A4">
        <w:t>bps</w:t>
      </w:r>
      <w:r w:rsidRPr="009E36A4">
        <w:rPr>
          <w:rFonts w:hint="eastAsia"/>
        </w:rPr>
        <w:t>和</w:t>
      </w:r>
      <w:r w:rsidRPr="009E36A4">
        <w:rPr>
          <w:rFonts w:hint="eastAsia"/>
        </w:rPr>
        <w:t>500kbps</w:t>
      </w:r>
      <w:r w:rsidRPr="009E36A4">
        <w:rPr>
          <w:rFonts w:hint="eastAsia"/>
        </w:rPr>
        <w:t>的波特率进行传输时均出现了传输出错的报错，因此满足了实验要求的</w:t>
      </w:r>
      <w:r w:rsidRPr="009E36A4">
        <w:rPr>
          <w:rFonts w:hint="eastAsia"/>
        </w:rPr>
        <w:t>1Mbps</w:t>
      </w:r>
      <w:r w:rsidRPr="009E36A4">
        <w:rPr>
          <w:rFonts w:hint="eastAsia"/>
        </w:rPr>
        <w:t>进行传输的要求。</w:t>
      </w:r>
    </w:p>
    <w:p w14:paraId="2B7FBE4D" w14:textId="76EB533E" w:rsidR="00C47EED" w:rsidRDefault="00C47EED" w:rsidP="00D06896">
      <w:pPr>
        <w:spacing w:line="360" w:lineRule="exact"/>
        <w:jc w:val="left"/>
      </w:pPr>
    </w:p>
    <w:p w14:paraId="3CE57A91" w14:textId="77777777" w:rsidR="00C47EED" w:rsidRPr="009E36A4" w:rsidRDefault="00C47EED" w:rsidP="00D06896">
      <w:pPr>
        <w:spacing w:line="360" w:lineRule="exact"/>
        <w:jc w:val="left"/>
      </w:pPr>
    </w:p>
    <w:p w14:paraId="044FA80F" w14:textId="5AE2B59D" w:rsidR="005C32A4" w:rsidRDefault="005C32A4" w:rsidP="005C32A4">
      <w:pPr>
        <w:autoSpaceDE w:val="0"/>
        <w:autoSpaceDN w:val="0"/>
        <w:spacing w:line="360" w:lineRule="exact"/>
        <w:jc w:val="center"/>
        <w:rPr>
          <w:rFonts w:eastAsia="黑体"/>
          <w:sz w:val="18"/>
          <w:szCs w:val="18"/>
        </w:rPr>
      </w:pPr>
      <w:r w:rsidRPr="009E36A4">
        <w:rPr>
          <w:rFonts w:eastAsia="黑体" w:hint="eastAsia"/>
          <w:sz w:val="18"/>
          <w:szCs w:val="18"/>
        </w:rPr>
        <w:t>表</w:t>
      </w:r>
      <w:r w:rsidRPr="009E36A4">
        <w:rPr>
          <w:rFonts w:eastAsia="黑体" w:hint="eastAsia"/>
          <w:sz w:val="18"/>
          <w:szCs w:val="18"/>
        </w:rPr>
        <w:t>6.5</w:t>
      </w:r>
      <w:r w:rsidRPr="009E36A4">
        <w:rPr>
          <w:rFonts w:eastAsia="黑体"/>
          <w:sz w:val="18"/>
          <w:szCs w:val="18"/>
        </w:rPr>
        <w:t xml:space="preserve"> CAN</w:t>
      </w:r>
      <w:r w:rsidRPr="009E36A4">
        <w:rPr>
          <w:rFonts w:eastAsia="黑体" w:hint="eastAsia"/>
          <w:sz w:val="18"/>
          <w:szCs w:val="18"/>
        </w:rPr>
        <w:t>总线通信主要参数</w:t>
      </w:r>
    </w:p>
    <w:tbl>
      <w:tblPr>
        <w:tblStyle w:val="afa"/>
        <w:tblW w:w="0" w:type="auto"/>
        <w:tblInd w:w="534" w:type="dxa"/>
        <w:tblLook w:val="04A0" w:firstRow="1" w:lastRow="0" w:firstColumn="1" w:lastColumn="0" w:noHBand="0" w:noVBand="1"/>
      </w:tblPr>
      <w:tblGrid>
        <w:gridCol w:w="2385"/>
        <w:gridCol w:w="2667"/>
        <w:gridCol w:w="2453"/>
      </w:tblGrid>
      <w:tr w:rsidR="00FE5DC4" w14:paraId="6C09EFFA" w14:textId="77777777" w:rsidTr="00350574">
        <w:trPr>
          <w:trHeight w:val="269"/>
        </w:trPr>
        <w:tc>
          <w:tcPr>
            <w:tcW w:w="2385" w:type="dxa"/>
          </w:tcPr>
          <w:p w14:paraId="0401D62B" w14:textId="4903951B"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波特率</w:t>
            </w:r>
          </w:p>
        </w:tc>
        <w:tc>
          <w:tcPr>
            <w:tcW w:w="2667" w:type="dxa"/>
          </w:tcPr>
          <w:p w14:paraId="5581D1A3" w14:textId="666936ED"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帧格式</w:t>
            </w:r>
          </w:p>
        </w:tc>
        <w:tc>
          <w:tcPr>
            <w:tcW w:w="2453" w:type="dxa"/>
          </w:tcPr>
          <w:p w14:paraId="705445E2" w14:textId="4D3CBC4E"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传输字节</w:t>
            </w:r>
          </w:p>
        </w:tc>
      </w:tr>
      <w:tr w:rsidR="00FE5DC4" w14:paraId="5E670BBD" w14:textId="77777777" w:rsidTr="00350574">
        <w:trPr>
          <w:trHeight w:val="232"/>
        </w:trPr>
        <w:tc>
          <w:tcPr>
            <w:tcW w:w="2385" w:type="dxa"/>
          </w:tcPr>
          <w:p w14:paraId="544833D8" w14:textId="52687F54"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1Mbps</w:t>
            </w:r>
          </w:p>
        </w:tc>
        <w:tc>
          <w:tcPr>
            <w:tcW w:w="2667" w:type="dxa"/>
          </w:tcPr>
          <w:p w14:paraId="70F9C034" w14:textId="52B7173A"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标准帧</w:t>
            </w:r>
          </w:p>
        </w:tc>
        <w:tc>
          <w:tcPr>
            <w:tcW w:w="2453" w:type="dxa"/>
          </w:tcPr>
          <w:p w14:paraId="384F89D2" w14:textId="27357317"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8</w:t>
            </w:r>
            <w:r>
              <w:rPr>
                <w:rFonts w:eastAsiaTheme="minorEastAsia" w:hint="eastAsia"/>
                <w:szCs w:val="22"/>
              </w:rPr>
              <w:t>字节</w:t>
            </w:r>
          </w:p>
        </w:tc>
      </w:tr>
    </w:tbl>
    <w:p w14:paraId="43C81F5D" w14:textId="72F51B11" w:rsidR="005C32A4" w:rsidRPr="009E36A4" w:rsidRDefault="00F47671" w:rsidP="00D06896">
      <w:pPr>
        <w:spacing w:line="360" w:lineRule="exact"/>
        <w:jc w:val="left"/>
      </w:pPr>
      <w:r w:rsidRPr="009E36A4">
        <w:tab/>
      </w:r>
      <w:r w:rsidRPr="009E36A4">
        <w:rPr>
          <w:rFonts w:hint="eastAsia"/>
        </w:rPr>
        <w:t>在满足系统网络波特率</w:t>
      </w:r>
      <w:r w:rsidR="00410B28">
        <w:rPr>
          <w:rFonts w:hint="eastAsia"/>
        </w:rPr>
        <w:t>和通信</w:t>
      </w:r>
      <w:r w:rsidRPr="009E36A4">
        <w:rPr>
          <w:rFonts w:hint="eastAsia"/>
        </w:rPr>
        <w:t>验证后，就可以进行接下来的网络通信和操作验证</w:t>
      </w:r>
      <w:r w:rsidR="00C86905" w:rsidRPr="009E36A4">
        <w:rPr>
          <w:rFonts w:hint="eastAsia"/>
        </w:rPr>
        <w:t>：</w:t>
      </w:r>
    </w:p>
    <w:p w14:paraId="6F68020F" w14:textId="77777777" w:rsidR="00C86905" w:rsidRPr="009E36A4" w:rsidRDefault="00C86905" w:rsidP="00C86905">
      <w:pPr>
        <w:pStyle w:val="af5"/>
        <w:numPr>
          <w:ilvl w:val="0"/>
          <w:numId w:val="34"/>
        </w:numPr>
        <w:spacing w:line="360" w:lineRule="exact"/>
        <w:ind w:firstLineChars="0"/>
        <w:jc w:val="left"/>
        <w:rPr>
          <w:rFonts w:ascii="Times New Roman" w:hAnsi="Times New Roman"/>
        </w:rPr>
      </w:pPr>
      <w:r w:rsidRPr="009E36A4">
        <w:rPr>
          <w:rFonts w:ascii="Times New Roman" w:hAnsi="Times New Roman" w:hint="eastAsia"/>
        </w:rPr>
        <w:t>自动制动</w:t>
      </w:r>
    </w:p>
    <w:p w14:paraId="0423DA09" w14:textId="18B99AEC" w:rsidR="00C86905" w:rsidRPr="009E36A4" w:rsidRDefault="00CE0C02" w:rsidP="00A23AA5">
      <w:pPr>
        <w:spacing w:line="360" w:lineRule="exact"/>
        <w:ind w:firstLine="412"/>
        <w:jc w:val="left"/>
      </w:pPr>
      <w:r w:rsidRPr="009E36A4">
        <w:rPr>
          <w:rFonts w:hint="eastAsia"/>
          <w:noProof/>
        </w:rPr>
        <w:drawing>
          <wp:anchor distT="0" distB="0" distL="114300" distR="114300" simplePos="0" relativeHeight="251651072" behindDoc="0" locked="0" layoutInCell="1" allowOverlap="1" wp14:anchorId="3E14B1A6" wp14:editId="7B456BEA">
            <wp:simplePos x="0" y="0"/>
            <wp:positionH relativeFrom="margin">
              <wp:posOffset>458774</wp:posOffset>
            </wp:positionH>
            <wp:positionV relativeFrom="paragraph">
              <wp:posOffset>591792</wp:posOffset>
            </wp:positionV>
            <wp:extent cx="4488815" cy="3276600"/>
            <wp:effectExtent l="0" t="0" r="6985"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x01.bmp"/>
                    <pic:cNvPicPr/>
                  </pic:nvPicPr>
                  <pic:blipFill>
                    <a:blip r:embed="rId82">
                      <a:extLst>
                        <a:ext uri="{28A0092B-C50C-407E-A947-70E740481C1C}">
                          <a14:useLocalDpi xmlns:a14="http://schemas.microsoft.com/office/drawing/2010/main" val="0"/>
                        </a:ext>
                      </a:extLst>
                    </a:blip>
                    <a:stretch>
                      <a:fillRect/>
                    </a:stretch>
                  </pic:blipFill>
                  <pic:spPr>
                    <a:xfrm>
                      <a:off x="0" y="0"/>
                      <a:ext cx="4488815" cy="3276600"/>
                    </a:xfrm>
                    <a:prstGeom prst="rect">
                      <a:avLst/>
                    </a:prstGeom>
                  </pic:spPr>
                </pic:pic>
              </a:graphicData>
            </a:graphic>
            <wp14:sizeRelH relativeFrom="margin">
              <wp14:pctWidth>0</wp14:pctWidth>
            </wp14:sizeRelH>
            <wp14:sizeRelV relativeFrom="margin">
              <wp14:pctHeight>0</wp14:pctHeight>
            </wp14:sizeRelV>
          </wp:anchor>
        </w:drawing>
      </w:r>
      <w:r w:rsidR="00C86905" w:rsidRPr="009E36A4">
        <w:rPr>
          <w:rFonts w:hint="eastAsia"/>
        </w:rPr>
        <w:t>在自动制动情况下，</w:t>
      </w:r>
      <w:r w:rsidR="00C86905" w:rsidRPr="009E36A4">
        <w:rPr>
          <w:rFonts w:hint="eastAsia"/>
        </w:rPr>
        <w:t>EBV</w:t>
      </w:r>
      <w:r w:rsidR="00A23AA5" w:rsidRPr="009E36A4">
        <w:rPr>
          <w:rFonts w:hint="eastAsia"/>
        </w:rPr>
        <w:t>自动手柄由司机操作，然后发送操作报文到</w:t>
      </w:r>
      <w:r w:rsidR="006A768F">
        <w:rPr>
          <w:rFonts w:hint="eastAsia"/>
        </w:rPr>
        <w:t>网络</w:t>
      </w:r>
      <w:r w:rsidR="00A23AA5" w:rsidRPr="009E36A4">
        <w:rPr>
          <w:rFonts w:hint="eastAsia"/>
        </w:rPr>
        <w:t>，</w:t>
      </w:r>
      <w:r w:rsidR="00A23AA5" w:rsidRPr="009E36A4">
        <w:rPr>
          <w:rFonts w:hint="eastAsia"/>
        </w:rPr>
        <w:t>IPM</w:t>
      </w:r>
      <w:r w:rsidR="00A23AA5" w:rsidRPr="009E36A4">
        <w:rPr>
          <w:rFonts w:hint="eastAsia"/>
        </w:rPr>
        <w:t>核对无误后则会对</w:t>
      </w:r>
      <w:r w:rsidR="00A23AA5" w:rsidRPr="009E36A4">
        <w:rPr>
          <w:rFonts w:hint="eastAsia"/>
        </w:rPr>
        <w:t>EPCU</w:t>
      </w:r>
      <w:r w:rsidR="00A23AA5" w:rsidRPr="009E36A4">
        <w:rPr>
          <w:rFonts w:hint="eastAsia"/>
        </w:rPr>
        <w:t>各节点发送控制报文</w:t>
      </w:r>
      <w:r>
        <w:rPr>
          <w:rFonts w:hint="eastAsia"/>
        </w:rPr>
        <w:t>，</w:t>
      </w:r>
      <w:r w:rsidR="00BE37BC">
        <w:rPr>
          <w:rFonts w:hint="eastAsia"/>
        </w:rPr>
        <w:t>报文情况如下图：</w:t>
      </w:r>
    </w:p>
    <w:p w14:paraId="6E7043FD" w14:textId="242774D3" w:rsidR="00A23AA5" w:rsidRPr="009E36A4" w:rsidRDefault="00A23AA5" w:rsidP="00753CFE">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r w:rsidR="00234253">
        <w:rPr>
          <w:rFonts w:eastAsia="黑体" w:cs="Arial" w:hint="eastAsia"/>
          <w:kern w:val="0"/>
          <w:sz w:val="18"/>
          <w:szCs w:val="18"/>
        </w:rPr>
        <w:t>10</w:t>
      </w:r>
      <w:r w:rsidRPr="009E36A4">
        <w:rPr>
          <w:rFonts w:eastAsia="黑体" w:cs="Arial"/>
          <w:kern w:val="0"/>
          <w:sz w:val="18"/>
          <w:szCs w:val="18"/>
        </w:rPr>
        <w:t xml:space="preserve"> </w:t>
      </w:r>
      <w:r w:rsidRPr="009E36A4">
        <w:rPr>
          <w:rFonts w:eastAsia="黑体" w:cs="Arial" w:hint="eastAsia"/>
          <w:kern w:val="0"/>
          <w:sz w:val="18"/>
          <w:szCs w:val="18"/>
        </w:rPr>
        <w:t>自动制动网络中报文发送情况</w:t>
      </w:r>
    </w:p>
    <w:p w14:paraId="63ED2E01" w14:textId="2C46D7F2" w:rsidR="00A23AA5" w:rsidRPr="009E36A4" w:rsidRDefault="00A23AA5" w:rsidP="00A23AA5">
      <w:pPr>
        <w:spacing w:line="360" w:lineRule="exact"/>
        <w:ind w:firstLine="412"/>
        <w:jc w:val="center"/>
      </w:pPr>
    </w:p>
    <w:p w14:paraId="1D0AC830" w14:textId="1E265706" w:rsidR="00A23AA5" w:rsidRDefault="00A23AA5" w:rsidP="00A23AA5">
      <w:pPr>
        <w:spacing w:line="360" w:lineRule="exact"/>
        <w:ind w:firstLine="412"/>
        <w:jc w:val="left"/>
        <w:rPr>
          <w:ins w:id="137" w:author="Quan Wen" w:date="2017-06-09T10:59:00Z"/>
        </w:rPr>
      </w:pPr>
      <w:r w:rsidRPr="009E36A4">
        <w:rPr>
          <w:rFonts w:hint="eastAsia"/>
        </w:rPr>
        <w:t>由图中可以看出，</w:t>
      </w:r>
      <w:r w:rsidR="00605A84">
        <w:rPr>
          <w:rFonts w:hint="eastAsia"/>
        </w:rPr>
        <w:t>EBV</w:t>
      </w:r>
      <w:r w:rsidR="00605A84">
        <w:rPr>
          <w:rFonts w:hint="eastAsia"/>
        </w:rPr>
        <w:t>节点或</w:t>
      </w:r>
      <w:r w:rsidR="00605A84">
        <w:rPr>
          <w:rFonts w:hint="eastAsia"/>
        </w:rPr>
        <w:t>IPM</w:t>
      </w:r>
      <w:r w:rsidR="00605A84">
        <w:rPr>
          <w:rFonts w:hint="eastAsia"/>
        </w:rPr>
        <w:t>端</w:t>
      </w:r>
      <w:r w:rsidRPr="009E36A4">
        <w:rPr>
          <w:rFonts w:hint="eastAsia"/>
        </w:rPr>
        <w:t>发出帧</w:t>
      </w:r>
      <w:r w:rsidRPr="009E36A4">
        <w:rPr>
          <w:rFonts w:hint="eastAsia"/>
        </w:rPr>
        <w:t>ID</w:t>
      </w:r>
      <w:r w:rsidRPr="009E36A4">
        <w:rPr>
          <w:rFonts w:hint="eastAsia"/>
        </w:rPr>
        <w:t>为</w:t>
      </w:r>
      <w:r w:rsidRPr="009E36A4">
        <w:rPr>
          <w:rFonts w:hint="eastAsia"/>
        </w:rPr>
        <w:t>0x0</w:t>
      </w:r>
      <w:r w:rsidRPr="009E36A4">
        <w:t>03</w:t>
      </w:r>
      <w:r w:rsidRPr="009E36A4">
        <w:rPr>
          <w:rFonts w:hint="eastAsia"/>
        </w:rPr>
        <w:t>的</w:t>
      </w:r>
      <w:r w:rsidR="00605A84">
        <w:rPr>
          <w:rFonts w:hint="eastAsia"/>
        </w:rPr>
        <w:t>操作</w:t>
      </w:r>
      <w:r w:rsidRPr="009E36A4">
        <w:rPr>
          <w:rFonts w:hint="eastAsia"/>
        </w:rPr>
        <w:t>报文</w:t>
      </w:r>
      <w:r w:rsidR="00605A84">
        <w:rPr>
          <w:rFonts w:hint="eastAsia"/>
        </w:rPr>
        <w:t>时</w:t>
      </w:r>
      <w:r w:rsidRPr="009E36A4">
        <w:rPr>
          <w:rFonts w:hint="eastAsia"/>
        </w:rPr>
        <w:t>，由报文信息可以看出控制报文的控制信息为自动制动模式下的运转位。</w:t>
      </w:r>
      <w:r w:rsidRPr="009E36A4">
        <w:rPr>
          <w:rFonts w:hint="eastAsia"/>
        </w:rPr>
        <w:t>EPCU</w:t>
      </w:r>
      <w:r w:rsidRPr="009E36A4">
        <w:rPr>
          <w:rFonts w:hint="eastAsia"/>
        </w:rPr>
        <w:t>各节点除</w:t>
      </w:r>
      <w:r w:rsidRPr="009E36A4">
        <w:rPr>
          <w:rFonts w:hint="eastAsia"/>
        </w:rPr>
        <w:t>20CP</w:t>
      </w:r>
      <w:r w:rsidRPr="009E36A4">
        <w:rPr>
          <w:rFonts w:hint="eastAsia"/>
        </w:rPr>
        <w:t>外（</w:t>
      </w:r>
      <w:r w:rsidRPr="009E36A4">
        <w:rPr>
          <w:rFonts w:hint="eastAsia"/>
        </w:rPr>
        <w:t>20CP</w:t>
      </w:r>
      <w:r w:rsidRPr="009E36A4">
        <w:rPr>
          <w:rFonts w:hint="eastAsia"/>
        </w:rPr>
        <w:t>节点在自动制动模式运转位无操作）在收到控制报文后均按照要求正常发送应答和通知报文，其中应答报文里还携带了压力信息，各节点对控制报文的</w:t>
      </w:r>
      <w:r w:rsidR="00AF2A52">
        <w:rPr>
          <w:rFonts w:hint="eastAsia"/>
        </w:rPr>
        <w:t>响应如图</w:t>
      </w:r>
      <w:r w:rsidR="00AF2A52">
        <w:rPr>
          <w:rFonts w:hint="eastAsia"/>
        </w:rPr>
        <w:t>6.11</w:t>
      </w:r>
      <w:r w:rsidR="00AF2A52">
        <w:rPr>
          <w:rFonts w:hint="eastAsia"/>
        </w:rPr>
        <w:t>所示。</w:t>
      </w:r>
      <w:r w:rsidR="00CE7022">
        <w:rPr>
          <w:rFonts w:hint="eastAsia"/>
        </w:rPr>
        <w:t>在</w:t>
      </w:r>
      <w:r w:rsidR="00AF2A52">
        <w:rPr>
          <w:rFonts w:hint="eastAsia"/>
        </w:rPr>
        <w:t>自动制动运转位</w:t>
      </w:r>
      <w:r w:rsidR="00CE7022">
        <w:rPr>
          <w:rFonts w:hint="eastAsia"/>
        </w:rPr>
        <w:t>时</w:t>
      </w:r>
      <w:r w:rsidR="00AF2A52">
        <w:rPr>
          <w:rFonts w:hint="eastAsia"/>
        </w:rPr>
        <w:t>，均衡风缸的压力应为</w:t>
      </w:r>
      <w:r w:rsidR="00AF2A52">
        <w:rPr>
          <w:rFonts w:hint="eastAsia"/>
        </w:rPr>
        <w:t>500kPa</w:t>
      </w:r>
      <w:r w:rsidR="00AF2A52">
        <w:rPr>
          <w:rFonts w:hint="eastAsia"/>
        </w:rPr>
        <w:t>，因此，</w:t>
      </w:r>
      <w:r w:rsidR="00AF2A52">
        <w:rPr>
          <w:rFonts w:hint="eastAsia"/>
        </w:rPr>
        <w:t>ERCP</w:t>
      </w:r>
      <w:r w:rsidR="00AF2A52">
        <w:rPr>
          <w:rFonts w:hint="eastAsia"/>
        </w:rPr>
        <w:t>将打开</w:t>
      </w:r>
      <w:r w:rsidR="00AF2A52">
        <w:rPr>
          <w:rFonts w:hint="eastAsia"/>
        </w:rPr>
        <w:t>APP</w:t>
      </w:r>
      <w:r w:rsidR="00AF2A52">
        <w:rPr>
          <w:rFonts w:hint="eastAsia"/>
        </w:rPr>
        <w:t>进行充风，而</w:t>
      </w:r>
      <w:r w:rsidR="00AF2A52">
        <w:rPr>
          <w:rFonts w:hint="eastAsia"/>
        </w:rPr>
        <w:t>MVER</w:t>
      </w:r>
      <w:r w:rsidR="0064030F">
        <w:rPr>
          <w:rFonts w:hint="eastAsia"/>
        </w:rPr>
        <w:t>和</w:t>
      </w:r>
      <w:r w:rsidR="0064030F">
        <w:rPr>
          <w:rFonts w:hint="eastAsia"/>
        </w:rPr>
        <w:t>16CP</w:t>
      </w:r>
      <w:r w:rsidR="0064030F">
        <w:rPr>
          <w:rFonts w:hint="eastAsia"/>
        </w:rPr>
        <w:t>的</w:t>
      </w:r>
      <w:r w:rsidR="0064030F">
        <w:rPr>
          <w:rFonts w:hint="eastAsia"/>
        </w:rPr>
        <w:t>MV16</w:t>
      </w:r>
      <w:r w:rsidR="00AF2A52">
        <w:rPr>
          <w:rFonts w:hint="eastAsia"/>
        </w:rPr>
        <w:t>为常得电状态，因此，也呈现闭合状态。</w:t>
      </w:r>
    </w:p>
    <w:p w14:paraId="4771C007" w14:textId="61F7BA48" w:rsidR="00AD0251" w:rsidRPr="009E36A4" w:rsidRDefault="00AD0251" w:rsidP="00A23AA5">
      <w:pPr>
        <w:spacing w:line="360" w:lineRule="exact"/>
        <w:ind w:firstLine="412"/>
        <w:jc w:val="left"/>
      </w:pPr>
    </w:p>
    <w:p w14:paraId="41AE9B86" w14:textId="5BB53120" w:rsidR="005F484E" w:rsidRPr="009E36A4" w:rsidRDefault="002C70D4" w:rsidP="00355240">
      <w:pPr>
        <w:spacing w:line="360" w:lineRule="exact"/>
        <w:ind w:firstLineChars="150" w:firstLine="315"/>
        <w:jc w:val="center"/>
        <w:rPr>
          <w:rFonts w:eastAsia="黑体" w:cs="Arial"/>
          <w:kern w:val="0"/>
          <w:sz w:val="18"/>
          <w:szCs w:val="18"/>
        </w:rPr>
      </w:pPr>
      <w:r w:rsidRPr="009E36A4">
        <w:rPr>
          <w:noProof/>
        </w:rPr>
        <w:lastRenderedPageBreak/>
        <w:drawing>
          <wp:anchor distT="0" distB="0" distL="114300" distR="114300" simplePos="0" relativeHeight="251655680" behindDoc="0" locked="0" layoutInCell="1" allowOverlap="1" wp14:anchorId="2249AAE7" wp14:editId="4DAF413B">
            <wp:simplePos x="0" y="0"/>
            <wp:positionH relativeFrom="margin">
              <wp:posOffset>696844</wp:posOffset>
            </wp:positionH>
            <wp:positionV relativeFrom="paragraph">
              <wp:posOffset>52015</wp:posOffset>
            </wp:positionV>
            <wp:extent cx="4257675" cy="1438275"/>
            <wp:effectExtent l="0" t="0" r="9525" b="952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BaiduYunDownload\985798149\985798149\FileRecv\MobileFile\IMG20170603164731.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404"/>
                    <a:stretch/>
                  </pic:blipFill>
                  <pic:spPr bwMode="auto">
                    <a:xfrm>
                      <a:off x="0" y="0"/>
                      <a:ext cx="4257675"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84E" w:rsidRPr="009E36A4">
        <w:rPr>
          <w:rFonts w:eastAsia="黑体" w:cs="Arial" w:hint="eastAsia"/>
          <w:kern w:val="0"/>
          <w:sz w:val="18"/>
          <w:szCs w:val="18"/>
        </w:rPr>
        <w:t>图</w:t>
      </w:r>
      <w:r w:rsidR="005F484E" w:rsidRPr="009E36A4">
        <w:rPr>
          <w:rFonts w:eastAsia="黑体" w:cs="Arial" w:hint="eastAsia"/>
          <w:kern w:val="0"/>
          <w:sz w:val="18"/>
          <w:szCs w:val="18"/>
        </w:rPr>
        <w:t>6.1</w:t>
      </w:r>
      <w:r w:rsidR="00234253">
        <w:rPr>
          <w:rFonts w:eastAsia="黑体" w:cs="Arial" w:hint="eastAsia"/>
          <w:kern w:val="0"/>
          <w:sz w:val="18"/>
          <w:szCs w:val="18"/>
        </w:rPr>
        <w:t>1</w:t>
      </w:r>
      <w:r w:rsidR="005F484E" w:rsidRPr="009E36A4">
        <w:rPr>
          <w:rFonts w:eastAsia="黑体" w:cs="Arial"/>
          <w:kern w:val="0"/>
          <w:sz w:val="18"/>
          <w:szCs w:val="18"/>
        </w:rPr>
        <w:t xml:space="preserve"> </w:t>
      </w:r>
      <w:r w:rsidR="005F484E" w:rsidRPr="009E36A4">
        <w:rPr>
          <w:rFonts w:eastAsia="黑体" w:cs="Arial" w:hint="eastAsia"/>
          <w:kern w:val="0"/>
          <w:sz w:val="18"/>
          <w:szCs w:val="18"/>
        </w:rPr>
        <w:t>自动制动运转位节点响应操作</w:t>
      </w:r>
    </w:p>
    <w:p w14:paraId="62914576" w14:textId="5113170A" w:rsidR="00355240" w:rsidRPr="009E36A4" w:rsidRDefault="00355240" w:rsidP="00355240">
      <w:pPr>
        <w:spacing w:line="360" w:lineRule="exact"/>
        <w:ind w:firstLineChars="150" w:firstLine="270"/>
        <w:jc w:val="center"/>
        <w:rPr>
          <w:rFonts w:eastAsia="黑体" w:cs="Arial"/>
          <w:kern w:val="0"/>
          <w:sz w:val="18"/>
          <w:szCs w:val="18"/>
        </w:rPr>
      </w:pPr>
    </w:p>
    <w:p w14:paraId="7A229B47" w14:textId="4E49658C" w:rsidR="00A23AA5" w:rsidRPr="009E36A4" w:rsidRDefault="0071726C" w:rsidP="00A23AA5">
      <w:pPr>
        <w:spacing w:line="360" w:lineRule="exact"/>
        <w:ind w:firstLine="412"/>
        <w:jc w:val="left"/>
      </w:pPr>
      <w:r>
        <w:rPr>
          <w:rFonts w:hint="eastAsia"/>
        </w:rPr>
        <w:t>当处于初制位和全制动位及其之间时，均衡风缸应进行降压操作，其</w:t>
      </w:r>
      <w:r>
        <w:rPr>
          <w:rFonts w:hint="eastAsia"/>
        </w:rPr>
        <w:t>REL</w:t>
      </w:r>
      <w:r>
        <w:rPr>
          <w:rFonts w:hint="eastAsia"/>
        </w:rPr>
        <w:t>应打开进行降压，这里不做展示。</w:t>
      </w:r>
    </w:p>
    <w:p w14:paraId="1CABE3B6" w14:textId="77950A69" w:rsidR="005C32A4" w:rsidRPr="009E36A4" w:rsidRDefault="006D62DC" w:rsidP="006D62DC">
      <w:pPr>
        <w:pStyle w:val="af5"/>
        <w:numPr>
          <w:ilvl w:val="0"/>
          <w:numId w:val="34"/>
        </w:numPr>
        <w:spacing w:line="360" w:lineRule="exact"/>
        <w:ind w:firstLineChars="0"/>
        <w:jc w:val="left"/>
        <w:rPr>
          <w:rFonts w:ascii="Times New Roman" w:hAnsi="Times New Roman"/>
        </w:rPr>
      </w:pPr>
      <w:r w:rsidRPr="009E36A4">
        <w:rPr>
          <w:rFonts w:ascii="Times New Roman" w:hAnsi="Times New Roman" w:hint="eastAsia"/>
        </w:rPr>
        <w:t>单独制动</w:t>
      </w:r>
    </w:p>
    <w:p w14:paraId="018B0A13" w14:textId="2C69520B" w:rsidR="00B023AB" w:rsidDel="00234253" w:rsidRDefault="00DF37B7" w:rsidP="00DF37B7">
      <w:pPr>
        <w:spacing w:line="360" w:lineRule="exact"/>
        <w:ind w:firstLineChars="128" w:firstLine="269"/>
        <w:jc w:val="left"/>
        <w:rPr>
          <w:del w:id="138" w:author="Quan Wen" w:date="2017-06-09T21:02:00Z"/>
          <w:noProof/>
        </w:rPr>
      </w:pPr>
      <w:r w:rsidRPr="009E36A4">
        <w:rPr>
          <w:rFonts w:hint="eastAsia"/>
          <w:noProof/>
        </w:rPr>
        <w:drawing>
          <wp:anchor distT="0" distB="0" distL="114300" distR="114300" simplePos="0" relativeHeight="251663360" behindDoc="0" locked="0" layoutInCell="1" allowOverlap="1" wp14:anchorId="2AC100C8" wp14:editId="7026A850">
            <wp:simplePos x="0" y="0"/>
            <wp:positionH relativeFrom="margin">
              <wp:posOffset>661670</wp:posOffset>
            </wp:positionH>
            <wp:positionV relativeFrom="paragraph">
              <wp:posOffset>640715</wp:posOffset>
            </wp:positionV>
            <wp:extent cx="4055110" cy="3076575"/>
            <wp:effectExtent l="0" t="0" r="254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x02.bmp"/>
                    <pic:cNvPicPr/>
                  </pic:nvPicPr>
                  <pic:blipFill rotWithShape="1">
                    <a:blip r:embed="rId84">
                      <a:extLst>
                        <a:ext uri="{28A0092B-C50C-407E-A947-70E740481C1C}">
                          <a14:useLocalDpi xmlns:a14="http://schemas.microsoft.com/office/drawing/2010/main" val="0"/>
                        </a:ext>
                      </a:extLst>
                    </a:blip>
                    <a:srcRect r="1205"/>
                    <a:stretch/>
                  </pic:blipFill>
                  <pic:spPr bwMode="auto">
                    <a:xfrm>
                      <a:off x="0" y="0"/>
                      <a:ext cx="4055110" cy="307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008B1D78">
        <w:rPr>
          <w:rFonts w:hint="eastAsia"/>
          <w:noProof/>
        </w:rPr>
        <w:t>当电子制动阀</w:t>
      </w:r>
      <w:r w:rsidR="008B1D78">
        <w:rPr>
          <w:rFonts w:hint="eastAsia"/>
          <w:noProof/>
        </w:rPr>
        <w:t>EBV</w:t>
      </w:r>
      <w:r w:rsidR="008B1D78">
        <w:rPr>
          <w:rFonts w:hint="eastAsia"/>
          <w:noProof/>
        </w:rPr>
        <w:t>单独纸都手柄处于运转位时</w:t>
      </w:r>
      <w:r w:rsidR="006D62DC" w:rsidRPr="009E36A4">
        <w:rPr>
          <w:rFonts w:hint="eastAsia"/>
        </w:rPr>
        <w:t>，</w:t>
      </w:r>
      <w:r w:rsidR="004668E5">
        <w:rPr>
          <w:rFonts w:hint="eastAsia"/>
        </w:rPr>
        <w:t>EBV</w:t>
      </w:r>
      <w:r w:rsidR="004668E5">
        <w:rPr>
          <w:rFonts w:hint="eastAsia"/>
        </w:rPr>
        <w:t>会向网络中发送操作信息报文，</w:t>
      </w:r>
      <w:r w:rsidR="004668E5">
        <w:rPr>
          <w:rFonts w:hint="eastAsia"/>
        </w:rPr>
        <w:t>IPM</w:t>
      </w:r>
      <w:r w:rsidR="004668E5">
        <w:rPr>
          <w:rFonts w:hint="eastAsia"/>
        </w:rPr>
        <w:t>处理后</w:t>
      </w:r>
      <w:r w:rsidR="006D62DC" w:rsidRPr="009E36A4">
        <w:rPr>
          <w:rFonts w:hint="eastAsia"/>
        </w:rPr>
        <w:t>则会发送单独制动下相应控制报文，</w:t>
      </w:r>
      <w:r w:rsidR="00AB39F8" w:rsidRPr="009E36A4">
        <w:rPr>
          <w:rFonts w:hint="eastAsia"/>
        </w:rPr>
        <w:t>此时网络中的响应如下所示：</w:t>
      </w:r>
    </w:p>
    <w:p w14:paraId="32641844" w14:textId="3D541542" w:rsidR="00AB39F8" w:rsidRPr="009E36A4" w:rsidRDefault="00AB39F8" w:rsidP="00355240">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6.1</w:t>
      </w:r>
      <w:r w:rsidR="00234253">
        <w:rPr>
          <w:rFonts w:eastAsia="黑体" w:cs="Arial" w:hint="eastAsia"/>
          <w:kern w:val="0"/>
          <w:sz w:val="18"/>
          <w:szCs w:val="18"/>
        </w:rPr>
        <w:t>2</w:t>
      </w:r>
      <w:r w:rsidRPr="009E36A4">
        <w:rPr>
          <w:rFonts w:eastAsia="黑体" w:cs="Arial"/>
          <w:kern w:val="0"/>
          <w:sz w:val="18"/>
          <w:szCs w:val="18"/>
        </w:rPr>
        <w:t xml:space="preserve"> </w:t>
      </w:r>
      <w:r w:rsidRPr="009E36A4">
        <w:rPr>
          <w:rFonts w:eastAsia="黑体" w:cs="Arial" w:hint="eastAsia"/>
          <w:kern w:val="0"/>
          <w:sz w:val="18"/>
          <w:szCs w:val="18"/>
        </w:rPr>
        <w:t>单独制动下网络中报文情况</w:t>
      </w:r>
    </w:p>
    <w:p w14:paraId="4503B31B" w14:textId="6EBA7A5E" w:rsidR="0050219E" w:rsidRPr="009E36A4" w:rsidRDefault="0050219E" w:rsidP="00AB39F8">
      <w:pPr>
        <w:spacing w:line="360" w:lineRule="exact"/>
        <w:jc w:val="left"/>
        <w:rPr>
          <w:noProof/>
        </w:rPr>
      </w:pPr>
    </w:p>
    <w:p w14:paraId="555A5BD4" w14:textId="5C1C8F28" w:rsidR="00350574" w:rsidRPr="009E36A4" w:rsidRDefault="00AB39F8" w:rsidP="00AB39F8">
      <w:pPr>
        <w:spacing w:line="360" w:lineRule="exact"/>
        <w:jc w:val="left"/>
      </w:pPr>
      <w:r w:rsidRPr="009E36A4">
        <w:tab/>
      </w:r>
      <w:r w:rsidRPr="009E36A4">
        <w:rPr>
          <w:rFonts w:hint="eastAsia"/>
        </w:rPr>
        <w:t>在单独制动模式下只有</w:t>
      </w:r>
      <w:r w:rsidRPr="009E36A4">
        <w:rPr>
          <w:rFonts w:hint="eastAsia"/>
        </w:rPr>
        <w:t>16CP</w:t>
      </w:r>
      <w:r w:rsidRPr="009E36A4">
        <w:rPr>
          <w:rFonts w:hint="eastAsia"/>
        </w:rPr>
        <w:t>、</w:t>
      </w:r>
      <w:r w:rsidRPr="009E36A4">
        <w:rPr>
          <w:rFonts w:hint="eastAsia"/>
        </w:rPr>
        <w:t>20CP</w:t>
      </w:r>
      <w:r w:rsidRPr="009E36A4">
        <w:rPr>
          <w:rFonts w:hint="eastAsia"/>
        </w:rPr>
        <w:t>和</w:t>
      </w:r>
      <w:r w:rsidRPr="009E36A4">
        <w:rPr>
          <w:rFonts w:hint="eastAsia"/>
        </w:rPr>
        <w:t>13CP</w:t>
      </w:r>
      <w:r w:rsidRPr="009E36A4">
        <w:rPr>
          <w:rFonts w:hint="eastAsia"/>
        </w:rPr>
        <w:t>工作，因此可以看出，网络中也只有这三个节点对系统的广播控制报文</w:t>
      </w:r>
      <w:r w:rsidR="0050219E" w:rsidRPr="009E36A4">
        <w:rPr>
          <w:rFonts w:hint="eastAsia"/>
        </w:rPr>
        <w:t>（单独制动运转位）</w:t>
      </w:r>
      <w:r w:rsidRPr="009E36A4">
        <w:rPr>
          <w:rFonts w:hint="eastAsia"/>
        </w:rPr>
        <w:t>进行回应并做出相应操作，</w:t>
      </w:r>
      <w:r w:rsidR="003D6E76">
        <w:rPr>
          <w:rFonts w:hint="eastAsia"/>
        </w:rPr>
        <w:t>运转位时</w:t>
      </w:r>
      <w:r w:rsidR="003D6E76">
        <w:rPr>
          <w:rFonts w:hint="eastAsia"/>
        </w:rPr>
        <w:t>20CP</w:t>
      </w:r>
      <w:r w:rsidR="003D6E76">
        <w:rPr>
          <w:rFonts w:hint="eastAsia"/>
        </w:rPr>
        <w:t>的</w:t>
      </w:r>
      <w:r w:rsidR="003D6E76">
        <w:rPr>
          <w:rFonts w:hint="eastAsia"/>
        </w:rPr>
        <w:t>20</w:t>
      </w:r>
      <w:r w:rsidR="003D6E76">
        <w:rPr>
          <w:rFonts w:hint="eastAsia"/>
        </w:rPr>
        <w:t>管压力应为零，因此</w:t>
      </w:r>
      <w:r w:rsidR="000F3400">
        <w:rPr>
          <w:rFonts w:hint="eastAsia"/>
        </w:rPr>
        <w:t>REL</w:t>
      </w:r>
      <w:r w:rsidR="000F3400">
        <w:rPr>
          <w:rFonts w:hint="eastAsia"/>
        </w:rPr>
        <w:t>导通打开，</w:t>
      </w:r>
      <w:r w:rsidRPr="009E36A4">
        <w:rPr>
          <w:rFonts w:hint="eastAsia"/>
        </w:rPr>
        <w:t>操作如下图所示：</w:t>
      </w:r>
    </w:p>
    <w:p w14:paraId="512386A0" w14:textId="3A44A477" w:rsidR="00350574" w:rsidRPr="009E36A4" w:rsidRDefault="00350574" w:rsidP="007500BD">
      <w:pPr>
        <w:spacing w:line="360" w:lineRule="exact"/>
        <w:ind w:firstLineChars="150" w:firstLine="270"/>
        <w:jc w:val="center"/>
        <w:rPr>
          <w:rFonts w:eastAsia="黑体" w:cs="Arial"/>
          <w:kern w:val="0"/>
          <w:sz w:val="18"/>
          <w:szCs w:val="18"/>
        </w:rPr>
      </w:pPr>
    </w:p>
    <w:p w14:paraId="2EFDDDA6" w14:textId="77777777" w:rsidR="00350574" w:rsidRPr="00350574" w:rsidRDefault="00350574" w:rsidP="00350574">
      <w:pPr>
        <w:spacing w:line="360" w:lineRule="exact"/>
        <w:jc w:val="center"/>
      </w:pPr>
    </w:p>
    <w:p w14:paraId="63DD6D00" w14:textId="66B752FE" w:rsidR="003D6E76" w:rsidRDefault="003D6E76" w:rsidP="003D6E76">
      <w:pPr>
        <w:spacing w:line="360" w:lineRule="exact"/>
        <w:ind w:firstLineChars="150" w:firstLine="315"/>
        <w:jc w:val="center"/>
        <w:rPr>
          <w:rFonts w:eastAsia="黑体" w:cs="Arial"/>
          <w:kern w:val="0"/>
          <w:sz w:val="18"/>
          <w:szCs w:val="18"/>
        </w:rPr>
      </w:pPr>
      <w:r w:rsidRPr="009E36A4">
        <w:rPr>
          <w:noProof/>
        </w:rPr>
        <w:lastRenderedPageBreak/>
        <w:drawing>
          <wp:anchor distT="0" distB="0" distL="114300" distR="114300" simplePos="0" relativeHeight="251659776" behindDoc="0" locked="0" layoutInCell="1" allowOverlap="1" wp14:anchorId="5F86504C" wp14:editId="18833A01">
            <wp:simplePos x="0" y="0"/>
            <wp:positionH relativeFrom="margin">
              <wp:posOffset>343259</wp:posOffset>
            </wp:positionH>
            <wp:positionV relativeFrom="paragraph">
              <wp:posOffset>74654</wp:posOffset>
            </wp:positionV>
            <wp:extent cx="4746625" cy="1788795"/>
            <wp:effectExtent l="0" t="0" r="0" b="190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BaiduYunDownload\985798149\985798149\FileRecv\MobileFile\IMG20170603164935.jpg"/>
                    <pic:cNvPicPr>
                      <a:picLocks noChangeAspect="1" noChangeArrowheads="1"/>
                    </pic:cNvPicPr>
                  </pic:nvPicPr>
                  <pic:blipFill rotWithShape="1">
                    <a:blip r:embed="rId85">
                      <a:extLst>
                        <a:ext uri="{28A0092B-C50C-407E-A947-70E740481C1C}">
                          <a14:useLocalDpi xmlns:a14="http://schemas.microsoft.com/office/drawing/2010/main" val="0"/>
                        </a:ext>
                      </a:extLst>
                    </a:blip>
                    <a:srcRect t="35624" b="7106"/>
                    <a:stretch/>
                  </pic:blipFill>
                  <pic:spPr bwMode="auto">
                    <a:xfrm>
                      <a:off x="0" y="0"/>
                      <a:ext cx="4746625" cy="1788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36A4">
        <w:tab/>
      </w:r>
      <w:r w:rsidRPr="009E36A4">
        <w:rPr>
          <w:rFonts w:eastAsia="黑体" w:cs="Arial" w:hint="eastAsia"/>
          <w:kern w:val="0"/>
          <w:sz w:val="18"/>
          <w:szCs w:val="18"/>
        </w:rPr>
        <w:t>图</w:t>
      </w:r>
      <w:r w:rsidRPr="009E36A4">
        <w:rPr>
          <w:rFonts w:eastAsia="黑体" w:cs="Arial" w:hint="eastAsia"/>
          <w:kern w:val="0"/>
          <w:sz w:val="18"/>
          <w:szCs w:val="18"/>
        </w:rPr>
        <w:t>6.1</w:t>
      </w:r>
      <w:r>
        <w:rPr>
          <w:rFonts w:eastAsia="黑体" w:cs="Arial" w:hint="eastAsia"/>
          <w:kern w:val="0"/>
          <w:sz w:val="18"/>
          <w:szCs w:val="18"/>
        </w:rPr>
        <w:t>3</w:t>
      </w:r>
      <w:r w:rsidRPr="009E36A4">
        <w:rPr>
          <w:rFonts w:eastAsia="黑体" w:cs="Arial"/>
          <w:kern w:val="0"/>
          <w:sz w:val="18"/>
          <w:szCs w:val="18"/>
        </w:rPr>
        <w:t xml:space="preserve"> </w:t>
      </w:r>
      <w:r w:rsidRPr="009E36A4">
        <w:rPr>
          <w:rFonts w:eastAsia="黑体" w:cs="Arial" w:hint="eastAsia"/>
          <w:kern w:val="0"/>
          <w:sz w:val="18"/>
          <w:szCs w:val="18"/>
        </w:rPr>
        <w:t>单独制动运转位各节点响应</w:t>
      </w:r>
    </w:p>
    <w:p w14:paraId="7DA167CC" w14:textId="77777777" w:rsidR="003D6E76" w:rsidRDefault="003D6E76" w:rsidP="00350574">
      <w:pPr>
        <w:spacing w:line="360" w:lineRule="exact"/>
        <w:ind w:firstLine="270"/>
        <w:rPr>
          <w:ins w:id="139" w:author="Quan Wen" w:date="2017-06-09T22:15:00Z"/>
        </w:rPr>
      </w:pPr>
    </w:p>
    <w:p w14:paraId="451EC151" w14:textId="09143163" w:rsidR="0050219E" w:rsidRPr="009E36A4" w:rsidRDefault="0050219E" w:rsidP="00350574">
      <w:pPr>
        <w:spacing w:line="360" w:lineRule="exact"/>
        <w:ind w:firstLine="270"/>
      </w:pPr>
      <w:r w:rsidRPr="009E36A4">
        <w:rPr>
          <w:rFonts w:hint="eastAsia"/>
        </w:rPr>
        <w:t>从图中可以看出，单独制动运转位时，</w:t>
      </w:r>
      <w:r w:rsidRPr="009E36A4">
        <w:rPr>
          <w:rFonts w:hint="eastAsia"/>
        </w:rPr>
        <w:t>20CP</w:t>
      </w:r>
      <w:r w:rsidRPr="009E36A4">
        <w:rPr>
          <w:rFonts w:hint="eastAsia"/>
        </w:rPr>
        <w:t>的</w:t>
      </w:r>
      <w:r w:rsidRPr="009E36A4">
        <w:rPr>
          <w:rFonts w:hint="eastAsia"/>
        </w:rPr>
        <w:t>MVLT</w:t>
      </w:r>
      <w:r w:rsidRPr="009E36A4">
        <w:rPr>
          <w:rFonts w:hint="eastAsia"/>
        </w:rPr>
        <w:t>继电器控制电磁阀和</w:t>
      </w:r>
      <w:r w:rsidRPr="009E36A4">
        <w:rPr>
          <w:rFonts w:hint="eastAsia"/>
        </w:rPr>
        <w:t>MOS</w:t>
      </w:r>
      <w:r w:rsidRPr="009E36A4">
        <w:rPr>
          <w:rFonts w:hint="eastAsia"/>
        </w:rPr>
        <w:t>管控制的</w:t>
      </w:r>
      <w:r w:rsidRPr="009E36A4">
        <w:rPr>
          <w:rFonts w:hint="eastAsia"/>
        </w:rPr>
        <w:t>REL</w:t>
      </w:r>
      <w:r w:rsidRPr="009E36A4">
        <w:rPr>
          <w:rFonts w:hint="eastAsia"/>
        </w:rPr>
        <w:t>工作，</w:t>
      </w:r>
      <w:r w:rsidRPr="009E36A4">
        <w:rPr>
          <w:rFonts w:hint="eastAsia"/>
        </w:rPr>
        <w:t>13CP</w:t>
      </w:r>
      <w:r w:rsidRPr="009E36A4">
        <w:rPr>
          <w:rFonts w:hint="eastAsia"/>
        </w:rPr>
        <w:t>的</w:t>
      </w:r>
      <w:r w:rsidRPr="009E36A4">
        <w:rPr>
          <w:rFonts w:hint="eastAsia"/>
        </w:rPr>
        <w:t>MR-CUT</w:t>
      </w:r>
      <w:r w:rsidRPr="009E36A4">
        <w:rPr>
          <w:rFonts w:hint="eastAsia"/>
        </w:rPr>
        <w:t>也投入工作，响应正常</w:t>
      </w:r>
      <w:r w:rsidR="00781B91" w:rsidRPr="009E36A4">
        <w:rPr>
          <w:rFonts w:hint="eastAsia"/>
        </w:rPr>
        <w:t>，剩余两个运转状态同样正常工作，这里不展示。</w:t>
      </w:r>
    </w:p>
    <w:p w14:paraId="47EB0CB4" w14:textId="2831C38C" w:rsidR="00AB39F8" w:rsidRPr="009E36A4" w:rsidRDefault="002333D9" w:rsidP="002333D9">
      <w:pPr>
        <w:pStyle w:val="af5"/>
        <w:numPr>
          <w:ilvl w:val="0"/>
          <w:numId w:val="34"/>
        </w:numPr>
        <w:spacing w:line="360" w:lineRule="exact"/>
        <w:ind w:firstLineChars="0"/>
        <w:jc w:val="left"/>
        <w:rPr>
          <w:rFonts w:ascii="Times New Roman" w:hAnsi="Times New Roman"/>
        </w:rPr>
      </w:pPr>
      <w:r w:rsidRPr="009E36A4">
        <w:rPr>
          <w:rFonts w:ascii="Times New Roman" w:hAnsi="Times New Roman" w:hint="eastAsia"/>
        </w:rPr>
        <w:t>后备制动</w:t>
      </w:r>
    </w:p>
    <w:p w14:paraId="1F532BC9" w14:textId="740D4F46" w:rsidR="00AB39F8" w:rsidRPr="009E36A4" w:rsidRDefault="002333D9" w:rsidP="002333D9">
      <w:pPr>
        <w:spacing w:line="360" w:lineRule="exact"/>
        <w:ind w:firstLine="412"/>
        <w:jc w:val="left"/>
      </w:pPr>
      <w:r w:rsidRPr="009E36A4">
        <w:rPr>
          <w:noProof/>
        </w:rPr>
        <w:drawing>
          <wp:anchor distT="0" distB="0" distL="114300" distR="114300" simplePos="0" relativeHeight="251659264" behindDoc="0" locked="0" layoutInCell="1" allowOverlap="1" wp14:anchorId="6528CA54" wp14:editId="4A94CB9E">
            <wp:simplePos x="0" y="0"/>
            <wp:positionH relativeFrom="margin">
              <wp:posOffset>266065</wp:posOffset>
            </wp:positionH>
            <wp:positionV relativeFrom="paragraph">
              <wp:posOffset>1036955</wp:posOffset>
            </wp:positionV>
            <wp:extent cx="4737735" cy="3571240"/>
            <wp:effectExtent l="0" t="0" r="5715"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x11houbei.bmp"/>
                    <pic:cNvPicPr/>
                  </pic:nvPicPr>
                  <pic:blipFill>
                    <a:blip r:embed="rId86">
                      <a:extLst>
                        <a:ext uri="{28A0092B-C50C-407E-A947-70E740481C1C}">
                          <a14:useLocalDpi xmlns:a14="http://schemas.microsoft.com/office/drawing/2010/main" val="0"/>
                        </a:ext>
                      </a:extLst>
                    </a:blip>
                    <a:stretch>
                      <a:fillRect/>
                    </a:stretch>
                  </pic:blipFill>
                  <pic:spPr>
                    <a:xfrm>
                      <a:off x="0" y="0"/>
                      <a:ext cx="4737735" cy="3571240"/>
                    </a:xfrm>
                    <a:prstGeom prst="rect">
                      <a:avLst/>
                    </a:prstGeom>
                  </pic:spPr>
                </pic:pic>
              </a:graphicData>
            </a:graphic>
            <wp14:sizeRelH relativeFrom="margin">
              <wp14:pctWidth>0</wp14:pctWidth>
            </wp14:sizeRelH>
            <wp14:sizeRelV relativeFrom="margin">
              <wp14:pctHeight>0</wp14:pctHeight>
            </wp14:sizeRelV>
          </wp:anchor>
        </w:drawing>
      </w:r>
      <w:r w:rsidRPr="009E36A4">
        <w:rPr>
          <w:rFonts w:hint="eastAsia"/>
        </w:rPr>
        <w:t>当</w:t>
      </w:r>
      <w:r w:rsidRPr="009E36A4">
        <w:rPr>
          <w:rFonts w:hint="eastAsia"/>
        </w:rPr>
        <w:t>ERCP</w:t>
      </w:r>
      <w:r w:rsidRPr="009E36A4">
        <w:rPr>
          <w:rFonts w:hint="eastAsia"/>
        </w:rPr>
        <w:t>出现故障时，</w:t>
      </w:r>
      <w:r w:rsidR="00683DA1">
        <w:rPr>
          <w:rFonts w:hint="eastAsia"/>
        </w:rPr>
        <w:t>EBV</w:t>
      </w:r>
      <w:r w:rsidR="00683DA1">
        <w:rPr>
          <w:rFonts w:hint="eastAsia"/>
        </w:rPr>
        <w:t>虽然正常发送操作报文，但是，</w:t>
      </w:r>
      <w:r w:rsidR="00683DA1">
        <w:rPr>
          <w:rFonts w:hint="eastAsia"/>
        </w:rPr>
        <w:t>IPM</w:t>
      </w:r>
      <w:r w:rsidR="00683DA1">
        <w:rPr>
          <w:rFonts w:hint="eastAsia"/>
        </w:rPr>
        <w:t>会将收到的报文进行处理，给出后备制动模式下的控制报文，</w:t>
      </w:r>
      <w:r w:rsidRPr="009E36A4">
        <w:rPr>
          <w:rFonts w:hint="eastAsia"/>
        </w:rPr>
        <w:t>16CP</w:t>
      </w:r>
      <w:r w:rsidR="00683DA1">
        <w:rPr>
          <w:rFonts w:hint="eastAsia"/>
        </w:rPr>
        <w:t>收到后备制动的报文</w:t>
      </w:r>
      <w:r w:rsidRPr="009E36A4">
        <w:rPr>
          <w:rFonts w:hint="eastAsia"/>
        </w:rPr>
        <w:t>便会暂时代替</w:t>
      </w:r>
      <w:r w:rsidRPr="009E36A4">
        <w:rPr>
          <w:rFonts w:hint="eastAsia"/>
        </w:rPr>
        <w:t>ERCP</w:t>
      </w:r>
      <w:r w:rsidRPr="009E36A4">
        <w:rPr>
          <w:rFonts w:hint="eastAsia"/>
        </w:rPr>
        <w:t>工作，而</w:t>
      </w:r>
      <w:r w:rsidRPr="009E36A4">
        <w:rPr>
          <w:rFonts w:hint="eastAsia"/>
        </w:rPr>
        <w:t>16CP</w:t>
      </w:r>
      <w:r w:rsidRPr="009E36A4">
        <w:rPr>
          <w:rFonts w:hint="eastAsia"/>
        </w:rPr>
        <w:t>的状态则由</w:t>
      </w:r>
      <w:r w:rsidRPr="009E36A4">
        <w:rPr>
          <w:rFonts w:hint="eastAsia"/>
        </w:rPr>
        <w:t>DBTV</w:t>
      </w:r>
      <w:r w:rsidRPr="009E36A4">
        <w:rPr>
          <w:rFonts w:hint="eastAsia"/>
        </w:rPr>
        <w:t>代替，</w:t>
      </w:r>
      <w:r w:rsidR="00867AE8">
        <w:rPr>
          <w:rFonts w:hint="eastAsia"/>
        </w:rPr>
        <w:t>DBTV</w:t>
      </w:r>
      <w:r w:rsidR="00867AE8">
        <w:rPr>
          <w:rFonts w:hint="eastAsia"/>
        </w:rPr>
        <w:t>不做为网络节点，因此这里不讨论它的执行</w:t>
      </w:r>
      <w:r w:rsidRPr="009E36A4">
        <w:rPr>
          <w:rFonts w:hint="eastAsia"/>
        </w:rPr>
        <w:t>此时网络中的报文状况如下所示：</w:t>
      </w:r>
    </w:p>
    <w:p w14:paraId="54C3820E" w14:textId="70025E33" w:rsidR="00AB39F8" w:rsidRPr="009E36A4" w:rsidRDefault="002333D9" w:rsidP="00D26D08">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6.1</w:t>
      </w:r>
      <w:r w:rsidR="00096772">
        <w:rPr>
          <w:rFonts w:eastAsia="黑体" w:cs="Arial" w:hint="eastAsia"/>
          <w:kern w:val="0"/>
          <w:sz w:val="18"/>
          <w:szCs w:val="18"/>
        </w:rPr>
        <w:t>4</w:t>
      </w:r>
      <w:r w:rsidRPr="009E36A4">
        <w:rPr>
          <w:rFonts w:eastAsia="黑体" w:cs="Arial"/>
          <w:kern w:val="0"/>
          <w:sz w:val="18"/>
          <w:szCs w:val="18"/>
        </w:rPr>
        <w:t xml:space="preserve"> </w:t>
      </w:r>
      <w:r w:rsidRPr="009E36A4">
        <w:rPr>
          <w:rFonts w:eastAsia="黑体" w:cs="Arial" w:hint="eastAsia"/>
          <w:kern w:val="0"/>
          <w:sz w:val="18"/>
          <w:szCs w:val="18"/>
        </w:rPr>
        <w:t>后备制动网络中报文情况</w:t>
      </w:r>
    </w:p>
    <w:p w14:paraId="6B612A3A" w14:textId="0820FA54" w:rsidR="00E36A02" w:rsidRPr="009E36A4" w:rsidRDefault="00E36A02" w:rsidP="00D26D08">
      <w:pPr>
        <w:spacing w:line="360" w:lineRule="exact"/>
        <w:ind w:firstLineChars="150" w:firstLine="270"/>
        <w:jc w:val="center"/>
        <w:rPr>
          <w:rFonts w:eastAsia="黑体" w:cs="Arial"/>
          <w:kern w:val="0"/>
          <w:sz w:val="18"/>
          <w:szCs w:val="18"/>
        </w:rPr>
      </w:pPr>
    </w:p>
    <w:p w14:paraId="099DD66E" w14:textId="44E105B8" w:rsidR="00AB39F8" w:rsidRDefault="00E764DB" w:rsidP="00AB39F8">
      <w:pPr>
        <w:spacing w:line="360" w:lineRule="exact"/>
        <w:ind w:firstLine="412"/>
        <w:jc w:val="left"/>
      </w:pPr>
      <w:r>
        <w:rPr>
          <w:rFonts w:hint="eastAsia"/>
          <w:noProof/>
        </w:rPr>
        <w:lastRenderedPageBreak/>
        <w:drawing>
          <wp:anchor distT="0" distB="0" distL="114300" distR="114300" simplePos="0" relativeHeight="251665408" behindDoc="0" locked="0" layoutInCell="1" allowOverlap="1" wp14:anchorId="0822D7D5" wp14:editId="614120F9">
            <wp:simplePos x="0" y="0"/>
            <wp:positionH relativeFrom="column">
              <wp:posOffset>243177</wp:posOffset>
            </wp:positionH>
            <wp:positionV relativeFrom="paragraph">
              <wp:posOffset>572818</wp:posOffset>
            </wp:positionV>
            <wp:extent cx="4774565" cy="1957705"/>
            <wp:effectExtent l="0" t="0" r="6985" b="444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bzd.png"/>
                    <pic:cNvPicPr/>
                  </pic:nvPicPr>
                  <pic:blipFill rotWithShape="1">
                    <a:blip r:embed="rId87">
                      <a:extLst>
                        <a:ext uri="{28A0092B-C50C-407E-A947-70E740481C1C}">
                          <a14:useLocalDpi xmlns:a14="http://schemas.microsoft.com/office/drawing/2010/main" val="0"/>
                        </a:ext>
                      </a:extLst>
                    </a:blip>
                    <a:srcRect t="3700" b="37668"/>
                    <a:stretch/>
                  </pic:blipFill>
                  <pic:spPr bwMode="auto">
                    <a:xfrm>
                      <a:off x="0" y="0"/>
                      <a:ext cx="4774565" cy="195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656F" w:rsidRPr="009E36A4">
        <w:rPr>
          <w:rFonts w:hint="eastAsia"/>
        </w:rPr>
        <w:t>在后备模式下，网络节点中只有</w:t>
      </w:r>
      <w:r w:rsidR="0043656F" w:rsidRPr="009E36A4">
        <w:rPr>
          <w:rFonts w:hint="eastAsia"/>
        </w:rPr>
        <w:t>BPCP</w:t>
      </w:r>
      <w:r w:rsidR="0043656F" w:rsidRPr="009E36A4">
        <w:rPr>
          <w:rFonts w:hint="eastAsia"/>
        </w:rPr>
        <w:t>、</w:t>
      </w:r>
      <w:r w:rsidR="0043656F" w:rsidRPr="009E36A4">
        <w:rPr>
          <w:rFonts w:hint="eastAsia"/>
        </w:rPr>
        <w:t>16CP</w:t>
      </w:r>
      <w:r w:rsidR="0043656F" w:rsidRPr="009E36A4">
        <w:rPr>
          <w:rFonts w:hint="eastAsia"/>
        </w:rPr>
        <w:t>和</w:t>
      </w:r>
      <w:r w:rsidR="0043656F" w:rsidRPr="009E36A4">
        <w:rPr>
          <w:rFonts w:hint="eastAsia"/>
        </w:rPr>
        <w:t>13CP</w:t>
      </w:r>
      <w:r w:rsidR="0043656F" w:rsidRPr="009E36A4">
        <w:rPr>
          <w:rFonts w:hint="eastAsia"/>
        </w:rPr>
        <w:t>工作，因此也就只有三条应答报文</w:t>
      </w:r>
      <w:r w:rsidR="006D0F40" w:rsidRPr="009E36A4">
        <w:rPr>
          <w:rFonts w:hint="eastAsia"/>
        </w:rPr>
        <w:t>。</w:t>
      </w:r>
    </w:p>
    <w:p w14:paraId="15C8FFA6" w14:textId="56A78520" w:rsidR="000316AA" w:rsidRDefault="00E764DB" w:rsidP="00E764DB">
      <w:pPr>
        <w:spacing w:line="360" w:lineRule="exact"/>
        <w:ind w:firstLine="412"/>
        <w:jc w:val="center"/>
        <w:rPr>
          <w:rFonts w:eastAsia="黑体" w:cs="Arial"/>
          <w:kern w:val="0"/>
          <w:sz w:val="18"/>
          <w:szCs w:val="18"/>
        </w:rPr>
      </w:pPr>
      <w:r w:rsidRPr="00E764DB">
        <w:rPr>
          <w:rFonts w:eastAsia="黑体" w:cs="Arial" w:hint="eastAsia"/>
          <w:kern w:val="0"/>
          <w:sz w:val="18"/>
          <w:szCs w:val="18"/>
        </w:rPr>
        <w:t>图</w:t>
      </w:r>
      <w:r w:rsidRPr="00E764DB">
        <w:rPr>
          <w:rFonts w:eastAsia="黑体" w:cs="Arial" w:hint="eastAsia"/>
          <w:kern w:val="0"/>
          <w:sz w:val="18"/>
          <w:szCs w:val="18"/>
        </w:rPr>
        <w:t>6.1</w:t>
      </w:r>
      <w:r w:rsidR="00096772">
        <w:rPr>
          <w:rFonts w:eastAsia="黑体" w:cs="Arial" w:hint="eastAsia"/>
          <w:kern w:val="0"/>
          <w:sz w:val="18"/>
          <w:szCs w:val="18"/>
        </w:rPr>
        <w:t>5</w:t>
      </w:r>
      <w:r w:rsidRPr="00E764DB">
        <w:rPr>
          <w:rFonts w:eastAsia="黑体" w:cs="Arial"/>
          <w:kern w:val="0"/>
          <w:sz w:val="18"/>
          <w:szCs w:val="18"/>
        </w:rPr>
        <w:t xml:space="preserve"> </w:t>
      </w:r>
      <w:r w:rsidRPr="00E764DB">
        <w:rPr>
          <w:rFonts w:eastAsia="黑体" w:cs="Arial" w:hint="eastAsia"/>
          <w:kern w:val="0"/>
          <w:sz w:val="18"/>
          <w:szCs w:val="18"/>
        </w:rPr>
        <w:t>后备制动各模块执行情况</w:t>
      </w:r>
    </w:p>
    <w:p w14:paraId="6E5C9945" w14:textId="6716BC4A" w:rsidR="008B67BC" w:rsidRDefault="008B67BC" w:rsidP="00E764DB">
      <w:pPr>
        <w:spacing w:line="360" w:lineRule="exact"/>
        <w:ind w:firstLine="412"/>
        <w:jc w:val="center"/>
        <w:rPr>
          <w:rFonts w:eastAsia="黑体" w:cs="Arial"/>
          <w:kern w:val="0"/>
          <w:sz w:val="18"/>
          <w:szCs w:val="18"/>
        </w:rPr>
      </w:pPr>
    </w:p>
    <w:p w14:paraId="6E4254FF" w14:textId="5D92FAF0" w:rsidR="008B67BC" w:rsidRPr="00E764DB" w:rsidRDefault="008B67BC" w:rsidP="008B67BC">
      <w:pPr>
        <w:spacing w:line="360" w:lineRule="exact"/>
        <w:jc w:val="left"/>
        <w:rPr>
          <w:rFonts w:eastAsia="黑体" w:cs="Arial"/>
          <w:kern w:val="0"/>
          <w:sz w:val="18"/>
          <w:szCs w:val="18"/>
        </w:rPr>
      </w:pPr>
      <w:r>
        <w:rPr>
          <w:rFonts w:eastAsia="黑体" w:cs="Arial"/>
          <w:kern w:val="0"/>
          <w:sz w:val="18"/>
          <w:szCs w:val="18"/>
        </w:rPr>
        <w:tab/>
      </w:r>
      <w:r w:rsidRPr="004A6223">
        <w:rPr>
          <w:rFonts w:hint="eastAsia"/>
        </w:rPr>
        <w:t>后备制动的</w:t>
      </w:r>
      <w:r w:rsidR="00747294" w:rsidRPr="004A6223">
        <w:rPr>
          <w:rFonts w:hint="eastAsia"/>
        </w:rPr>
        <w:t>模式下，</w:t>
      </w:r>
      <w:r w:rsidR="00747294" w:rsidRPr="004A6223">
        <w:rPr>
          <w:rFonts w:hint="eastAsia"/>
        </w:rPr>
        <w:t>16CP</w:t>
      </w:r>
      <w:r w:rsidR="00747294" w:rsidRPr="004A6223">
        <w:rPr>
          <w:rFonts w:hint="eastAsia"/>
        </w:rPr>
        <w:t>模块</w:t>
      </w:r>
      <w:r w:rsidR="00807076" w:rsidRPr="004A6223">
        <w:rPr>
          <w:rFonts w:hint="eastAsia"/>
        </w:rPr>
        <w:t>替代已经发生故障的</w:t>
      </w:r>
      <w:r w:rsidR="00807076" w:rsidRPr="004A6223">
        <w:rPr>
          <w:rFonts w:hint="eastAsia"/>
        </w:rPr>
        <w:t>ERCP</w:t>
      </w:r>
      <w:r w:rsidR="00807076" w:rsidRPr="004A6223">
        <w:rPr>
          <w:rFonts w:hint="eastAsia"/>
        </w:rPr>
        <w:t>来完成对气缸的充风和减压过程，而原</w:t>
      </w:r>
      <w:r w:rsidR="00807076" w:rsidRPr="004A6223">
        <w:rPr>
          <w:rFonts w:hint="eastAsia"/>
        </w:rPr>
        <w:t>16CP</w:t>
      </w:r>
      <w:r w:rsidR="00807076" w:rsidRPr="004A6223">
        <w:rPr>
          <w:rFonts w:hint="eastAsia"/>
        </w:rPr>
        <w:t>的功能则由</w:t>
      </w:r>
      <w:r w:rsidR="00807076" w:rsidRPr="004A6223">
        <w:rPr>
          <w:rFonts w:hint="eastAsia"/>
        </w:rPr>
        <w:t>DBTV</w:t>
      </w:r>
      <w:r w:rsidR="00807076" w:rsidRPr="004A6223">
        <w:rPr>
          <w:rFonts w:hint="eastAsia"/>
        </w:rPr>
        <w:t>来完成。</w:t>
      </w:r>
    </w:p>
    <w:p w14:paraId="0737E80C" w14:textId="77777777" w:rsidR="00C16FC8" w:rsidRPr="009E36A4" w:rsidRDefault="00C16FC8" w:rsidP="00AB39F8">
      <w:pPr>
        <w:spacing w:line="360" w:lineRule="exact"/>
        <w:ind w:firstLine="412"/>
        <w:jc w:val="left"/>
      </w:pPr>
      <w:r w:rsidRPr="009E36A4">
        <w:rPr>
          <w:rFonts w:hint="eastAsia"/>
        </w:rPr>
        <w:t>通过上述实验验证，系统中的各节点均能对</w:t>
      </w:r>
      <w:r w:rsidRPr="009E36A4">
        <w:rPr>
          <w:rFonts w:hint="eastAsia"/>
        </w:rPr>
        <w:t>PC</w:t>
      </w:r>
      <w:r w:rsidRPr="009E36A4">
        <w:rPr>
          <w:rFonts w:hint="eastAsia"/>
        </w:rPr>
        <w:t>模拟的</w:t>
      </w:r>
      <w:r w:rsidRPr="009E36A4">
        <w:rPr>
          <w:rFonts w:hint="eastAsia"/>
        </w:rPr>
        <w:t>IPM</w:t>
      </w:r>
      <w:r w:rsidRPr="009E36A4">
        <w:rPr>
          <w:rFonts w:hint="eastAsia"/>
        </w:rPr>
        <w:t>和</w:t>
      </w:r>
      <w:r w:rsidRPr="009E36A4">
        <w:rPr>
          <w:rFonts w:hint="eastAsia"/>
        </w:rPr>
        <w:t>EBV</w:t>
      </w:r>
      <w:r w:rsidRPr="009E36A4">
        <w:rPr>
          <w:rFonts w:hint="eastAsia"/>
        </w:rPr>
        <w:t>发出的控制报文进行正确的操作和应答，</w:t>
      </w:r>
      <w:r w:rsidR="009079F0" w:rsidRPr="009E36A4">
        <w:rPr>
          <w:rFonts w:hint="eastAsia"/>
        </w:rPr>
        <w:t>对于三种工作模式下的切换也是能正常反应，</w:t>
      </w:r>
      <w:r w:rsidRPr="009E36A4">
        <w:rPr>
          <w:rFonts w:hint="eastAsia"/>
        </w:rPr>
        <w:t>这说明基于</w:t>
      </w:r>
      <w:r w:rsidRPr="009E36A4">
        <w:rPr>
          <w:rFonts w:hint="eastAsia"/>
        </w:rPr>
        <w:t>CAN</w:t>
      </w:r>
      <w:r w:rsidRPr="009E36A4">
        <w:rPr>
          <w:rFonts w:hint="eastAsia"/>
        </w:rPr>
        <w:t>总线的</w:t>
      </w:r>
      <w:r w:rsidRPr="009E36A4">
        <w:rPr>
          <w:rFonts w:hint="eastAsia"/>
        </w:rPr>
        <w:t>CCBII</w:t>
      </w:r>
      <w:r w:rsidRPr="009E36A4">
        <w:rPr>
          <w:rFonts w:hint="eastAsia"/>
        </w:rPr>
        <w:t>制动机网络系统</w:t>
      </w:r>
      <w:r w:rsidR="009079F0" w:rsidRPr="009E36A4">
        <w:rPr>
          <w:rFonts w:hint="eastAsia"/>
        </w:rPr>
        <w:t>是可行。</w:t>
      </w:r>
    </w:p>
    <w:p w14:paraId="06CDBCAD" w14:textId="77777777" w:rsidR="00F21093" w:rsidRPr="009E36A4" w:rsidRDefault="00F21093" w:rsidP="00AB39F8">
      <w:pPr>
        <w:spacing w:line="360" w:lineRule="exact"/>
        <w:ind w:firstLine="412"/>
        <w:jc w:val="left"/>
      </w:pPr>
    </w:p>
    <w:p w14:paraId="1DCBE1B0" w14:textId="77777777" w:rsidR="00AB39F8" w:rsidRPr="009E36A4" w:rsidRDefault="00AB39F8" w:rsidP="00AB39F8">
      <w:pPr>
        <w:spacing w:line="360" w:lineRule="exact"/>
        <w:ind w:firstLine="412"/>
        <w:jc w:val="left"/>
      </w:pPr>
    </w:p>
    <w:p w14:paraId="319DD031" w14:textId="77777777" w:rsidR="00AB39F8" w:rsidRPr="009E36A4" w:rsidRDefault="00AB39F8" w:rsidP="00AB39F8">
      <w:pPr>
        <w:spacing w:line="360" w:lineRule="exact"/>
        <w:ind w:firstLine="412"/>
        <w:jc w:val="left"/>
      </w:pPr>
    </w:p>
    <w:p w14:paraId="0E48A492" w14:textId="77777777" w:rsidR="00AB39F8" w:rsidRPr="009E36A4" w:rsidRDefault="00AB39F8" w:rsidP="00AB39F8">
      <w:pPr>
        <w:spacing w:line="360" w:lineRule="exact"/>
        <w:ind w:firstLine="412"/>
        <w:jc w:val="left"/>
      </w:pPr>
    </w:p>
    <w:p w14:paraId="13DE346E" w14:textId="77777777" w:rsidR="00AB39F8" w:rsidRPr="009E36A4" w:rsidRDefault="00AB39F8" w:rsidP="00AB39F8">
      <w:pPr>
        <w:spacing w:line="360" w:lineRule="exact"/>
        <w:ind w:firstLine="412"/>
        <w:jc w:val="left"/>
      </w:pPr>
    </w:p>
    <w:p w14:paraId="4E8E2D10" w14:textId="77777777" w:rsidR="00AB39F8" w:rsidRPr="009E36A4" w:rsidRDefault="00AB39F8" w:rsidP="00AB39F8">
      <w:pPr>
        <w:spacing w:line="360" w:lineRule="exact"/>
        <w:ind w:firstLine="412"/>
        <w:jc w:val="left"/>
      </w:pPr>
    </w:p>
    <w:p w14:paraId="3F639521" w14:textId="77777777" w:rsidR="00E63EFB" w:rsidRPr="009E36A4" w:rsidRDefault="00E63EFB" w:rsidP="00AB39F8">
      <w:pPr>
        <w:spacing w:line="360" w:lineRule="exact"/>
        <w:ind w:firstLine="412"/>
        <w:jc w:val="left"/>
      </w:pPr>
    </w:p>
    <w:p w14:paraId="6A5CF66A" w14:textId="77777777" w:rsidR="00E63EFB" w:rsidRPr="009E36A4" w:rsidRDefault="00E63EFB" w:rsidP="00AB39F8">
      <w:pPr>
        <w:spacing w:line="360" w:lineRule="exact"/>
        <w:ind w:firstLine="412"/>
        <w:jc w:val="left"/>
      </w:pPr>
    </w:p>
    <w:p w14:paraId="0B664223" w14:textId="77777777" w:rsidR="00E63EFB" w:rsidRPr="009E36A4" w:rsidRDefault="00E63EFB" w:rsidP="00AB39F8">
      <w:pPr>
        <w:spacing w:line="360" w:lineRule="exact"/>
        <w:ind w:firstLine="412"/>
        <w:jc w:val="left"/>
      </w:pPr>
    </w:p>
    <w:p w14:paraId="6D03F554" w14:textId="77777777" w:rsidR="00E63EFB" w:rsidRPr="009E36A4" w:rsidRDefault="00E63EFB" w:rsidP="00AB39F8">
      <w:pPr>
        <w:spacing w:line="360" w:lineRule="exact"/>
        <w:ind w:firstLine="412"/>
        <w:jc w:val="left"/>
      </w:pPr>
    </w:p>
    <w:p w14:paraId="4BE795B2" w14:textId="77777777" w:rsidR="00E63EFB" w:rsidRPr="009E36A4" w:rsidRDefault="00E63EFB" w:rsidP="00AB39F8">
      <w:pPr>
        <w:spacing w:line="360" w:lineRule="exact"/>
        <w:ind w:firstLine="412"/>
        <w:jc w:val="left"/>
      </w:pPr>
    </w:p>
    <w:p w14:paraId="0E66A303" w14:textId="77777777" w:rsidR="00E63EFB" w:rsidRPr="009E36A4" w:rsidRDefault="00E63EFB" w:rsidP="00AB39F8">
      <w:pPr>
        <w:spacing w:line="360" w:lineRule="exact"/>
        <w:ind w:firstLine="412"/>
        <w:jc w:val="left"/>
      </w:pPr>
    </w:p>
    <w:p w14:paraId="1288594C" w14:textId="77777777" w:rsidR="00E63EFB" w:rsidRPr="009E36A4" w:rsidRDefault="00E63EFB" w:rsidP="00AB39F8">
      <w:pPr>
        <w:spacing w:line="360" w:lineRule="exact"/>
        <w:ind w:firstLine="412"/>
        <w:jc w:val="left"/>
      </w:pPr>
    </w:p>
    <w:p w14:paraId="13D67CB9" w14:textId="77777777" w:rsidR="00E63EFB" w:rsidRPr="009E36A4" w:rsidRDefault="00E63EFB" w:rsidP="00AB39F8">
      <w:pPr>
        <w:spacing w:line="360" w:lineRule="exact"/>
        <w:ind w:firstLine="412"/>
        <w:jc w:val="left"/>
      </w:pPr>
    </w:p>
    <w:p w14:paraId="267B7CF5" w14:textId="77777777" w:rsidR="00E63EFB" w:rsidRPr="009E36A4" w:rsidRDefault="00E63EFB" w:rsidP="00AB39F8">
      <w:pPr>
        <w:spacing w:line="360" w:lineRule="exact"/>
        <w:ind w:firstLine="412"/>
        <w:jc w:val="left"/>
      </w:pPr>
    </w:p>
    <w:p w14:paraId="6A757BDF" w14:textId="77777777" w:rsidR="00E63EFB" w:rsidRPr="009E36A4" w:rsidRDefault="00E63EFB" w:rsidP="00AB39F8">
      <w:pPr>
        <w:spacing w:line="360" w:lineRule="exact"/>
        <w:ind w:firstLine="412"/>
        <w:jc w:val="left"/>
      </w:pPr>
    </w:p>
    <w:p w14:paraId="381E150B" w14:textId="77777777" w:rsidR="00E63EFB" w:rsidRPr="009E36A4" w:rsidRDefault="00E63EFB" w:rsidP="00AB39F8">
      <w:pPr>
        <w:spacing w:line="360" w:lineRule="exact"/>
        <w:ind w:firstLine="412"/>
        <w:jc w:val="left"/>
      </w:pPr>
    </w:p>
    <w:p w14:paraId="028C7FEF" w14:textId="77777777" w:rsidR="00E63EFB" w:rsidRPr="009E36A4" w:rsidRDefault="00E63EFB" w:rsidP="00350574">
      <w:pPr>
        <w:spacing w:line="360" w:lineRule="exact"/>
        <w:jc w:val="left"/>
      </w:pPr>
    </w:p>
    <w:p w14:paraId="6314B216" w14:textId="77777777" w:rsidR="00A23AA5" w:rsidRPr="009E36A4" w:rsidRDefault="00A23AA5" w:rsidP="00D06896">
      <w:pPr>
        <w:pStyle w:val="1"/>
        <w:spacing w:beforeLines="50" w:before="156" w:afterLines="50" w:after="156" w:line="360" w:lineRule="exact"/>
        <w:jc w:val="center"/>
        <w:rPr>
          <w:noProof/>
        </w:rPr>
      </w:pPr>
    </w:p>
    <w:p w14:paraId="2C00F407" w14:textId="77777777" w:rsidR="00D06896" w:rsidRPr="009E36A4" w:rsidRDefault="00812C4D" w:rsidP="00D06896">
      <w:pPr>
        <w:pStyle w:val="1"/>
        <w:spacing w:beforeLines="50" w:before="156" w:afterLines="50" w:after="156" w:line="360" w:lineRule="exact"/>
        <w:jc w:val="center"/>
        <w:rPr>
          <w:rFonts w:eastAsia="黑体" w:cs="Arial"/>
          <w:b w:val="0"/>
          <w:i w:val="0"/>
        </w:rPr>
      </w:pPr>
      <w:bookmarkStart w:id="140" w:name="_Toc484634833"/>
      <w:r w:rsidRPr="009E36A4">
        <w:rPr>
          <w:rFonts w:eastAsia="黑体" w:hint="eastAsia"/>
          <w:b w:val="0"/>
          <w:i w:val="0"/>
          <w:lang w:eastAsia="zh-CN"/>
        </w:rPr>
        <w:t>7</w:t>
      </w:r>
      <w:r w:rsidR="00D06896" w:rsidRPr="009E36A4">
        <w:rPr>
          <w:rFonts w:eastAsia="黑体" w:hint="eastAsia"/>
          <w:b w:val="0"/>
          <w:i w:val="0"/>
        </w:rPr>
        <w:t xml:space="preserve"> </w:t>
      </w:r>
      <w:r w:rsidR="00D06896" w:rsidRPr="009E36A4">
        <w:rPr>
          <w:rFonts w:eastAsia="黑体" w:cs="Arial"/>
          <w:b w:val="0"/>
          <w:i w:val="0"/>
        </w:rPr>
        <w:t xml:space="preserve"> </w:t>
      </w:r>
      <w:bookmarkStart w:id="141" w:name="结论和展望"/>
      <w:r w:rsidR="00D06896" w:rsidRPr="009E36A4">
        <w:rPr>
          <w:rFonts w:eastAsia="黑体" w:cs="Arial"/>
          <w:b w:val="0"/>
          <w:i w:val="0"/>
        </w:rPr>
        <w:t>结论和展望</w:t>
      </w:r>
      <w:bookmarkEnd w:id="140"/>
      <w:bookmarkEnd w:id="141"/>
    </w:p>
    <w:p w14:paraId="3B9E6897" w14:textId="77777777" w:rsidR="00576E23" w:rsidRPr="009E36A4" w:rsidRDefault="00812C4D" w:rsidP="00D06896">
      <w:pPr>
        <w:pStyle w:val="2"/>
        <w:spacing w:beforeLines="50" w:before="156" w:afterLines="50" w:after="156" w:line="360" w:lineRule="exact"/>
        <w:rPr>
          <w:rFonts w:eastAsia="黑体" w:cs="Arial"/>
          <w:b w:val="0"/>
          <w:i w:val="0"/>
        </w:rPr>
      </w:pPr>
      <w:bookmarkStart w:id="142" w:name="_Toc261510898"/>
      <w:bookmarkStart w:id="143" w:name="_Toc484634834"/>
      <w:bookmarkStart w:id="144" w:name="结论"/>
      <w:r w:rsidRPr="009E36A4">
        <w:rPr>
          <w:rFonts w:eastAsia="黑体" w:hint="eastAsia"/>
          <w:b w:val="0"/>
          <w:i w:val="0"/>
          <w:lang w:eastAsia="zh-CN"/>
        </w:rPr>
        <w:t>7</w:t>
      </w:r>
      <w:r w:rsidR="00576E23" w:rsidRPr="009E36A4">
        <w:rPr>
          <w:rFonts w:eastAsia="黑体"/>
          <w:b w:val="0"/>
          <w:i w:val="0"/>
        </w:rPr>
        <w:t xml:space="preserve">.1 </w:t>
      </w:r>
      <w:r w:rsidR="00576E23" w:rsidRPr="009E36A4">
        <w:rPr>
          <w:rFonts w:eastAsia="黑体" w:cs="Arial"/>
          <w:b w:val="0"/>
          <w:i w:val="0"/>
        </w:rPr>
        <w:t>结论</w:t>
      </w:r>
      <w:bookmarkEnd w:id="142"/>
      <w:bookmarkEnd w:id="143"/>
    </w:p>
    <w:bookmarkEnd w:id="144"/>
    <w:p w14:paraId="471F3D99" w14:textId="77777777" w:rsidR="00D06896" w:rsidRPr="009E36A4" w:rsidRDefault="0068006F" w:rsidP="00232EF0">
      <w:pPr>
        <w:spacing w:line="360" w:lineRule="exact"/>
        <w:ind w:firstLine="420"/>
      </w:pPr>
      <w:r w:rsidRPr="009E36A4">
        <w:rPr>
          <w:rFonts w:hint="eastAsia"/>
        </w:rPr>
        <w:t>本文的工作</w:t>
      </w:r>
      <w:r w:rsidR="003768D1" w:rsidRPr="009E36A4">
        <w:rPr>
          <w:rFonts w:hint="eastAsia"/>
        </w:rPr>
        <w:t>初步研究了现有</w:t>
      </w:r>
      <w:r w:rsidR="003768D1" w:rsidRPr="009E36A4">
        <w:rPr>
          <w:rFonts w:hint="eastAsia"/>
        </w:rPr>
        <w:t>CCBII</w:t>
      </w:r>
      <w:r w:rsidR="003768D1" w:rsidRPr="009E36A4">
        <w:rPr>
          <w:rFonts w:hint="eastAsia"/>
        </w:rPr>
        <w:t>制动机的工作原理及其通信网络的特点和方式</w:t>
      </w:r>
      <w:r w:rsidR="00B47560" w:rsidRPr="009E36A4">
        <w:rPr>
          <w:rFonts w:hint="eastAsia"/>
        </w:rPr>
        <w:t>，同时对</w:t>
      </w:r>
      <w:r w:rsidR="00B47560" w:rsidRPr="009E36A4">
        <w:rPr>
          <w:rFonts w:hint="eastAsia"/>
        </w:rPr>
        <w:t>CAN</w:t>
      </w:r>
      <w:r w:rsidR="00B47560" w:rsidRPr="009E36A4">
        <w:rPr>
          <w:rFonts w:hint="eastAsia"/>
        </w:rPr>
        <w:t>总线的应用进行了一定的学习</w:t>
      </w:r>
      <w:r w:rsidR="003768D1" w:rsidRPr="009E36A4">
        <w:rPr>
          <w:rFonts w:hint="eastAsia"/>
        </w:rPr>
        <w:t>，</w:t>
      </w:r>
      <w:r w:rsidR="00B47560" w:rsidRPr="009E36A4">
        <w:rPr>
          <w:rFonts w:hint="eastAsia"/>
        </w:rPr>
        <w:t>然后</w:t>
      </w:r>
      <w:r w:rsidR="00877FD9" w:rsidRPr="009E36A4">
        <w:rPr>
          <w:rFonts w:hint="eastAsia"/>
        </w:rPr>
        <w:t>把</w:t>
      </w:r>
      <w:r w:rsidR="00877FD9" w:rsidRPr="009E36A4">
        <w:rPr>
          <w:rFonts w:hint="eastAsia"/>
        </w:rPr>
        <w:t>CCBII</w:t>
      </w:r>
      <w:r w:rsidR="00877FD9" w:rsidRPr="009E36A4">
        <w:rPr>
          <w:rFonts w:hint="eastAsia"/>
        </w:rPr>
        <w:t>制动机按照工作原理划分为几个模块，从而</w:t>
      </w:r>
      <w:r w:rsidR="009154AE" w:rsidRPr="009E36A4">
        <w:rPr>
          <w:rFonts w:hint="eastAsia"/>
        </w:rPr>
        <w:t>提出基于</w:t>
      </w:r>
      <w:r w:rsidR="009154AE" w:rsidRPr="009E36A4">
        <w:rPr>
          <w:rFonts w:hint="eastAsia"/>
        </w:rPr>
        <w:t>CAN</w:t>
      </w:r>
      <w:r w:rsidR="009154AE" w:rsidRPr="009E36A4">
        <w:rPr>
          <w:rFonts w:hint="eastAsia"/>
        </w:rPr>
        <w:t>总线的解决方案，</w:t>
      </w:r>
      <w:r w:rsidR="00877FD9" w:rsidRPr="009E36A4">
        <w:rPr>
          <w:rFonts w:hint="eastAsia"/>
        </w:rPr>
        <w:t>引入</w:t>
      </w:r>
      <w:r w:rsidR="00877FD9" w:rsidRPr="009E36A4">
        <w:rPr>
          <w:rFonts w:hint="eastAsia"/>
        </w:rPr>
        <w:t>CAN</w:t>
      </w:r>
      <w:r w:rsidR="00877FD9" w:rsidRPr="009E36A4">
        <w:rPr>
          <w:rFonts w:hint="eastAsia"/>
        </w:rPr>
        <w:t>总线代替原有的</w:t>
      </w:r>
      <w:r w:rsidR="00877FD9" w:rsidRPr="009E36A4">
        <w:rPr>
          <w:rFonts w:hint="eastAsia"/>
        </w:rPr>
        <w:t>LonWorks</w:t>
      </w:r>
      <w:r w:rsidR="00877FD9" w:rsidRPr="009E36A4">
        <w:rPr>
          <w:rFonts w:hint="eastAsia"/>
        </w:rPr>
        <w:t>总线</w:t>
      </w:r>
      <w:r w:rsidR="00EC7C16" w:rsidRPr="009E36A4">
        <w:rPr>
          <w:rFonts w:hint="eastAsia"/>
        </w:rPr>
        <w:t>，在完成硬件、软件的设计</w:t>
      </w:r>
      <w:r w:rsidR="0018074F" w:rsidRPr="009E36A4">
        <w:rPr>
          <w:rFonts w:hint="eastAsia"/>
        </w:rPr>
        <w:t>并验证了系统的可行性。</w:t>
      </w:r>
      <w:bookmarkStart w:id="145" w:name="展望"/>
    </w:p>
    <w:p w14:paraId="148B0122" w14:textId="77777777" w:rsidR="00232EF0" w:rsidRPr="009E36A4" w:rsidRDefault="00232EF0" w:rsidP="006250D8">
      <w:pPr>
        <w:spacing w:line="360" w:lineRule="exact"/>
        <w:ind w:firstLine="420"/>
      </w:pPr>
      <w:r w:rsidRPr="009E36A4">
        <w:rPr>
          <w:rFonts w:hint="eastAsia"/>
        </w:rPr>
        <w:t>本文完成的工作主要如下：</w:t>
      </w:r>
    </w:p>
    <w:p w14:paraId="33B73411" w14:textId="77777777" w:rsidR="0096555F" w:rsidRPr="009E36A4" w:rsidRDefault="0096555F" w:rsidP="0096555F">
      <w:pPr>
        <w:spacing w:line="360" w:lineRule="exact"/>
        <w:ind w:firstLine="420"/>
      </w:pPr>
      <w:r w:rsidRPr="009E36A4">
        <w:rPr>
          <w:rFonts w:hint="eastAsia"/>
        </w:rPr>
        <w:t>（</w:t>
      </w:r>
      <w:r w:rsidRPr="009E36A4">
        <w:rPr>
          <w:rFonts w:hint="eastAsia"/>
        </w:rPr>
        <w:t>1</w:t>
      </w:r>
      <w:r w:rsidRPr="009E36A4">
        <w:rPr>
          <w:rFonts w:hint="eastAsia"/>
        </w:rPr>
        <w:t>）</w:t>
      </w:r>
      <w:r w:rsidR="006250D8" w:rsidRPr="009E36A4">
        <w:rPr>
          <w:rFonts w:hint="eastAsia"/>
        </w:rPr>
        <w:t>了解了现有制动机的发展状况，深入学习了</w:t>
      </w:r>
      <w:r w:rsidR="006250D8" w:rsidRPr="009E36A4">
        <w:rPr>
          <w:rFonts w:hint="eastAsia"/>
        </w:rPr>
        <w:t>CCBII</w:t>
      </w:r>
      <w:r w:rsidR="006250D8" w:rsidRPr="009E36A4">
        <w:rPr>
          <w:rFonts w:hint="eastAsia"/>
        </w:rPr>
        <w:t>微机制动系统的组成及其工作原理，并根据制动机的工作原理和它在网络中的作用把它划分为几个子模块。</w:t>
      </w:r>
    </w:p>
    <w:p w14:paraId="16554B4B" w14:textId="77777777" w:rsidR="0096555F" w:rsidRPr="009E36A4" w:rsidRDefault="0096555F" w:rsidP="0096555F">
      <w:pPr>
        <w:spacing w:line="360" w:lineRule="exact"/>
      </w:pPr>
      <w:r w:rsidRPr="009E36A4">
        <w:tab/>
      </w:r>
      <w:r w:rsidRPr="009E36A4">
        <w:rPr>
          <w:rFonts w:hint="eastAsia"/>
        </w:rPr>
        <w:t>（</w:t>
      </w:r>
      <w:r w:rsidRPr="009E36A4">
        <w:rPr>
          <w:rFonts w:hint="eastAsia"/>
        </w:rPr>
        <w:t>2</w:t>
      </w:r>
      <w:r w:rsidRPr="009E36A4">
        <w:rPr>
          <w:rFonts w:hint="eastAsia"/>
        </w:rPr>
        <w:t>）深入学习</w:t>
      </w:r>
      <w:r w:rsidRPr="009E36A4">
        <w:rPr>
          <w:rFonts w:hint="eastAsia"/>
        </w:rPr>
        <w:t>CAN</w:t>
      </w:r>
      <w:r w:rsidRPr="009E36A4">
        <w:rPr>
          <w:rFonts w:hint="eastAsia"/>
        </w:rPr>
        <w:t>总线协议的基本原理以及其应用，</w:t>
      </w:r>
      <w:r w:rsidR="00A47D7B" w:rsidRPr="009E36A4">
        <w:rPr>
          <w:rFonts w:hint="eastAsia"/>
        </w:rPr>
        <w:t>并对</w:t>
      </w:r>
      <w:r w:rsidR="00A47D7B" w:rsidRPr="009E36A4">
        <w:rPr>
          <w:rFonts w:hint="eastAsia"/>
        </w:rPr>
        <w:t>CCBII</w:t>
      </w:r>
      <w:r w:rsidR="00A47D7B" w:rsidRPr="009E36A4">
        <w:rPr>
          <w:rFonts w:hint="eastAsia"/>
        </w:rPr>
        <w:t>划分的子模块进行信号分析，对其在网络中的功能进行定义，从而把</w:t>
      </w:r>
      <w:r w:rsidR="00A47D7B" w:rsidRPr="009E36A4">
        <w:rPr>
          <w:rFonts w:hint="eastAsia"/>
        </w:rPr>
        <w:t>CAN</w:t>
      </w:r>
      <w:r w:rsidR="00A47D7B" w:rsidRPr="009E36A4">
        <w:rPr>
          <w:rFonts w:hint="eastAsia"/>
        </w:rPr>
        <w:t>总线引入到</w:t>
      </w:r>
      <w:r w:rsidR="00A47D7B" w:rsidRPr="009E36A4">
        <w:rPr>
          <w:rFonts w:hint="eastAsia"/>
        </w:rPr>
        <w:t>CCBII</w:t>
      </w:r>
      <w:r w:rsidR="00A47D7B" w:rsidRPr="009E36A4">
        <w:rPr>
          <w:rFonts w:hint="eastAsia"/>
        </w:rPr>
        <w:t>制动机的网络中，代替原有的</w:t>
      </w:r>
      <w:r w:rsidR="00A47D7B" w:rsidRPr="009E36A4">
        <w:rPr>
          <w:rFonts w:hint="eastAsia"/>
        </w:rPr>
        <w:t>LonWorks</w:t>
      </w:r>
      <w:r w:rsidR="00A47D7B" w:rsidRPr="009E36A4">
        <w:rPr>
          <w:rFonts w:hint="eastAsia"/>
        </w:rPr>
        <w:t>总线。</w:t>
      </w:r>
    </w:p>
    <w:p w14:paraId="61362AED" w14:textId="77777777" w:rsidR="005903FB" w:rsidRPr="009E36A4" w:rsidRDefault="005903FB" w:rsidP="0096555F">
      <w:pPr>
        <w:spacing w:line="360" w:lineRule="exact"/>
      </w:pPr>
      <w:r w:rsidRPr="009E36A4">
        <w:tab/>
      </w:r>
      <w:r w:rsidRPr="009E36A4">
        <w:rPr>
          <w:rFonts w:hint="eastAsia"/>
        </w:rPr>
        <w:t>（</w:t>
      </w:r>
      <w:r w:rsidRPr="009E36A4">
        <w:rPr>
          <w:rFonts w:hint="eastAsia"/>
        </w:rPr>
        <w:t>3</w:t>
      </w:r>
      <w:r w:rsidRPr="009E36A4">
        <w:rPr>
          <w:rFonts w:hint="eastAsia"/>
        </w:rPr>
        <w:t>）</w:t>
      </w:r>
      <w:r w:rsidR="00D13231" w:rsidRPr="009E36A4">
        <w:rPr>
          <w:rFonts w:hint="eastAsia"/>
        </w:rPr>
        <w:t>根据系统总体方案完成基于</w:t>
      </w:r>
      <w:r w:rsidR="00D13231" w:rsidRPr="009E36A4">
        <w:rPr>
          <w:rFonts w:hint="eastAsia"/>
        </w:rPr>
        <w:t>CAN</w:t>
      </w:r>
      <w:r w:rsidR="00D13231" w:rsidRPr="009E36A4">
        <w:rPr>
          <w:rFonts w:hint="eastAsia"/>
        </w:rPr>
        <w:t>总线的</w:t>
      </w:r>
      <w:r w:rsidR="00D13231" w:rsidRPr="009E36A4">
        <w:rPr>
          <w:rFonts w:hint="eastAsia"/>
        </w:rPr>
        <w:t>CCBII</w:t>
      </w:r>
      <w:r w:rsidR="00D13231" w:rsidRPr="009E36A4">
        <w:rPr>
          <w:rFonts w:hint="eastAsia"/>
        </w:rPr>
        <w:t>制动机子模块硬件设计，其中控制芯片采用的是</w:t>
      </w:r>
      <w:r w:rsidR="00D13231" w:rsidRPr="009E36A4">
        <w:rPr>
          <w:rFonts w:hint="eastAsia"/>
        </w:rPr>
        <w:t>Silicon</w:t>
      </w:r>
      <w:r w:rsidR="00D13231" w:rsidRPr="009E36A4">
        <w:rPr>
          <w:rFonts w:hint="eastAsia"/>
        </w:rPr>
        <w:t>公司的</w:t>
      </w:r>
      <w:r w:rsidR="00D13231" w:rsidRPr="009E36A4">
        <w:rPr>
          <w:rFonts w:hint="eastAsia"/>
        </w:rPr>
        <w:t>C</w:t>
      </w:r>
      <w:r w:rsidR="00D13231" w:rsidRPr="009E36A4">
        <w:t>8051F</w:t>
      </w:r>
      <w:r w:rsidR="00D13231" w:rsidRPr="009E36A4">
        <w:rPr>
          <w:rFonts w:hint="eastAsia"/>
        </w:rPr>
        <w:t>500</w:t>
      </w:r>
      <w:r w:rsidR="00D13231" w:rsidRPr="009E36A4">
        <w:rPr>
          <w:rFonts w:hint="eastAsia"/>
        </w:rPr>
        <w:t>，收发器采用</w:t>
      </w:r>
      <w:r w:rsidR="00D13231" w:rsidRPr="009E36A4">
        <w:rPr>
          <w:rFonts w:hint="eastAsia"/>
        </w:rPr>
        <w:t>CTM</w:t>
      </w:r>
      <w:r w:rsidR="0074267D" w:rsidRPr="009E36A4">
        <w:t>1050</w:t>
      </w:r>
      <w:r w:rsidR="00D13231" w:rsidRPr="009E36A4">
        <w:rPr>
          <w:rFonts w:hint="eastAsia"/>
        </w:rPr>
        <w:t>根据系统需求预留了足够的</w:t>
      </w:r>
      <w:r w:rsidR="00D13231" w:rsidRPr="009E36A4">
        <w:rPr>
          <w:rFonts w:hint="eastAsia"/>
        </w:rPr>
        <w:t>IO</w:t>
      </w:r>
      <w:r w:rsidR="00D13231" w:rsidRPr="009E36A4">
        <w:rPr>
          <w:rFonts w:hint="eastAsia"/>
        </w:rPr>
        <w:t>接口，</w:t>
      </w:r>
      <w:r w:rsidR="00F13745" w:rsidRPr="009E36A4">
        <w:rPr>
          <w:rFonts w:hint="eastAsia"/>
        </w:rPr>
        <w:t>保证系统足够的扩展性和通用性。</w:t>
      </w:r>
    </w:p>
    <w:p w14:paraId="7619A627" w14:textId="77777777" w:rsidR="00831D4B" w:rsidRPr="009E36A4" w:rsidRDefault="00831D4B" w:rsidP="0096555F">
      <w:pPr>
        <w:spacing w:line="360" w:lineRule="exact"/>
      </w:pPr>
      <w:r w:rsidRPr="009E36A4">
        <w:tab/>
      </w:r>
      <w:r w:rsidRPr="009E36A4">
        <w:rPr>
          <w:rFonts w:hint="eastAsia"/>
        </w:rPr>
        <w:t>（</w:t>
      </w:r>
      <w:r w:rsidRPr="009E36A4">
        <w:rPr>
          <w:rFonts w:hint="eastAsia"/>
        </w:rPr>
        <w:t>4</w:t>
      </w:r>
      <w:r w:rsidRPr="009E36A4">
        <w:rPr>
          <w:rFonts w:hint="eastAsia"/>
        </w:rPr>
        <w:t>）</w:t>
      </w:r>
      <w:r w:rsidR="000460E5" w:rsidRPr="009E36A4">
        <w:rPr>
          <w:rFonts w:hint="eastAsia"/>
        </w:rPr>
        <w:t>根据系统方案进行软件开发设计，并根据</w:t>
      </w:r>
      <w:r w:rsidR="000460E5" w:rsidRPr="009E36A4">
        <w:rPr>
          <w:rFonts w:hint="eastAsia"/>
        </w:rPr>
        <w:t>CCBII</w:t>
      </w:r>
      <w:r w:rsidR="000460E5" w:rsidRPr="009E36A4">
        <w:rPr>
          <w:rFonts w:hint="eastAsia"/>
        </w:rPr>
        <w:t>子模块的各自功能进行设计，使得各模块能根据网络中的控制报文满足相应操作，从而实现系统的功能。</w:t>
      </w:r>
    </w:p>
    <w:p w14:paraId="51082120" w14:textId="77777777" w:rsidR="00D06896" w:rsidRPr="009E36A4" w:rsidRDefault="00C477D5" w:rsidP="00D06896">
      <w:pPr>
        <w:spacing w:line="360" w:lineRule="exact"/>
        <w:ind w:firstLineChars="200" w:firstLine="420"/>
        <w:jc w:val="left"/>
      </w:pPr>
      <w:r w:rsidRPr="009E36A4">
        <w:rPr>
          <w:rFonts w:hint="eastAsia"/>
        </w:rPr>
        <w:t>（</w:t>
      </w:r>
      <w:r w:rsidRPr="009E36A4">
        <w:rPr>
          <w:rFonts w:hint="eastAsia"/>
        </w:rPr>
        <w:t>5</w:t>
      </w:r>
      <w:r w:rsidRPr="009E36A4">
        <w:rPr>
          <w:rFonts w:hint="eastAsia"/>
        </w:rPr>
        <w:t>）</w:t>
      </w:r>
      <w:r w:rsidR="00293BC7" w:rsidRPr="009E36A4">
        <w:rPr>
          <w:rFonts w:hint="eastAsia"/>
        </w:rPr>
        <w:t>在完成整个系统的硬件设计和软件设计后，根据需求分别对硬件和软件进行调试验证，最后证明系统的可行性和可靠性。</w:t>
      </w:r>
    </w:p>
    <w:p w14:paraId="3FEBA550" w14:textId="77777777" w:rsidR="00D06896" w:rsidRPr="009E36A4" w:rsidRDefault="00812C4D" w:rsidP="00D06896">
      <w:pPr>
        <w:pStyle w:val="2"/>
        <w:spacing w:beforeLines="50" w:before="156" w:afterLines="50" w:after="156" w:line="360" w:lineRule="exact"/>
        <w:rPr>
          <w:rFonts w:eastAsia="黑体" w:cs="Arial"/>
          <w:b w:val="0"/>
          <w:i w:val="0"/>
        </w:rPr>
      </w:pPr>
      <w:bookmarkStart w:id="146" w:name="_Toc261510899"/>
      <w:bookmarkStart w:id="147" w:name="_Toc484634835"/>
      <w:r w:rsidRPr="009E36A4">
        <w:rPr>
          <w:rFonts w:eastAsia="黑体" w:hint="eastAsia"/>
          <w:b w:val="0"/>
          <w:i w:val="0"/>
          <w:lang w:eastAsia="zh-CN"/>
        </w:rPr>
        <w:t>7</w:t>
      </w:r>
      <w:r w:rsidR="00D06896" w:rsidRPr="009E36A4">
        <w:rPr>
          <w:rFonts w:eastAsia="黑体"/>
          <w:b w:val="0"/>
          <w:i w:val="0"/>
        </w:rPr>
        <w:t>.2</w:t>
      </w:r>
      <w:r w:rsidR="00D06896" w:rsidRPr="009E36A4">
        <w:rPr>
          <w:rFonts w:eastAsia="黑体" w:cs="Arial"/>
          <w:b w:val="0"/>
          <w:i w:val="0"/>
        </w:rPr>
        <w:t xml:space="preserve"> </w:t>
      </w:r>
      <w:bookmarkEnd w:id="146"/>
      <w:r w:rsidR="00052285" w:rsidRPr="009E36A4">
        <w:rPr>
          <w:rFonts w:eastAsia="黑体" w:cs="Arial" w:hint="eastAsia"/>
          <w:b w:val="0"/>
          <w:i w:val="0"/>
          <w:lang w:eastAsia="zh-CN"/>
        </w:rPr>
        <w:t>进一步的工作</w:t>
      </w:r>
      <w:bookmarkEnd w:id="147"/>
    </w:p>
    <w:bookmarkEnd w:id="145"/>
    <w:p w14:paraId="6B36EE83" w14:textId="7DC8972A" w:rsidR="00FB15AF" w:rsidRDefault="00052285" w:rsidP="00FB15AF">
      <w:pPr>
        <w:spacing w:line="360" w:lineRule="exact"/>
        <w:ind w:firstLine="435"/>
      </w:pPr>
      <w:r w:rsidRPr="009E36A4">
        <w:rPr>
          <w:rFonts w:hint="eastAsia"/>
        </w:rPr>
        <w:t>对于论文中提到的功能，虽然已经基本实现预期工作，基于</w:t>
      </w:r>
      <w:r w:rsidRPr="009E36A4">
        <w:rPr>
          <w:rFonts w:hint="eastAsia"/>
        </w:rPr>
        <w:t>CAN</w:t>
      </w:r>
      <w:r w:rsidRPr="009E36A4">
        <w:rPr>
          <w:rFonts w:hint="eastAsia"/>
        </w:rPr>
        <w:t>总线的</w:t>
      </w:r>
      <w:r w:rsidRPr="009E36A4">
        <w:rPr>
          <w:rFonts w:hint="eastAsia"/>
        </w:rPr>
        <w:t>CCBII</w:t>
      </w:r>
      <w:r w:rsidRPr="009E36A4">
        <w:rPr>
          <w:rFonts w:hint="eastAsia"/>
        </w:rPr>
        <w:t>制动机网络也能进行正常通信和正常操作</w:t>
      </w:r>
      <w:r w:rsidR="001600E7" w:rsidRPr="009E36A4">
        <w:rPr>
          <w:rFonts w:hint="eastAsia"/>
        </w:rPr>
        <w:t>，但由于时间和现有条件的限制，</w:t>
      </w:r>
      <w:r w:rsidR="0061325E" w:rsidRPr="009E36A4">
        <w:rPr>
          <w:rFonts w:hint="eastAsia"/>
        </w:rPr>
        <w:t>本设计还存在着一些</w:t>
      </w:r>
      <w:r w:rsidR="00602523" w:rsidRPr="009E36A4">
        <w:rPr>
          <w:rFonts w:hint="eastAsia"/>
        </w:rPr>
        <w:t>不够完善和可以做的更好的地方</w:t>
      </w:r>
      <w:r w:rsidR="00FB15AF">
        <w:rPr>
          <w:rFonts w:hint="eastAsia"/>
        </w:rPr>
        <w:t>，这些工作需要具体在以后的后续工作中作进一步的改进，现列举如下：</w:t>
      </w:r>
    </w:p>
    <w:p w14:paraId="135C177A" w14:textId="7674299C" w:rsidR="00FB15AF" w:rsidRPr="009E36A4" w:rsidRDefault="00FB15AF" w:rsidP="00FB15AF">
      <w:pPr>
        <w:spacing w:line="360" w:lineRule="exact"/>
        <w:ind w:firstLine="435"/>
      </w:pPr>
      <w:r>
        <w:rPr>
          <w:rFonts w:hint="eastAsia"/>
        </w:rPr>
        <w:t>（</w:t>
      </w:r>
      <w:r>
        <w:rPr>
          <w:rFonts w:hint="eastAsia"/>
        </w:rPr>
        <w:t>1</w:t>
      </w:r>
      <w:r>
        <w:rPr>
          <w:rFonts w:hint="eastAsia"/>
        </w:rPr>
        <w:t>）硬件设计部分虽然能实现基本功能，但是并没有考虑到电磁干扰</w:t>
      </w:r>
      <w:r w:rsidR="00B445FE">
        <w:rPr>
          <w:rFonts w:hint="eastAsia"/>
        </w:rPr>
        <w:t>的问题。在实际运行构成中，电磁干扰会对</w:t>
      </w:r>
      <w:r w:rsidR="00B445FE">
        <w:rPr>
          <w:rFonts w:hint="eastAsia"/>
        </w:rPr>
        <w:t>CCBII</w:t>
      </w:r>
      <w:r w:rsidR="00B445FE">
        <w:rPr>
          <w:rFonts w:hint="eastAsia"/>
        </w:rPr>
        <w:t>制动机网络的运行构成很大的干扰，因此这一部分在以后的工作中是很有必要解决的。</w:t>
      </w:r>
    </w:p>
    <w:p w14:paraId="04634C8F" w14:textId="6A6DA8BE" w:rsidR="00FB15AF" w:rsidRPr="009E36A4" w:rsidRDefault="00FB15AF" w:rsidP="00FB15AF">
      <w:pPr>
        <w:spacing w:line="360" w:lineRule="exact"/>
        <w:ind w:firstLineChars="200" w:firstLine="420"/>
        <w:jc w:val="left"/>
      </w:pPr>
      <w:r>
        <w:rPr>
          <w:rFonts w:hint="eastAsia"/>
        </w:rPr>
        <w:t>（</w:t>
      </w:r>
      <w:r>
        <w:rPr>
          <w:rFonts w:hint="eastAsia"/>
        </w:rPr>
        <w:t>2</w:t>
      </w:r>
      <w:r>
        <w:rPr>
          <w:rFonts w:hint="eastAsia"/>
        </w:rPr>
        <w:t>）</w:t>
      </w:r>
      <w:r w:rsidR="00FC00CF" w:rsidRPr="009E36A4">
        <w:rPr>
          <w:rFonts w:hint="eastAsia"/>
        </w:rPr>
        <w:t>气缸及工作气管的压力采集部分并没有实现实际采集，目前只是根据电位器变化实时采集电压信号，由于实验室缺少相关设备，因此实际上并没有采集压力信息而只是用电位器的电压变化来代替。</w:t>
      </w:r>
    </w:p>
    <w:p w14:paraId="261D47A2" w14:textId="519CC18B" w:rsidR="00392C17" w:rsidRPr="009E36A4" w:rsidRDefault="00392C17" w:rsidP="00392C17">
      <w:pPr>
        <w:spacing w:line="360" w:lineRule="exact"/>
        <w:ind w:firstLineChars="200" w:firstLine="420"/>
        <w:jc w:val="left"/>
      </w:pPr>
      <w:r w:rsidRPr="009E36A4">
        <w:rPr>
          <w:rFonts w:hint="eastAsia"/>
        </w:rPr>
        <w:t>（</w:t>
      </w:r>
      <w:r w:rsidR="00FB15AF">
        <w:rPr>
          <w:rFonts w:hint="eastAsia"/>
        </w:rPr>
        <w:t>3</w:t>
      </w:r>
      <w:r w:rsidRPr="009E36A4">
        <w:rPr>
          <w:rFonts w:hint="eastAsia"/>
        </w:rPr>
        <w:t>）电磁阀的控制</w:t>
      </w:r>
      <w:r w:rsidR="004D1B9F" w:rsidRPr="009E36A4">
        <w:rPr>
          <w:rFonts w:hint="eastAsia"/>
        </w:rPr>
        <w:t>没有实现精确控制，</w:t>
      </w:r>
      <w:r w:rsidR="004D1B9F" w:rsidRPr="009E36A4">
        <w:rPr>
          <w:rFonts w:hint="eastAsia"/>
        </w:rPr>
        <w:t>PID</w:t>
      </w:r>
      <w:r w:rsidR="004D1B9F" w:rsidRPr="009E36A4">
        <w:rPr>
          <w:rFonts w:hint="eastAsia"/>
        </w:rPr>
        <w:t>参数没有经过整定。由于上述气缸和工作气路的压力信息无法采集，因此实际上电磁阀的控制目前只是粗略给了固定的</w:t>
      </w:r>
      <w:r w:rsidR="004D1B9F" w:rsidRPr="009E36A4">
        <w:rPr>
          <w:rFonts w:hint="eastAsia"/>
        </w:rPr>
        <w:t>PID</w:t>
      </w:r>
      <w:r w:rsidR="004D1B9F" w:rsidRPr="009E36A4">
        <w:rPr>
          <w:rFonts w:hint="eastAsia"/>
        </w:rPr>
        <w:t>值，并没有实际进行参数整定，在实际设计时这应该是一项非常重要的工作。</w:t>
      </w:r>
    </w:p>
    <w:p w14:paraId="4C51CADF" w14:textId="0887BCB5" w:rsidR="00E83DF5" w:rsidRPr="009E36A4" w:rsidRDefault="006E3373" w:rsidP="00AE248B">
      <w:pPr>
        <w:spacing w:line="360" w:lineRule="exact"/>
        <w:ind w:firstLineChars="200" w:firstLine="420"/>
        <w:jc w:val="left"/>
      </w:pPr>
      <w:r w:rsidRPr="009E36A4">
        <w:rPr>
          <w:rFonts w:hint="eastAsia"/>
        </w:rPr>
        <w:lastRenderedPageBreak/>
        <w:t>（</w:t>
      </w:r>
      <w:r w:rsidR="00FB15AF">
        <w:rPr>
          <w:rFonts w:hint="eastAsia"/>
        </w:rPr>
        <w:t>4</w:t>
      </w:r>
      <w:r w:rsidRPr="009E36A4">
        <w:rPr>
          <w:rFonts w:hint="eastAsia"/>
        </w:rPr>
        <w:t>）本文设计的</w:t>
      </w:r>
      <w:r w:rsidRPr="009E36A4">
        <w:rPr>
          <w:rFonts w:hint="eastAsia"/>
        </w:rPr>
        <w:t>CCBII</w:t>
      </w:r>
      <w:r w:rsidR="00315CF5">
        <w:rPr>
          <w:rFonts w:hint="eastAsia"/>
        </w:rPr>
        <w:t>制动机目前只有本机模式下的</w:t>
      </w:r>
      <w:r w:rsidRPr="009E36A4">
        <w:rPr>
          <w:rFonts w:hint="eastAsia"/>
        </w:rPr>
        <w:t>自动制动、</w:t>
      </w:r>
      <w:r w:rsidR="00BB1A13" w:rsidRPr="009E36A4">
        <w:rPr>
          <w:rFonts w:hint="eastAsia"/>
        </w:rPr>
        <w:t>单独制动和后备制动三种模式，实际上列车制动模式</w:t>
      </w:r>
      <w:r w:rsidR="00531C63" w:rsidRPr="009E36A4">
        <w:rPr>
          <w:rFonts w:hint="eastAsia"/>
        </w:rPr>
        <w:t>还有惩罚制动、</w:t>
      </w:r>
      <w:r w:rsidR="00370964" w:rsidRPr="009E36A4">
        <w:rPr>
          <w:rFonts w:hint="eastAsia"/>
        </w:rPr>
        <w:t>本务、补机等</w:t>
      </w:r>
      <w:r w:rsidR="001D3993">
        <w:rPr>
          <w:rFonts w:hint="eastAsia"/>
        </w:rPr>
        <w:t>不同状态</w:t>
      </w:r>
      <w:r w:rsidR="00370964" w:rsidRPr="009E36A4">
        <w:rPr>
          <w:rFonts w:hint="eastAsia"/>
        </w:rPr>
        <w:t>，但由于时间和实验条件的限制，这</w:t>
      </w:r>
      <w:r w:rsidR="007D6D14">
        <w:rPr>
          <w:rFonts w:hint="eastAsia"/>
        </w:rPr>
        <w:t>些功能没有添加</w:t>
      </w:r>
      <w:r w:rsidR="0094046A" w:rsidRPr="009E36A4">
        <w:rPr>
          <w:rFonts w:hint="eastAsia"/>
        </w:rPr>
        <w:t>。</w:t>
      </w:r>
    </w:p>
    <w:p w14:paraId="78E0AF9D" w14:textId="10487C6A" w:rsidR="00D06896" w:rsidRDefault="00D06896" w:rsidP="00D06896">
      <w:pPr>
        <w:pStyle w:val="1"/>
        <w:spacing w:beforeLines="50" w:before="156" w:afterLines="50" w:after="156" w:line="360" w:lineRule="exact"/>
        <w:jc w:val="center"/>
        <w:rPr>
          <w:rFonts w:eastAsia="黑体" w:cs="Arial"/>
          <w:b w:val="0"/>
          <w:i w:val="0"/>
        </w:rPr>
      </w:pPr>
    </w:p>
    <w:p w14:paraId="47D9AD86" w14:textId="06C70423" w:rsidR="00D15A8C" w:rsidRDefault="00D15A8C" w:rsidP="00D15A8C">
      <w:pPr>
        <w:rPr>
          <w:lang w:val="x-none" w:eastAsia="x-none"/>
        </w:rPr>
      </w:pPr>
    </w:p>
    <w:p w14:paraId="1BF66FEF" w14:textId="004F27A7" w:rsidR="00D15A8C" w:rsidRDefault="00D15A8C" w:rsidP="00D15A8C">
      <w:pPr>
        <w:rPr>
          <w:lang w:val="x-none" w:eastAsia="x-none"/>
        </w:rPr>
      </w:pPr>
    </w:p>
    <w:p w14:paraId="77B0D8DA" w14:textId="44AB150F" w:rsidR="00D15A8C" w:rsidRDefault="00D15A8C" w:rsidP="00D15A8C">
      <w:pPr>
        <w:rPr>
          <w:lang w:val="x-none" w:eastAsia="x-none"/>
        </w:rPr>
      </w:pPr>
    </w:p>
    <w:p w14:paraId="7253B9FC" w14:textId="6C65AA28" w:rsidR="00D15A8C" w:rsidRDefault="00D15A8C" w:rsidP="00D15A8C">
      <w:pPr>
        <w:rPr>
          <w:lang w:val="x-none" w:eastAsia="x-none"/>
        </w:rPr>
      </w:pPr>
    </w:p>
    <w:p w14:paraId="133DA2EB" w14:textId="3F97965D" w:rsidR="00D15A8C" w:rsidRDefault="00D15A8C" w:rsidP="00D15A8C">
      <w:pPr>
        <w:rPr>
          <w:lang w:val="x-none" w:eastAsia="x-none"/>
        </w:rPr>
      </w:pPr>
    </w:p>
    <w:p w14:paraId="357033D8" w14:textId="2803B681" w:rsidR="00D15A8C" w:rsidRDefault="00D15A8C" w:rsidP="00D15A8C">
      <w:pPr>
        <w:rPr>
          <w:lang w:val="x-none" w:eastAsia="x-none"/>
        </w:rPr>
      </w:pPr>
    </w:p>
    <w:p w14:paraId="317D316E" w14:textId="4609A02A" w:rsidR="00D15A8C" w:rsidRDefault="00D15A8C" w:rsidP="00D15A8C">
      <w:pPr>
        <w:rPr>
          <w:lang w:val="x-none" w:eastAsia="x-none"/>
        </w:rPr>
      </w:pPr>
    </w:p>
    <w:p w14:paraId="7A525641" w14:textId="106D6CB6" w:rsidR="00D15A8C" w:rsidRDefault="00D15A8C" w:rsidP="00D15A8C">
      <w:pPr>
        <w:rPr>
          <w:lang w:val="x-none" w:eastAsia="x-none"/>
        </w:rPr>
      </w:pPr>
    </w:p>
    <w:p w14:paraId="50F0372A" w14:textId="0AAB1666" w:rsidR="00D15A8C" w:rsidRDefault="00D15A8C" w:rsidP="00D15A8C">
      <w:pPr>
        <w:rPr>
          <w:lang w:val="x-none" w:eastAsia="x-none"/>
        </w:rPr>
      </w:pPr>
    </w:p>
    <w:p w14:paraId="6087035F" w14:textId="7E5523CB" w:rsidR="00D15A8C" w:rsidRDefault="00D15A8C" w:rsidP="00D15A8C">
      <w:pPr>
        <w:rPr>
          <w:lang w:val="x-none" w:eastAsia="x-none"/>
        </w:rPr>
      </w:pPr>
    </w:p>
    <w:p w14:paraId="234B3156" w14:textId="0165A6D1" w:rsidR="00D15A8C" w:rsidRDefault="00D15A8C" w:rsidP="00D15A8C">
      <w:pPr>
        <w:rPr>
          <w:lang w:val="x-none" w:eastAsia="x-none"/>
        </w:rPr>
      </w:pPr>
    </w:p>
    <w:p w14:paraId="33BD40E5" w14:textId="05018D10" w:rsidR="00D15A8C" w:rsidRDefault="00D15A8C" w:rsidP="00D15A8C">
      <w:pPr>
        <w:rPr>
          <w:lang w:val="x-none" w:eastAsia="x-none"/>
        </w:rPr>
      </w:pPr>
    </w:p>
    <w:p w14:paraId="278D445A" w14:textId="7B129D88" w:rsidR="00D15A8C" w:rsidRDefault="00D15A8C" w:rsidP="00D15A8C">
      <w:pPr>
        <w:rPr>
          <w:lang w:val="x-none" w:eastAsia="x-none"/>
        </w:rPr>
      </w:pPr>
    </w:p>
    <w:p w14:paraId="14326DC2" w14:textId="5204A5D3" w:rsidR="00D15A8C" w:rsidRDefault="00D15A8C" w:rsidP="00D15A8C">
      <w:pPr>
        <w:rPr>
          <w:lang w:val="x-none" w:eastAsia="x-none"/>
        </w:rPr>
      </w:pPr>
    </w:p>
    <w:p w14:paraId="175A80CC" w14:textId="6E8005B1" w:rsidR="00D15A8C" w:rsidRDefault="00D15A8C" w:rsidP="00D15A8C">
      <w:pPr>
        <w:rPr>
          <w:lang w:val="x-none" w:eastAsia="x-none"/>
        </w:rPr>
      </w:pPr>
    </w:p>
    <w:p w14:paraId="406747D8" w14:textId="042805A3" w:rsidR="00D15A8C" w:rsidRDefault="00D15A8C" w:rsidP="00D15A8C">
      <w:pPr>
        <w:rPr>
          <w:lang w:val="x-none" w:eastAsia="x-none"/>
        </w:rPr>
      </w:pPr>
    </w:p>
    <w:p w14:paraId="0E6CE661" w14:textId="55D9AEA3" w:rsidR="00D15A8C" w:rsidRDefault="00D15A8C" w:rsidP="00D15A8C">
      <w:pPr>
        <w:rPr>
          <w:lang w:val="x-none" w:eastAsia="x-none"/>
        </w:rPr>
      </w:pPr>
    </w:p>
    <w:p w14:paraId="1B0D7749" w14:textId="1410AC52" w:rsidR="00D15A8C" w:rsidRDefault="00D15A8C" w:rsidP="00D15A8C">
      <w:pPr>
        <w:rPr>
          <w:lang w:val="x-none" w:eastAsia="x-none"/>
        </w:rPr>
      </w:pPr>
    </w:p>
    <w:p w14:paraId="5EAF8F71" w14:textId="3AF3844D" w:rsidR="00D15A8C" w:rsidRDefault="00D15A8C" w:rsidP="00D15A8C">
      <w:pPr>
        <w:rPr>
          <w:lang w:val="x-none" w:eastAsia="x-none"/>
        </w:rPr>
      </w:pPr>
    </w:p>
    <w:p w14:paraId="2B2750EB" w14:textId="70E5D7AC" w:rsidR="00D15A8C" w:rsidRDefault="00D15A8C" w:rsidP="00D15A8C">
      <w:pPr>
        <w:rPr>
          <w:lang w:val="x-none" w:eastAsia="x-none"/>
        </w:rPr>
      </w:pPr>
    </w:p>
    <w:p w14:paraId="3C8FE74F" w14:textId="787EA5DF" w:rsidR="00D15A8C" w:rsidRDefault="00D15A8C" w:rsidP="00D15A8C">
      <w:pPr>
        <w:rPr>
          <w:lang w:val="x-none" w:eastAsia="x-none"/>
        </w:rPr>
      </w:pPr>
    </w:p>
    <w:p w14:paraId="2DAE5612" w14:textId="41857C68" w:rsidR="00D15A8C" w:rsidRDefault="00D15A8C" w:rsidP="00D15A8C">
      <w:pPr>
        <w:rPr>
          <w:lang w:val="x-none" w:eastAsia="x-none"/>
        </w:rPr>
      </w:pPr>
    </w:p>
    <w:p w14:paraId="390286C9" w14:textId="34DDAC86" w:rsidR="00D15A8C" w:rsidRDefault="00D15A8C" w:rsidP="00D15A8C">
      <w:pPr>
        <w:rPr>
          <w:lang w:val="x-none" w:eastAsia="x-none"/>
        </w:rPr>
      </w:pPr>
    </w:p>
    <w:p w14:paraId="37305DDB" w14:textId="48613325" w:rsidR="00D15A8C" w:rsidRDefault="00D15A8C" w:rsidP="00D15A8C">
      <w:pPr>
        <w:rPr>
          <w:lang w:val="x-none" w:eastAsia="x-none"/>
        </w:rPr>
      </w:pPr>
    </w:p>
    <w:p w14:paraId="53F3E23D" w14:textId="7C961AD4" w:rsidR="00D15A8C" w:rsidRDefault="00D15A8C" w:rsidP="00D15A8C">
      <w:pPr>
        <w:rPr>
          <w:lang w:val="x-none" w:eastAsia="x-none"/>
        </w:rPr>
      </w:pPr>
    </w:p>
    <w:p w14:paraId="25902C21" w14:textId="56633522" w:rsidR="00D15A8C" w:rsidRDefault="00D15A8C" w:rsidP="00D15A8C">
      <w:pPr>
        <w:rPr>
          <w:lang w:val="x-none" w:eastAsia="x-none"/>
        </w:rPr>
      </w:pPr>
    </w:p>
    <w:p w14:paraId="36FA49AC" w14:textId="5F5429F3" w:rsidR="00D15A8C" w:rsidRDefault="00D15A8C" w:rsidP="00D15A8C">
      <w:pPr>
        <w:rPr>
          <w:lang w:val="x-none" w:eastAsia="x-none"/>
        </w:rPr>
      </w:pPr>
    </w:p>
    <w:p w14:paraId="3ADA2C6A" w14:textId="2765EAA3" w:rsidR="00D15A8C" w:rsidRDefault="00D15A8C" w:rsidP="00D15A8C">
      <w:pPr>
        <w:rPr>
          <w:lang w:val="x-none" w:eastAsia="x-none"/>
        </w:rPr>
      </w:pPr>
    </w:p>
    <w:p w14:paraId="0BE7302E" w14:textId="352AF873" w:rsidR="00D15A8C" w:rsidRDefault="00D15A8C" w:rsidP="00D15A8C">
      <w:pPr>
        <w:rPr>
          <w:lang w:val="x-none" w:eastAsia="x-none"/>
        </w:rPr>
      </w:pPr>
    </w:p>
    <w:p w14:paraId="4C8A2BAB" w14:textId="5BF7DC4D" w:rsidR="00D15A8C" w:rsidRDefault="00D15A8C" w:rsidP="00D15A8C">
      <w:pPr>
        <w:rPr>
          <w:lang w:val="x-none" w:eastAsia="x-none"/>
        </w:rPr>
      </w:pPr>
    </w:p>
    <w:p w14:paraId="4ECB5103" w14:textId="567008E3" w:rsidR="00D15A8C" w:rsidRDefault="00D15A8C" w:rsidP="00D15A8C">
      <w:pPr>
        <w:rPr>
          <w:lang w:val="x-none" w:eastAsia="x-none"/>
        </w:rPr>
      </w:pPr>
    </w:p>
    <w:p w14:paraId="2311E09B" w14:textId="09B3203F" w:rsidR="00D15A8C" w:rsidRDefault="00D15A8C" w:rsidP="00D15A8C">
      <w:pPr>
        <w:rPr>
          <w:lang w:val="x-none" w:eastAsia="x-none"/>
        </w:rPr>
      </w:pPr>
    </w:p>
    <w:p w14:paraId="37E8BBF9" w14:textId="68540932" w:rsidR="00D15A8C" w:rsidRDefault="00D15A8C" w:rsidP="00D15A8C">
      <w:pPr>
        <w:rPr>
          <w:lang w:val="x-none" w:eastAsia="x-none"/>
        </w:rPr>
      </w:pPr>
    </w:p>
    <w:p w14:paraId="7AF1AF95" w14:textId="6A879DB8" w:rsidR="00D15A8C" w:rsidRDefault="00D15A8C" w:rsidP="00D15A8C">
      <w:pPr>
        <w:rPr>
          <w:lang w:val="x-none" w:eastAsia="x-none"/>
        </w:rPr>
      </w:pPr>
    </w:p>
    <w:p w14:paraId="6FBA99F2" w14:textId="28164A70" w:rsidR="00D15A8C" w:rsidRDefault="00D15A8C" w:rsidP="00D15A8C">
      <w:pPr>
        <w:rPr>
          <w:lang w:val="x-none" w:eastAsia="x-none"/>
        </w:rPr>
      </w:pPr>
    </w:p>
    <w:p w14:paraId="7A32838D" w14:textId="50C178E5" w:rsidR="00D15A8C" w:rsidRDefault="00D15A8C" w:rsidP="00D15A8C">
      <w:pPr>
        <w:rPr>
          <w:lang w:val="x-none" w:eastAsia="x-none"/>
        </w:rPr>
      </w:pPr>
    </w:p>
    <w:p w14:paraId="00F79D1D" w14:textId="24F5514A" w:rsidR="00D15A8C" w:rsidRPr="00D15A8C" w:rsidRDefault="00D15A8C" w:rsidP="00D15A8C">
      <w:pPr>
        <w:rPr>
          <w:lang w:val="x-none" w:eastAsia="x-none"/>
        </w:rPr>
      </w:pPr>
    </w:p>
    <w:p w14:paraId="5EBE1BBC" w14:textId="77777777" w:rsidR="00D06896" w:rsidRPr="009E36A4" w:rsidRDefault="00D06896" w:rsidP="00D06896">
      <w:pPr>
        <w:pStyle w:val="1"/>
        <w:spacing w:beforeLines="50" w:before="156" w:afterLines="50" w:after="156" w:line="360" w:lineRule="exact"/>
        <w:jc w:val="center"/>
        <w:rPr>
          <w:rFonts w:eastAsia="黑体" w:cs="Arial"/>
          <w:b w:val="0"/>
          <w:i w:val="0"/>
        </w:rPr>
      </w:pPr>
      <w:bookmarkStart w:id="148" w:name="_Toc484634836"/>
      <w:r w:rsidRPr="009E36A4">
        <w:rPr>
          <w:rFonts w:eastAsia="黑体" w:cs="Arial" w:hint="eastAsia"/>
          <w:b w:val="0"/>
          <w:i w:val="0"/>
        </w:rPr>
        <w:t>参考文献</w:t>
      </w:r>
      <w:bookmarkEnd w:id="148"/>
    </w:p>
    <w:p w14:paraId="3E3AE552" w14:textId="77777777" w:rsidR="00F338C6" w:rsidRPr="009E36A4" w:rsidRDefault="008079A9" w:rsidP="008B31DA">
      <w:pPr>
        <w:tabs>
          <w:tab w:val="num" w:pos="540"/>
        </w:tabs>
        <w:kinsoku w:val="0"/>
        <w:overflowPunct w:val="0"/>
        <w:spacing w:line="360" w:lineRule="exact"/>
        <w:ind w:left="420" w:rightChars="-6" w:right="-13" w:hangingChars="200" w:hanging="420"/>
      </w:pPr>
      <w:r w:rsidRPr="009E36A4">
        <w:rPr>
          <w:rFonts w:hint="eastAsia"/>
        </w:rPr>
        <w:t xml:space="preserve">[1] </w:t>
      </w:r>
      <w:r w:rsidR="007833D0" w:rsidRPr="009E36A4">
        <w:t xml:space="preserve"> </w:t>
      </w:r>
      <w:r w:rsidRPr="009E36A4">
        <w:rPr>
          <w:rFonts w:hint="eastAsia"/>
        </w:rPr>
        <w:t>刘豫湘</w:t>
      </w:r>
      <w:r w:rsidRPr="009E36A4">
        <w:rPr>
          <w:rFonts w:hint="eastAsia"/>
        </w:rPr>
        <w:t xml:space="preserve">. </w:t>
      </w:r>
      <w:r w:rsidRPr="009E36A4">
        <w:rPr>
          <w:rFonts w:hint="eastAsia"/>
        </w:rPr>
        <w:t>我国机车制动机的现状与发展</w:t>
      </w:r>
      <w:r w:rsidRPr="009E36A4">
        <w:rPr>
          <w:rFonts w:hint="eastAsia"/>
        </w:rPr>
        <w:t xml:space="preserve">[J]. </w:t>
      </w:r>
      <w:r w:rsidRPr="009E36A4">
        <w:rPr>
          <w:rFonts w:hint="eastAsia"/>
        </w:rPr>
        <w:t>电力机车与城轨车辆</w:t>
      </w:r>
      <w:r w:rsidRPr="009E36A4">
        <w:rPr>
          <w:rFonts w:hint="eastAsia"/>
        </w:rPr>
        <w:t>, 2005, 28(1):6-9.</w:t>
      </w:r>
    </w:p>
    <w:p w14:paraId="747C5573" w14:textId="77777777" w:rsidR="00406812" w:rsidRPr="009E36A4" w:rsidRDefault="00406812" w:rsidP="008B31DA">
      <w:pPr>
        <w:tabs>
          <w:tab w:val="num" w:pos="540"/>
        </w:tabs>
        <w:kinsoku w:val="0"/>
        <w:overflowPunct w:val="0"/>
        <w:spacing w:line="360" w:lineRule="exact"/>
        <w:ind w:left="420" w:rightChars="-6" w:right="-13" w:hangingChars="200" w:hanging="420"/>
      </w:pPr>
      <w:r w:rsidRPr="009E36A4">
        <w:t xml:space="preserve">[2] </w:t>
      </w:r>
      <w:r w:rsidR="007833D0" w:rsidRPr="009E36A4">
        <w:t xml:space="preserve"> </w:t>
      </w:r>
      <w:r w:rsidRPr="009E36A4">
        <w:t>徐晖</w:t>
      </w:r>
      <w:r w:rsidRPr="009E36A4">
        <w:t>. DK-1</w:t>
      </w:r>
      <w:r w:rsidRPr="009E36A4">
        <w:t>制动机改进设计及综合分析与探讨</w:t>
      </w:r>
      <w:r w:rsidRPr="009E36A4">
        <w:t xml:space="preserve">[J]. </w:t>
      </w:r>
      <w:r w:rsidRPr="009E36A4">
        <w:t>铁道机车车辆</w:t>
      </w:r>
      <w:r w:rsidRPr="009E36A4">
        <w:t>, 2011, 31(6):44-48.</w:t>
      </w:r>
    </w:p>
    <w:p w14:paraId="60E714BC" w14:textId="77777777" w:rsidR="00851FCD" w:rsidRPr="009E36A4" w:rsidRDefault="00851FCD" w:rsidP="008B31DA">
      <w:pPr>
        <w:tabs>
          <w:tab w:val="num" w:pos="540"/>
        </w:tabs>
        <w:kinsoku w:val="0"/>
        <w:overflowPunct w:val="0"/>
        <w:spacing w:line="360" w:lineRule="exact"/>
        <w:ind w:left="420" w:rightChars="-6" w:right="-13" w:hangingChars="200" w:hanging="420"/>
      </w:pPr>
      <w:r w:rsidRPr="009E36A4">
        <w:t xml:space="preserve">[3] </w:t>
      </w:r>
      <w:r w:rsidR="007833D0" w:rsidRPr="009E36A4">
        <w:t xml:space="preserve"> </w:t>
      </w:r>
      <w:r w:rsidRPr="009E36A4">
        <w:t>李赟</w:t>
      </w:r>
      <w:r w:rsidRPr="009E36A4">
        <w:t>. CCB</w:t>
      </w:r>
      <w:r w:rsidRPr="009E36A4">
        <w:rPr>
          <w:rFonts w:hint="eastAsia"/>
        </w:rPr>
        <w:t>Ⅱ</w:t>
      </w:r>
      <w:r w:rsidRPr="009E36A4">
        <w:t>制动机故障诊断系统的研制</w:t>
      </w:r>
      <w:r w:rsidRPr="009E36A4">
        <w:t xml:space="preserve">[D]. </w:t>
      </w:r>
      <w:r w:rsidRPr="009E36A4">
        <w:t>中南大学</w:t>
      </w:r>
      <w:r w:rsidRPr="009E36A4">
        <w:t>, 2012.</w:t>
      </w:r>
    </w:p>
    <w:p w14:paraId="1C136929" w14:textId="77777777" w:rsidR="00851FCD" w:rsidRPr="009E36A4" w:rsidRDefault="00851FCD" w:rsidP="0055063F">
      <w:pPr>
        <w:adjustRightInd/>
        <w:spacing w:line="320" w:lineRule="exact"/>
        <w:textAlignment w:val="auto"/>
      </w:pPr>
      <w:r w:rsidRPr="009E36A4">
        <w:t>[4]</w:t>
      </w:r>
      <w:bookmarkStart w:id="149" w:name="_Ref381604291"/>
      <w:r w:rsidR="007833D0" w:rsidRPr="009E36A4">
        <w:t xml:space="preserve">  </w:t>
      </w:r>
      <w:r w:rsidR="004753CE" w:rsidRPr="009E36A4">
        <w:rPr>
          <w:rFonts w:hint="eastAsia"/>
        </w:rPr>
        <w:t>罗峰，孙泽昌．汽车</w:t>
      </w:r>
      <w:r w:rsidR="004753CE" w:rsidRPr="009E36A4">
        <w:rPr>
          <w:rFonts w:hint="eastAsia"/>
        </w:rPr>
        <w:t>CAN</w:t>
      </w:r>
      <w:r w:rsidR="004753CE" w:rsidRPr="009E36A4">
        <w:rPr>
          <w:rFonts w:hint="eastAsia"/>
        </w:rPr>
        <w:t>总线原理、设计与应用</w:t>
      </w:r>
      <w:r w:rsidR="004753CE" w:rsidRPr="009E36A4">
        <w:rPr>
          <w:rFonts w:hint="eastAsia"/>
        </w:rPr>
        <w:t>[M]</w:t>
      </w:r>
      <w:r w:rsidR="004753CE" w:rsidRPr="009E36A4">
        <w:rPr>
          <w:rFonts w:hint="eastAsia"/>
        </w:rPr>
        <w:t>．北京：电子工业出版社，</w:t>
      </w:r>
      <w:r w:rsidR="004753CE" w:rsidRPr="009E36A4">
        <w:rPr>
          <w:rFonts w:hint="eastAsia"/>
        </w:rPr>
        <w:t>2010.</w:t>
      </w:r>
      <w:bookmarkEnd w:id="149"/>
    </w:p>
    <w:p w14:paraId="2FB5FCD9"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55063F" w:rsidRPr="009E36A4">
        <w:t>5</w:t>
      </w:r>
      <w:r w:rsidRPr="009E36A4">
        <w:rPr>
          <w:rFonts w:hint="eastAsia"/>
        </w:rPr>
        <w:t xml:space="preserve">] </w:t>
      </w:r>
      <w:r w:rsidR="007833D0" w:rsidRPr="009E36A4">
        <w:t xml:space="preserve"> </w:t>
      </w:r>
      <w:r w:rsidRPr="009E36A4">
        <w:rPr>
          <w:rFonts w:hint="eastAsia"/>
        </w:rPr>
        <w:t>曹灏</w:t>
      </w:r>
      <w:r w:rsidRPr="009E36A4">
        <w:rPr>
          <w:rFonts w:hint="eastAsia"/>
        </w:rPr>
        <w:t xml:space="preserve">, </w:t>
      </w:r>
      <w:r w:rsidRPr="009E36A4">
        <w:rPr>
          <w:rFonts w:hint="eastAsia"/>
        </w:rPr>
        <w:t>王存兵</w:t>
      </w:r>
      <w:r w:rsidRPr="009E36A4">
        <w:rPr>
          <w:rFonts w:hint="eastAsia"/>
        </w:rPr>
        <w:t xml:space="preserve">, </w:t>
      </w:r>
      <w:r w:rsidRPr="009E36A4">
        <w:rPr>
          <w:rFonts w:hint="eastAsia"/>
        </w:rPr>
        <w:t>吴国栋</w:t>
      </w:r>
      <w:r w:rsidRPr="009E36A4">
        <w:rPr>
          <w:rFonts w:hint="eastAsia"/>
        </w:rPr>
        <w:t>. HXD3</w:t>
      </w:r>
      <w:r w:rsidRPr="009E36A4">
        <w:rPr>
          <w:rFonts w:hint="eastAsia"/>
        </w:rPr>
        <w:t>型电力机车空气制动系统</w:t>
      </w:r>
      <w:r w:rsidRPr="009E36A4">
        <w:rPr>
          <w:rFonts w:hint="eastAsia"/>
        </w:rPr>
        <w:t xml:space="preserve">[J]. </w:t>
      </w:r>
      <w:r w:rsidRPr="009E36A4">
        <w:rPr>
          <w:rFonts w:hint="eastAsia"/>
        </w:rPr>
        <w:t>铁道机车车辆</w:t>
      </w:r>
      <w:r w:rsidRPr="009E36A4">
        <w:rPr>
          <w:rFonts w:hint="eastAsia"/>
        </w:rPr>
        <w:t>, 2009, 29(4):46-50.</w:t>
      </w:r>
    </w:p>
    <w:p w14:paraId="73B1D816"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55063F" w:rsidRPr="009E36A4">
        <w:t>6</w:t>
      </w:r>
      <w:r w:rsidRPr="009E36A4">
        <w:t xml:space="preserve">]  </w:t>
      </w:r>
      <w:r w:rsidRPr="009E36A4">
        <w:rPr>
          <w:rFonts w:hint="eastAsia"/>
        </w:rPr>
        <w:t>曹灏</w:t>
      </w:r>
      <w:r w:rsidRPr="009E36A4">
        <w:rPr>
          <w:rFonts w:hint="eastAsia"/>
        </w:rPr>
        <w:t xml:space="preserve">, </w:t>
      </w:r>
      <w:r w:rsidRPr="009E36A4">
        <w:rPr>
          <w:rFonts w:hint="eastAsia"/>
        </w:rPr>
        <w:t>王存兵</w:t>
      </w:r>
      <w:r w:rsidRPr="009E36A4">
        <w:rPr>
          <w:rFonts w:hint="eastAsia"/>
        </w:rPr>
        <w:t xml:space="preserve">, </w:t>
      </w:r>
      <w:r w:rsidRPr="009E36A4">
        <w:rPr>
          <w:rFonts w:hint="eastAsia"/>
        </w:rPr>
        <w:t>吴国栋</w:t>
      </w:r>
      <w:r w:rsidRPr="009E36A4">
        <w:rPr>
          <w:rFonts w:hint="eastAsia"/>
        </w:rPr>
        <w:t>,</w:t>
      </w:r>
      <w:r w:rsidRPr="009E36A4">
        <w:rPr>
          <w:rFonts w:hint="eastAsia"/>
        </w:rPr>
        <w:t>等</w:t>
      </w:r>
      <w:r w:rsidRPr="009E36A4">
        <w:rPr>
          <w:rFonts w:hint="eastAsia"/>
        </w:rPr>
        <w:t>. HXD3B</w:t>
      </w:r>
      <w:r w:rsidRPr="009E36A4">
        <w:rPr>
          <w:rFonts w:hint="eastAsia"/>
        </w:rPr>
        <w:t>型交流传动电力机车空气制动系统</w:t>
      </w:r>
      <w:r w:rsidRPr="009E36A4">
        <w:rPr>
          <w:rFonts w:hint="eastAsia"/>
        </w:rPr>
        <w:t xml:space="preserve">[J]. </w:t>
      </w:r>
      <w:r w:rsidRPr="009E36A4">
        <w:rPr>
          <w:rFonts w:hint="eastAsia"/>
        </w:rPr>
        <w:t>电力机车与城轨车辆</w:t>
      </w:r>
      <w:r w:rsidRPr="009E36A4">
        <w:rPr>
          <w:rFonts w:hint="eastAsia"/>
        </w:rPr>
        <w:t>, 2010, 33(2):17-20.</w:t>
      </w:r>
    </w:p>
    <w:p w14:paraId="08BBBA3C"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7833D0" w:rsidRPr="009E36A4">
        <w:t>7</w:t>
      </w:r>
      <w:r w:rsidRPr="009E36A4">
        <w:rPr>
          <w:rFonts w:hint="eastAsia"/>
        </w:rPr>
        <w:t>]</w:t>
      </w:r>
      <w:r w:rsidRPr="009E36A4">
        <w:t xml:space="preserve">  </w:t>
      </w:r>
      <w:r w:rsidRPr="009E36A4">
        <w:rPr>
          <w:rFonts w:hint="eastAsia"/>
        </w:rPr>
        <w:t>曹灏</w:t>
      </w:r>
      <w:r w:rsidRPr="009E36A4">
        <w:rPr>
          <w:rFonts w:hint="eastAsia"/>
        </w:rPr>
        <w:t>. 160 km/h</w:t>
      </w:r>
      <w:r w:rsidRPr="009E36A4">
        <w:rPr>
          <w:rFonts w:hint="eastAsia"/>
        </w:rPr>
        <w:t>交流传动客运电力机车制动系统</w:t>
      </w:r>
      <w:r w:rsidRPr="009E36A4">
        <w:rPr>
          <w:rFonts w:hint="eastAsia"/>
        </w:rPr>
        <w:t xml:space="preserve">[J]. </w:t>
      </w:r>
      <w:r w:rsidRPr="009E36A4">
        <w:rPr>
          <w:rFonts w:hint="eastAsia"/>
        </w:rPr>
        <w:t>铁道机车车辆</w:t>
      </w:r>
      <w:r w:rsidRPr="009E36A4">
        <w:rPr>
          <w:rFonts w:hint="eastAsia"/>
        </w:rPr>
        <w:t>, 2013, 33(4):49-52.</w:t>
      </w:r>
    </w:p>
    <w:p w14:paraId="24E43530" w14:textId="77777777" w:rsidR="007833D0" w:rsidRPr="009E36A4" w:rsidRDefault="007833D0" w:rsidP="008B31DA">
      <w:pPr>
        <w:tabs>
          <w:tab w:val="num" w:pos="540"/>
        </w:tabs>
        <w:kinsoku w:val="0"/>
        <w:overflowPunct w:val="0"/>
        <w:spacing w:line="360" w:lineRule="exact"/>
        <w:ind w:left="420" w:rightChars="-6" w:right="-13" w:hangingChars="200" w:hanging="420"/>
      </w:pPr>
      <w:r w:rsidRPr="009E36A4">
        <w:t xml:space="preserve">[8]  </w:t>
      </w:r>
      <w:r w:rsidRPr="009E36A4">
        <w:t>周浩</w:t>
      </w:r>
      <w:r w:rsidRPr="009E36A4">
        <w:t xml:space="preserve">, </w:t>
      </w:r>
      <w:r w:rsidRPr="009E36A4">
        <w:t>王树海</w:t>
      </w:r>
      <w:r w:rsidRPr="009E36A4">
        <w:t xml:space="preserve">, </w:t>
      </w:r>
      <w:r w:rsidRPr="009E36A4">
        <w:t>仝雷</w:t>
      </w:r>
      <w:r w:rsidRPr="009E36A4">
        <w:t>. HXD2</w:t>
      </w:r>
      <w:r w:rsidRPr="009E36A4">
        <w:t>型大功率交流传动电力机车空气管路与制动系统</w:t>
      </w:r>
      <w:r w:rsidRPr="009E36A4">
        <w:t xml:space="preserve">[J]. </w:t>
      </w:r>
      <w:r w:rsidRPr="009E36A4">
        <w:t>机车电传动</w:t>
      </w:r>
      <w:r w:rsidRPr="009E36A4">
        <w:t>, 2008(5):15-18.</w:t>
      </w:r>
    </w:p>
    <w:p w14:paraId="61D93E6A" w14:textId="77777777" w:rsidR="00F008D0" w:rsidRPr="009E36A4" w:rsidRDefault="00F008D0" w:rsidP="008B31DA">
      <w:pPr>
        <w:tabs>
          <w:tab w:val="num" w:pos="540"/>
        </w:tabs>
        <w:kinsoku w:val="0"/>
        <w:overflowPunct w:val="0"/>
        <w:spacing w:line="360" w:lineRule="exact"/>
        <w:ind w:left="420" w:rightChars="-6" w:right="-13" w:hangingChars="200" w:hanging="420"/>
      </w:pPr>
      <w:r w:rsidRPr="009E36A4">
        <w:t xml:space="preserve">[9]  </w:t>
      </w:r>
      <w:r w:rsidRPr="009E36A4">
        <w:t>唐济扬</w:t>
      </w:r>
      <w:r w:rsidRPr="009E36A4">
        <w:t xml:space="preserve">. </w:t>
      </w:r>
      <w:r w:rsidRPr="009E36A4">
        <w:t>基于现场总线技术的先进控制系统</w:t>
      </w:r>
      <w:r w:rsidRPr="009E36A4">
        <w:t xml:space="preserve">[J]. </w:t>
      </w:r>
      <w:r w:rsidRPr="009E36A4">
        <w:t>制造业自动化</w:t>
      </w:r>
      <w:r w:rsidRPr="009E36A4">
        <w:t>, 2000, 22(7):31-35.</w:t>
      </w:r>
    </w:p>
    <w:p w14:paraId="663C4963" w14:textId="77777777" w:rsidR="000031C0" w:rsidRPr="009E36A4" w:rsidRDefault="000031C0" w:rsidP="000031C0">
      <w:pPr>
        <w:tabs>
          <w:tab w:val="num" w:pos="540"/>
        </w:tabs>
        <w:kinsoku w:val="0"/>
        <w:overflowPunct w:val="0"/>
        <w:spacing w:line="360" w:lineRule="exact"/>
        <w:ind w:left="420" w:rightChars="-6" w:right="-13" w:hangingChars="200" w:hanging="420"/>
      </w:pPr>
      <w:r w:rsidRPr="009E36A4">
        <w:t>[</w:t>
      </w:r>
      <w:r w:rsidR="00AD18CC" w:rsidRPr="009E36A4">
        <w:t>10</w:t>
      </w:r>
      <w:r w:rsidRPr="009E36A4">
        <w:t xml:space="preserve">]  iCAN </w:t>
      </w:r>
      <w:r w:rsidRPr="009E36A4">
        <w:t>现场总线原理与应用</w:t>
      </w:r>
      <w:r w:rsidRPr="009E36A4">
        <w:t xml:space="preserve">[M]. </w:t>
      </w:r>
      <w:r w:rsidRPr="009E36A4">
        <w:t>北京航空航天大学出版社</w:t>
      </w:r>
      <w:r w:rsidRPr="009E36A4">
        <w:t>, 2007.</w:t>
      </w:r>
    </w:p>
    <w:p w14:paraId="31D855D9" w14:textId="77777777" w:rsidR="00AD18CC" w:rsidRPr="009E36A4" w:rsidRDefault="00AD18CC" w:rsidP="00AD18CC">
      <w:pPr>
        <w:tabs>
          <w:tab w:val="num" w:pos="540"/>
        </w:tabs>
        <w:kinsoku w:val="0"/>
        <w:overflowPunct w:val="0"/>
        <w:spacing w:line="360" w:lineRule="exact"/>
        <w:ind w:left="400" w:rightChars="-6" w:right="-13" w:hangingChars="200" w:hanging="400"/>
      </w:pPr>
      <w:r w:rsidRPr="009E36A4">
        <w:rPr>
          <w:rFonts w:cs="Arial" w:hint="eastAsia"/>
          <w:color w:val="000000"/>
          <w:sz w:val="20"/>
          <w:szCs w:val="20"/>
          <w:shd w:val="clear" w:color="auto" w:fill="FFFFFF"/>
        </w:rPr>
        <w:t xml:space="preserve">[11]  </w:t>
      </w:r>
      <w:r w:rsidRPr="009E36A4">
        <w:t>张桢</w:t>
      </w:r>
      <w:r w:rsidRPr="009E36A4">
        <w:t xml:space="preserve">, </w:t>
      </w:r>
      <w:r w:rsidRPr="009E36A4">
        <w:t>牛玉刚</w:t>
      </w:r>
      <w:r w:rsidRPr="009E36A4">
        <w:t>. DCS</w:t>
      </w:r>
      <w:r w:rsidRPr="009E36A4">
        <w:t>与现场总线综述</w:t>
      </w:r>
      <w:r w:rsidRPr="009E36A4">
        <w:t xml:space="preserve">[J]. </w:t>
      </w:r>
      <w:r w:rsidRPr="009E36A4">
        <w:t>电气自动化</w:t>
      </w:r>
      <w:r w:rsidRPr="009E36A4">
        <w:t>, 2013, 35(1):4-6.</w:t>
      </w:r>
    </w:p>
    <w:p w14:paraId="53623B79" w14:textId="4967F008" w:rsidR="000031C0" w:rsidRPr="009E36A4" w:rsidRDefault="003C2610" w:rsidP="00AD18CC">
      <w:pPr>
        <w:tabs>
          <w:tab w:val="num" w:pos="540"/>
        </w:tabs>
        <w:kinsoku w:val="0"/>
        <w:overflowPunct w:val="0"/>
        <w:spacing w:line="360" w:lineRule="exact"/>
        <w:ind w:rightChars="-6" w:right="-13"/>
      </w:pPr>
      <w:r w:rsidRPr="009E36A4">
        <w:rPr>
          <w:rFonts w:hint="eastAsia"/>
        </w:rPr>
        <w:t xml:space="preserve">[12] </w:t>
      </w:r>
      <w:r w:rsidRPr="009E36A4">
        <w:t xml:space="preserve"> </w:t>
      </w:r>
      <w:r w:rsidRPr="009E36A4">
        <w:t>徐安</w:t>
      </w:r>
      <w:r w:rsidRPr="009E36A4">
        <w:t xml:space="preserve"> </w:t>
      </w:r>
      <w:r w:rsidRPr="009E36A4">
        <w:t>陈耀</w:t>
      </w:r>
      <w:r w:rsidRPr="009E36A4">
        <w:t xml:space="preserve"> </w:t>
      </w:r>
      <w:r w:rsidRPr="009E36A4">
        <w:t>李锐华</w:t>
      </w:r>
      <w:r w:rsidRPr="009E36A4">
        <w:t xml:space="preserve"> </w:t>
      </w:r>
      <w:r w:rsidRPr="009E36A4">
        <w:t>郭其一</w:t>
      </w:r>
      <w:r w:rsidRPr="009E36A4">
        <w:t xml:space="preserve">. </w:t>
      </w:r>
      <w:r w:rsidRPr="009E36A4">
        <w:t>微型计算机控制技术</w:t>
      </w:r>
      <w:r w:rsidRPr="009E36A4">
        <w:t>(</w:t>
      </w:r>
      <w:del w:id="150" w:author="zhuqinyue" w:date="2017-06-08T21:39:00Z">
        <w:r w:rsidRPr="009E36A4" w:rsidDel="000F0C78">
          <w:delText>自动化专业</w:delText>
        </w:r>
        <w:r w:rsidRPr="009E36A4" w:rsidDel="000F0C78">
          <w:delText>)</w:delText>
        </w:r>
      </w:del>
      <w:r w:rsidRPr="009E36A4">
        <w:t xml:space="preserve">[M]. </w:t>
      </w:r>
      <w:r w:rsidRPr="009E36A4">
        <w:t>电子工业出版社</w:t>
      </w:r>
      <w:r w:rsidRPr="009E36A4">
        <w:t>, 2008.</w:t>
      </w:r>
    </w:p>
    <w:p w14:paraId="7A908265" w14:textId="77777777" w:rsidR="00AF4366" w:rsidRPr="009E36A4" w:rsidRDefault="00AF4366" w:rsidP="00AD18CC">
      <w:pPr>
        <w:tabs>
          <w:tab w:val="num" w:pos="540"/>
        </w:tabs>
        <w:kinsoku w:val="0"/>
        <w:overflowPunct w:val="0"/>
        <w:spacing w:line="360" w:lineRule="exact"/>
        <w:ind w:rightChars="-6" w:right="-13"/>
      </w:pPr>
      <w:r w:rsidRPr="009E36A4">
        <w:rPr>
          <w:rFonts w:hint="eastAsia"/>
        </w:rPr>
        <w:t>[</w:t>
      </w:r>
      <w:r w:rsidRPr="009E36A4">
        <w:t xml:space="preserve">13]  </w:t>
      </w:r>
      <w:r w:rsidR="00182397" w:rsidRPr="009E36A4">
        <w:t>王超</w:t>
      </w:r>
      <w:r w:rsidR="00182397" w:rsidRPr="009E36A4">
        <w:t xml:space="preserve">, </w:t>
      </w:r>
      <w:r w:rsidR="00182397" w:rsidRPr="009E36A4">
        <w:t>胡仁喜</w:t>
      </w:r>
      <w:r w:rsidR="00182397" w:rsidRPr="009E36A4">
        <w:t xml:space="preserve">, </w:t>
      </w:r>
      <w:r w:rsidR="00182397" w:rsidRPr="009E36A4">
        <w:t>闫聪聪</w:t>
      </w:r>
      <w:r w:rsidR="00182397" w:rsidRPr="009E36A4">
        <w:t>. Altium Designer 16</w:t>
      </w:r>
      <w:r w:rsidR="00182397" w:rsidRPr="009E36A4">
        <w:t>中文版标准实例教程</w:t>
      </w:r>
      <w:r w:rsidR="00182397" w:rsidRPr="009E36A4">
        <w:t xml:space="preserve">[M]. </w:t>
      </w:r>
      <w:r w:rsidR="00182397" w:rsidRPr="009E36A4">
        <w:t>机械工业出版社</w:t>
      </w:r>
      <w:r w:rsidR="00182397" w:rsidRPr="009E36A4">
        <w:t>, 2016.</w:t>
      </w:r>
    </w:p>
    <w:p w14:paraId="14E75D0C" w14:textId="77777777" w:rsidR="008B31DA" w:rsidRPr="009E36A4" w:rsidRDefault="008B31DA" w:rsidP="008B31DA">
      <w:pPr>
        <w:spacing w:line="360" w:lineRule="exact"/>
        <w:ind w:left="420" w:hangingChars="200" w:hanging="420"/>
      </w:pPr>
      <w:r w:rsidRPr="009E36A4">
        <w:t>[</w:t>
      </w:r>
      <w:r w:rsidR="00A9142F" w:rsidRPr="009E36A4">
        <w:t>14</w:t>
      </w:r>
      <w:r w:rsidR="00853A1A" w:rsidRPr="009E36A4">
        <w:t xml:space="preserve">]  </w:t>
      </w:r>
      <w:r w:rsidR="00853A1A" w:rsidRPr="009E36A4">
        <w:t>陈志申</w:t>
      </w:r>
      <w:r w:rsidR="00853A1A" w:rsidRPr="009E36A4">
        <w:t>. CCBII</w:t>
      </w:r>
      <w:r w:rsidR="00853A1A" w:rsidRPr="009E36A4">
        <w:t>制动机</w:t>
      </w:r>
      <w:r w:rsidR="00853A1A" w:rsidRPr="009E36A4">
        <w:t>EBV</w:t>
      </w:r>
      <w:r w:rsidR="00853A1A" w:rsidRPr="009E36A4">
        <w:t>工作原理分析及常见故障探讨</w:t>
      </w:r>
      <w:r w:rsidR="00853A1A" w:rsidRPr="009E36A4">
        <w:t xml:space="preserve">[J]. </w:t>
      </w:r>
      <w:r w:rsidR="00853A1A" w:rsidRPr="009E36A4">
        <w:t>铁道机车车辆</w:t>
      </w:r>
      <w:r w:rsidR="00853A1A" w:rsidRPr="009E36A4">
        <w:t>, 2015, 35(3):77-79.</w:t>
      </w:r>
    </w:p>
    <w:p w14:paraId="0AE94EAF"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A9142F" w:rsidRPr="009E36A4">
        <w:t xml:space="preserve">15] </w:t>
      </w:r>
      <w:r w:rsidR="00853A1A" w:rsidRPr="009E36A4">
        <w:t xml:space="preserve"> </w:t>
      </w:r>
      <w:r w:rsidR="00853A1A" w:rsidRPr="009E36A4">
        <w:rPr>
          <w:rFonts w:hint="eastAsia"/>
        </w:rPr>
        <w:t>张领</w:t>
      </w:r>
      <w:r w:rsidR="00853A1A" w:rsidRPr="009E36A4">
        <w:rPr>
          <w:rFonts w:hint="eastAsia"/>
        </w:rPr>
        <w:t xml:space="preserve">, </w:t>
      </w:r>
      <w:r w:rsidR="00853A1A" w:rsidRPr="009E36A4">
        <w:rPr>
          <w:rFonts w:hint="eastAsia"/>
        </w:rPr>
        <w:t>马俊杰</w:t>
      </w:r>
      <w:r w:rsidR="00853A1A" w:rsidRPr="009E36A4">
        <w:rPr>
          <w:rFonts w:hint="eastAsia"/>
        </w:rPr>
        <w:t>. CCBII</w:t>
      </w:r>
      <w:r w:rsidR="00853A1A" w:rsidRPr="009E36A4">
        <w:rPr>
          <w:rFonts w:hint="eastAsia"/>
        </w:rPr>
        <w:t>制动系统无火回送中列车管“漏风”原因分析</w:t>
      </w:r>
      <w:r w:rsidR="00853A1A" w:rsidRPr="009E36A4">
        <w:rPr>
          <w:rFonts w:hint="eastAsia"/>
        </w:rPr>
        <w:t xml:space="preserve">[J]. </w:t>
      </w:r>
      <w:r w:rsidR="00853A1A" w:rsidRPr="009E36A4">
        <w:rPr>
          <w:rFonts w:hint="eastAsia"/>
        </w:rPr>
        <w:t>电力机车与城轨车辆</w:t>
      </w:r>
      <w:r w:rsidR="00853A1A" w:rsidRPr="009E36A4">
        <w:rPr>
          <w:rFonts w:hint="eastAsia"/>
        </w:rPr>
        <w:t>, 2014(1):64-65.</w:t>
      </w:r>
    </w:p>
    <w:p w14:paraId="40E2FE5F" w14:textId="33A47C86" w:rsidR="00EC2214" w:rsidRPr="009E36A4" w:rsidRDefault="008B31DA">
      <w:pPr>
        <w:tabs>
          <w:tab w:val="num" w:pos="540"/>
        </w:tabs>
        <w:kinsoku w:val="0"/>
        <w:overflowPunct w:val="0"/>
        <w:spacing w:line="360" w:lineRule="exact"/>
        <w:ind w:left="420" w:rightChars="-6" w:right="-13" w:hangingChars="200" w:hanging="420"/>
        <w:pPrChange w:id="151" w:author="Quan Wen" w:date="2017-06-09T17:31:00Z">
          <w:pPr>
            <w:tabs>
              <w:tab w:val="num" w:pos="540"/>
            </w:tabs>
            <w:kinsoku w:val="0"/>
            <w:overflowPunct w:val="0"/>
            <w:spacing w:line="360" w:lineRule="exact"/>
            <w:ind w:rightChars="-6" w:right="-13"/>
          </w:pPr>
        </w:pPrChange>
      </w:pPr>
      <w:r w:rsidRPr="009E36A4">
        <w:rPr>
          <w:rFonts w:hint="eastAsia"/>
        </w:rPr>
        <w:t>[</w:t>
      </w:r>
      <w:r w:rsidR="00EC2214" w:rsidRPr="009E36A4">
        <w:t>16]</w:t>
      </w:r>
      <w:r w:rsidRPr="009E36A4">
        <w:t xml:space="preserve"> </w:t>
      </w:r>
      <w:r w:rsidR="00EC2214" w:rsidRPr="009E36A4">
        <w:t xml:space="preserve"> </w:t>
      </w:r>
      <w:r w:rsidR="00EC2214" w:rsidRPr="009E36A4">
        <w:t>孙兵</w:t>
      </w:r>
      <w:r w:rsidR="00EC2214" w:rsidRPr="009E36A4">
        <w:t xml:space="preserve">, </w:t>
      </w:r>
      <w:r w:rsidR="00EC2214" w:rsidRPr="009E36A4">
        <w:t>何瑾</w:t>
      </w:r>
      <w:r w:rsidR="00EC2214" w:rsidRPr="009E36A4">
        <w:t xml:space="preserve">, </w:t>
      </w:r>
      <w:r w:rsidR="00EC2214" w:rsidRPr="009E36A4">
        <w:t>陈广厦</w:t>
      </w:r>
      <w:r w:rsidR="00EC2214" w:rsidRPr="009E36A4">
        <w:t xml:space="preserve">. </w:t>
      </w:r>
      <w:r w:rsidR="00EC2214" w:rsidRPr="009E36A4">
        <w:t>基于</w:t>
      </w:r>
      <w:r w:rsidR="00EC2214" w:rsidRPr="009E36A4">
        <w:t xml:space="preserve"> DSP</w:t>
      </w:r>
      <w:r w:rsidR="00EC2214" w:rsidRPr="009E36A4">
        <w:rPr>
          <w:rFonts w:hint="eastAsia"/>
        </w:rPr>
        <w:t>的</w:t>
      </w:r>
      <w:r w:rsidR="00EC2214" w:rsidRPr="009E36A4">
        <w:t>CAN</w:t>
      </w:r>
      <w:r w:rsidR="00EC2214" w:rsidRPr="009E36A4">
        <w:t>总线与以太网互联系统研制</w:t>
      </w:r>
      <w:r w:rsidR="00EC2214" w:rsidRPr="009E36A4">
        <w:t xml:space="preserve">[J]. </w:t>
      </w:r>
      <w:r w:rsidR="00EC2214" w:rsidRPr="009E36A4">
        <w:t>仪器仪表学报</w:t>
      </w:r>
      <w:r w:rsidR="00EC2214" w:rsidRPr="009E36A4">
        <w:t>, 2008, 29(2): 377-380.</w:t>
      </w:r>
    </w:p>
    <w:p w14:paraId="5F454798"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605EB4" w:rsidRPr="009E36A4">
        <w:t>17]</w:t>
      </w:r>
      <w:r w:rsidRPr="009E36A4">
        <w:t xml:space="preserve"> </w:t>
      </w:r>
      <w:r w:rsidR="00605EB4" w:rsidRPr="009E36A4">
        <w:t xml:space="preserve"> SV itturi Some features of two fieldbuses of the IEC 61158 standard[J] . Computer Standards and Interfaces, 2000, 22(3): 203 -205</w:t>
      </w:r>
    </w:p>
    <w:p w14:paraId="7FD87E30"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605EB4" w:rsidRPr="009E36A4">
        <w:t>18]</w:t>
      </w:r>
      <w:r w:rsidRPr="009E36A4">
        <w:t xml:space="preserve"> </w:t>
      </w:r>
      <w:r w:rsidR="00605EB4" w:rsidRPr="009E36A4">
        <w:t xml:space="preserve"> G Cena, C Demartini, A Valenzano. On the performances of two popular fieldbuses[ J]. IEEE Workshop Factory Communication Systems (WFCS'97)1997(10): 177 - 186 .</w:t>
      </w:r>
    </w:p>
    <w:p w14:paraId="2F6DEDD3"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Pr="009E36A4">
        <w:t>1</w:t>
      </w:r>
      <w:r w:rsidR="00605EB4" w:rsidRPr="009E36A4">
        <w:t>9</w:t>
      </w:r>
      <w:r w:rsidRPr="009E36A4">
        <w:rPr>
          <w:rFonts w:hint="eastAsia"/>
        </w:rPr>
        <w:t>]</w:t>
      </w:r>
      <w:r w:rsidRPr="009E36A4">
        <w:t xml:space="preserve"> </w:t>
      </w:r>
      <w:r w:rsidRPr="009E36A4">
        <w:t>赵华华</w:t>
      </w:r>
      <w:r w:rsidRPr="009E36A4">
        <w:t xml:space="preserve">, </w:t>
      </w:r>
      <w:r w:rsidRPr="009E36A4">
        <w:t>廖志明</w:t>
      </w:r>
      <w:r w:rsidRPr="009E36A4">
        <w:t xml:space="preserve">. </w:t>
      </w:r>
      <w:r w:rsidRPr="009E36A4">
        <w:t>现场总线在列车通信网络中的应用</w:t>
      </w:r>
      <w:r w:rsidRPr="009E36A4">
        <w:t xml:space="preserve">[J]. </w:t>
      </w:r>
      <w:r w:rsidRPr="009E36A4">
        <w:t>工业控制计算机</w:t>
      </w:r>
      <w:r w:rsidRPr="009E36A4">
        <w:t>, 2007, 20(7): 25-26.</w:t>
      </w:r>
    </w:p>
    <w:p w14:paraId="27499132"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1F7EB4" w:rsidRPr="009E36A4">
        <w:t>20</w:t>
      </w:r>
      <w:r w:rsidRPr="009E36A4">
        <w:rPr>
          <w:rFonts w:hint="eastAsia"/>
        </w:rPr>
        <w:t>]</w:t>
      </w:r>
      <w:r w:rsidRPr="009E36A4">
        <w:t xml:space="preserve"> </w:t>
      </w:r>
      <w:r w:rsidRPr="009E36A4">
        <w:rPr>
          <w:rFonts w:hint="eastAsia"/>
        </w:rPr>
        <w:t>曹霖</w:t>
      </w:r>
      <w:r w:rsidRPr="009E36A4">
        <w:rPr>
          <w:rFonts w:hint="eastAsia"/>
        </w:rPr>
        <w:t xml:space="preserve">. </w:t>
      </w:r>
      <w:r w:rsidRPr="009E36A4">
        <w:rPr>
          <w:rFonts w:hint="eastAsia"/>
        </w:rPr>
        <w:t>分布式控制系统的设计与实现</w:t>
      </w:r>
      <w:r w:rsidRPr="009E36A4">
        <w:rPr>
          <w:rFonts w:hint="eastAsia"/>
        </w:rPr>
        <w:t xml:space="preserve">[D]. </w:t>
      </w:r>
      <w:r w:rsidRPr="009E36A4">
        <w:rPr>
          <w:rFonts w:hint="eastAsia"/>
        </w:rPr>
        <w:t>南京航空航天大学</w:t>
      </w:r>
      <w:r w:rsidRPr="009E36A4">
        <w:rPr>
          <w:rFonts w:hint="eastAsia"/>
        </w:rPr>
        <w:t xml:space="preserve">, 2011. </w:t>
      </w:r>
    </w:p>
    <w:p w14:paraId="4C53E0F6"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1F7EB4" w:rsidRPr="009E36A4">
        <w:t>21</w:t>
      </w:r>
      <w:r w:rsidRPr="009E36A4">
        <w:rPr>
          <w:rFonts w:hint="eastAsia"/>
        </w:rPr>
        <w:t xml:space="preserve">] </w:t>
      </w:r>
      <w:r w:rsidRPr="009E36A4">
        <w:rPr>
          <w:rFonts w:hint="eastAsia"/>
        </w:rPr>
        <w:t>刘文超</w:t>
      </w:r>
      <w:r w:rsidRPr="009E36A4">
        <w:rPr>
          <w:rFonts w:hint="eastAsia"/>
        </w:rPr>
        <w:t xml:space="preserve">. </w:t>
      </w:r>
      <w:r w:rsidRPr="009E36A4">
        <w:rPr>
          <w:rFonts w:hint="eastAsia"/>
        </w:rPr>
        <w:t>基于功能块的车间数字设备集成控制系统设计方法研究</w:t>
      </w:r>
      <w:r w:rsidRPr="009E36A4">
        <w:rPr>
          <w:rFonts w:hint="eastAsia"/>
        </w:rPr>
        <w:t xml:space="preserve">[D]. </w:t>
      </w:r>
      <w:r w:rsidRPr="009E36A4">
        <w:rPr>
          <w:rFonts w:hint="eastAsia"/>
        </w:rPr>
        <w:t>武汉理工大学</w:t>
      </w:r>
      <w:r w:rsidRPr="009E36A4">
        <w:rPr>
          <w:rFonts w:hint="eastAsia"/>
        </w:rPr>
        <w:t>, 2007.</w:t>
      </w:r>
    </w:p>
    <w:p w14:paraId="48EA273E"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lastRenderedPageBreak/>
        <w:t>[</w:t>
      </w:r>
      <w:r w:rsidR="001F7EB4" w:rsidRPr="009E36A4">
        <w:t>22</w:t>
      </w:r>
      <w:r w:rsidRPr="009E36A4">
        <w:rPr>
          <w:rFonts w:hint="eastAsia"/>
        </w:rPr>
        <w:t>]</w:t>
      </w:r>
      <w:r w:rsidRPr="009E36A4">
        <w:t xml:space="preserve"> </w:t>
      </w:r>
      <w:r w:rsidRPr="009E36A4">
        <w:t>陈伟文</w:t>
      </w:r>
      <w:r w:rsidRPr="009E36A4">
        <w:t xml:space="preserve">, </w:t>
      </w:r>
      <w:r w:rsidRPr="009E36A4">
        <w:t>凌玉华</w:t>
      </w:r>
      <w:r w:rsidRPr="009E36A4">
        <w:t xml:space="preserve">, </w:t>
      </w:r>
      <w:r w:rsidRPr="009E36A4">
        <w:t>颜毅斌</w:t>
      </w:r>
      <w:r w:rsidRPr="009E36A4">
        <w:t xml:space="preserve">. CANopen </w:t>
      </w:r>
      <w:r w:rsidRPr="009E36A4">
        <w:t>总线协议在地铁通信网络中的应用</w:t>
      </w:r>
      <w:r w:rsidRPr="009E36A4">
        <w:t xml:space="preserve"> [J]. </w:t>
      </w:r>
      <w:r w:rsidRPr="009E36A4">
        <w:t>可编程控制器与工厂自动化</w:t>
      </w:r>
      <w:r w:rsidRPr="009E36A4">
        <w:t xml:space="preserve"> (PLC FA), 2010 (003): 107-110.</w:t>
      </w:r>
    </w:p>
    <w:p w14:paraId="59F04240"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1F7EB4" w:rsidRPr="009E36A4">
        <w:t>23</w:t>
      </w:r>
      <w:r w:rsidRPr="009E36A4">
        <w:t xml:space="preserve">] </w:t>
      </w:r>
      <w:r w:rsidRPr="009E36A4">
        <w:t>王毅峰</w:t>
      </w:r>
      <w:r w:rsidRPr="009E36A4">
        <w:t xml:space="preserve">, </w:t>
      </w:r>
      <w:r w:rsidRPr="009E36A4">
        <w:t>李令奇</w:t>
      </w:r>
      <w:r w:rsidRPr="009E36A4">
        <w:t xml:space="preserve">. </w:t>
      </w:r>
      <w:r w:rsidRPr="009E36A4">
        <w:t>基于</w:t>
      </w:r>
      <w:r w:rsidRPr="009E36A4">
        <w:t xml:space="preserve"> CAN </w:t>
      </w:r>
      <w:r w:rsidRPr="009E36A4">
        <w:t>总线的分布式数据采集与控制系统</w:t>
      </w:r>
      <w:r w:rsidRPr="009E36A4">
        <w:t xml:space="preserve">[J]. </w:t>
      </w:r>
      <w:r w:rsidRPr="009E36A4">
        <w:t>工业控制计算机</w:t>
      </w:r>
      <w:r w:rsidRPr="009E36A4">
        <w:t>, 2000, 13(5): 34-38.</w:t>
      </w:r>
    </w:p>
    <w:p w14:paraId="712A6B16"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1F7EB4" w:rsidRPr="009E36A4">
        <w:t>24</w:t>
      </w:r>
      <w:r w:rsidRPr="009E36A4">
        <w:t xml:space="preserve">] </w:t>
      </w:r>
      <w:r w:rsidRPr="009E36A4">
        <w:t>匡付华</w:t>
      </w:r>
      <w:r w:rsidRPr="009E36A4">
        <w:t xml:space="preserve">. CANopen </w:t>
      </w:r>
      <w:r w:rsidRPr="009E36A4">
        <w:t>网络应用的实时性和可靠性若干问题的研究</w:t>
      </w:r>
      <w:r w:rsidRPr="009E36A4">
        <w:t xml:space="preserve">[D]. </w:t>
      </w:r>
      <w:r w:rsidRPr="009E36A4">
        <w:t>华南理工大学</w:t>
      </w:r>
      <w:r w:rsidRPr="009E36A4">
        <w:t>, 2011.</w:t>
      </w:r>
    </w:p>
    <w:p w14:paraId="035B2308"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1F7EB4" w:rsidRPr="009E36A4">
        <w:t>25</w:t>
      </w:r>
      <w:r w:rsidRPr="009E36A4">
        <w:t xml:space="preserve">] </w:t>
      </w:r>
      <w:r w:rsidRPr="009E36A4">
        <w:t>程希明</w:t>
      </w:r>
      <w:r w:rsidRPr="009E36A4">
        <w:t xml:space="preserve">. CAN </w:t>
      </w:r>
      <w:r w:rsidRPr="009E36A4">
        <w:t>现场总线数据采集系统设计方案</w:t>
      </w:r>
      <w:r w:rsidRPr="009E36A4">
        <w:t xml:space="preserve">[J]. </w:t>
      </w:r>
      <w:r w:rsidRPr="009E36A4">
        <w:t>自动化仪表</w:t>
      </w:r>
      <w:r w:rsidRPr="009E36A4">
        <w:t>, 2004, 25(6): 21-25.</w:t>
      </w:r>
    </w:p>
    <w:p w14:paraId="5A5B9D15"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1F7EB4" w:rsidRPr="009E36A4">
        <w:t>26</w:t>
      </w:r>
      <w:r w:rsidRPr="009E36A4">
        <w:rPr>
          <w:rFonts w:hint="eastAsia"/>
        </w:rPr>
        <w:t>]</w:t>
      </w:r>
      <w:r w:rsidRPr="009E36A4">
        <w:t xml:space="preserve"> </w:t>
      </w:r>
      <w:r w:rsidRPr="009E36A4">
        <w:t>孙树文</w:t>
      </w:r>
      <w:r w:rsidRPr="009E36A4">
        <w:t xml:space="preserve">, </w:t>
      </w:r>
      <w:r w:rsidRPr="009E36A4">
        <w:t>杨建武</w:t>
      </w:r>
      <w:r w:rsidRPr="009E36A4">
        <w:t xml:space="preserve">, </w:t>
      </w:r>
      <w:r w:rsidRPr="009E36A4">
        <w:t>张慧慧</w:t>
      </w:r>
      <w:r w:rsidRPr="009E36A4">
        <w:t xml:space="preserve">, </w:t>
      </w:r>
      <w:r w:rsidRPr="009E36A4">
        <w:t>等</w:t>
      </w:r>
      <w:r w:rsidRPr="009E36A4">
        <w:t xml:space="preserve">. </w:t>
      </w:r>
      <w:r w:rsidRPr="009E36A4">
        <w:t>基于</w:t>
      </w:r>
      <w:r w:rsidRPr="009E36A4">
        <w:t xml:space="preserve"> CANopen </w:t>
      </w:r>
      <w:r w:rsidRPr="009E36A4">
        <w:t>协议的分布式控制系统</w:t>
      </w:r>
      <w:r w:rsidRPr="009E36A4">
        <w:t xml:space="preserve"> I/O </w:t>
      </w:r>
      <w:r w:rsidRPr="009E36A4">
        <w:t>从站设计</w:t>
      </w:r>
      <w:r w:rsidRPr="009E36A4">
        <w:t xml:space="preserve">[J]. </w:t>
      </w:r>
      <w:r w:rsidRPr="009E36A4">
        <w:t>计算机测量与控制</w:t>
      </w:r>
      <w:r w:rsidRPr="009E36A4">
        <w:t>, 2008, 15(12): 1705-1707.</w:t>
      </w:r>
    </w:p>
    <w:p w14:paraId="07A60ACB" w14:textId="77777777" w:rsidR="00D06896" w:rsidRPr="009E36A4" w:rsidRDefault="00D06896" w:rsidP="00D06896">
      <w:pPr>
        <w:spacing w:line="360" w:lineRule="exact"/>
        <w:jc w:val="left"/>
        <w:rPr>
          <w:rFonts w:eastAsia="黑体"/>
          <w:b/>
          <w:sz w:val="28"/>
          <w:szCs w:val="28"/>
        </w:rPr>
      </w:pPr>
      <w:r w:rsidRPr="009E36A4">
        <w:br w:type="page"/>
      </w:r>
      <w:bookmarkStart w:id="152" w:name="致谢"/>
    </w:p>
    <w:p w14:paraId="07F8D143" w14:textId="77777777" w:rsidR="00AE248B" w:rsidRPr="009E36A4" w:rsidRDefault="00D06896" w:rsidP="00AE248B">
      <w:pPr>
        <w:pStyle w:val="1"/>
        <w:spacing w:beforeLines="50" w:before="156" w:afterLines="50" w:after="156" w:line="360" w:lineRule="exact"/>
        <w:jc w:val="center"/>
        <w:rPr>
          <w:rFonts w:eastAsia="黑体" w:cs="Arial"/>
          <w:b w:val="0"/>
          <w:i w:val="0"/>
        </w:rPr>
      </w:pPr>
      <w:bookmarkStart w:id="153" w:name="_Toc261510901"/>
      <w:bookmarkStart w:id="154" w:name="_Toc484634837"/>
      <w:r w:rsidRPr="009E36A4">
        <w:rPr>
          <w:rFonts w:eastAsia="黑体" w:cs="Arial"/>
          <w:b w:val="0"/>
          <w:i w:val="0"/>
        </w:rPr>
        <w:lastRenderedPageBreak/>
        <w:t>谢</w:t>
      </w:r>
      <w:bookmarkEnd w:id="153"/>
      <w:r w:rsidRPr="009E36A4">
        <w:rPr>
          <w:rFonts w:eastAsia="黑体" w:cs="Arial" w:hint="eastAsia"/>
          <w:b w:val="0"/>
          <w:i w:val="0"/>
        </w:rPr>
        <w:t xml:space="preserve"> </w:t>
      </w:r>
      <w:r w:rsidRPr="009E36A4">
        <w:rPr>
          <w:rFonts w:eastAsia="黑体" w:cs="Arial" w:hint="eastAsia"/>
          <w:b w:val="0"/>
          <w:i w:val="0"/>
        </w:rPr>
        <w:t>辞</w:t>
      </w:r>
      <w:bookmarkEnd w:id="152"/>
      <w:bookmarkEnd w:id="154"/>
    </w:p>
    <w:p w14:paraId="6F809DB3" w14:textId="77777777" w:rsidR="00AE248B" w:rsidRPr="009E36A4" w:rsidRDefault="00AE248B" w:rsidP="00AE248B">
      <w:pPr>
        <w:spacing w:line="360" w:lineRule="exact"/>
        <w:jc w:val="left"/>
      </w:pPr>
      <w:r w:rsidRPr="009E36A4">
        <w:t xml:space="preserve"> </w:t>
      </w:r>
      <w:r w:rsidRPr="009E36A4">
        <w:tab/>
      </w:r>
      <w:r w:rsidRPr="009E36A4">
        <w:rPr>
          <w:rFonts w:hint="eastAsia"/>
        </w:rPr>
        <w:t>时光荏苒，岁月易逝，一转眼，四年的大学生涯已临近尾声。回首过去四年的点点滴滴，承载着许许多多美好的回忆，有过欢笑和汗水，让我收获良多。在毕业之际，我由衷感谢关心过我生活、学习、工作的每一位家人、老师、同学和朋友，你们孜孜不倦的帮助使我茁壮成长！</w:t>
      </w:r>
    </w:p>
    <w:p w14:paraId="342EDC3B" w14:textId="497E14A1" w:rsidR="00AE248B" w:rsidRPr="009E36A4" w:rsidRDefault="00AE248B" w:rsidP="00AE248B">
      <w:pPr>
        <w:spacing w:line="360" w:lineRule="exact"/>
        <w:ind w:firstLine="420"/>
        <w:jc w:val="left"/>
      </w:pPr>
      <w:r w:rsidRPr="009E36A4">
        <w:rPr>
          <w:rFonts w:hint="eastAsia"/>
        </w:rPr>
        <w:t>感谢我的导师</w:t>
      </w:r>
      <w:r w:rsidR="00201390">
        <w:rPr>
          <w:rFonts w:hint="eastAsia"/>
        </w:rPr>
        <w:t>朱琴跃老师一</w:t>
      </w:r>
      <w:r w:rsidR="00C842F2">
        <w:rPr>
          <w:rFonts w:hint="eastAsia"/>
        </w:rPr>
        <w:t>直以来朱老师给予我学习</w:t>
      </w:r>
      <w:r w:rsidR="00460076">
        <w:rPr>
          <w:rFonts w:hint="eastAsia"/>
        </w:rPr>
        <w:t>上的悉心指导，让我受益匪浅，</w:t>
      </w:r>
      <w:r w:rsidRPr="009E36A4">
        <w:rPr>
          <w:rFonts w:hint="eastAsia"/>
        </w:rPr>
        <w:t>她严肃的科学态度，严谨的治学精神以及精益求精的工作作风，深深地感染和激励着我。从课题的选取、文献的查阅、方案的改进、项目进度的敦促、疑难问题的解答以及给我们创造的优越的实验条件和良好的学习环境，朱老师无不倾其心血让我得到最全面的锻炼，始终给予我细心的指导和不懈的支持。朱老师对我的毕设提出了很多指导性的建议，不仅使我的研究目标逐渐清晰，更使我明确了研究方法，令我的研究工作渐入佳境。朱老师渊博的学识、谦和质朴的长者风范以及执着追求的敬业精神给我留下了极其深刻的印象，是我终身学习和追求的楷模。朱老师对工程学识的见解，让我重新思考和审视我对科学技术的认知。一日为师，终生为师，在此谨向朱老师致以诚挚的谢意和崇高的敬意，愿老师身体健康、工作顺利！</w:t>
      </w:r>
    </w:p>
    <w:p w14:paraId="04C3952F" w14:textId="77777777" w:rsidR="00AE248B" w:rsidRPr="009E36A4" w:rsidRDefault="00AE248B" w:rsidP="00AE248B">
      <w:pPr>
        <w:spacing w:line="360" w:lineRule="exact"/>
        <w:ind w:firstLine="420"/>
        <w:jc w:val="left"/>
      </w:pPr>
      <w:r w:rsidRPr="009E36A4">
        <w:rPr>
          <w:rFonts w:hint="eastAsia"/>
        </w:rPr>
        <w:t>感谢帮助过我的刘榕雄师兄、陶灵师姐以及实验室的各位师兄师姐们，他们在我遇到问题的时候非常耐心的指导和帮助我解决问题，从他们身上我学到了很多知识，受益匪浅，在这里我由衷地感谢他们！</w:t>
      </w:r>
    </w:p>
    <w:p w14:paraId="5E3EE611" w14:textId="77777777" w:rsidR="00AE248B" w:rsidRPr="009E36A4" w:rsidRDefault="00AE248B" w:rsidP="00AE248B">
      <w:pPr>
        <w:autoSpaceDE w:val="0"/>
        <w:autoSpaceDN w:val="0"/>
        <w:spacing w:line="360" w:lineRule="exact"/>
        <w:ind w:firstLineChars="200" w:firstLine="420"/>
      </w:pPr>
      <w:r w:rsidRPr="009E36A4">
        <w:t>最后，向审阅此文的专家、教授致以我最诚挚的谢意。</w:t>
      </w:r>
    </w:p>
    <w:p w14:paraId="2E0D0AA5" w14:textId="77777777" w:rsidR="00AE248B" w:rsidRPr="009E36A4" w:rsidRDefault="00AE248B" w:rsidP="00AE248B">
      <w:pPr>
        <w:spacing w:line="360" w:lineRule="exact"/>
        <w:ind w:firstLine="420"/>
        <w:jc w:val="left"/>
      </w:pPr>
    </w:p>
    <w:p w14:paraId="455E2812" w14:textId="77777777" w:rsidR="00AE248B" w:rsidRPr="009E36A4" w:rsidRDefault="00AE248B" w:rsidP="00AE248B">
      <w:pPr>
        <w:spacing w:line="360" w:lineRule="exact"/>
        <w:ind w:firstLine="420"/>
        <w:jc w:val="left"/>
      </w:pPr>
    </w:p>
    <w:p w14:paraId="483402FF" w14:textId="77777777" w:rsidR="00AE248B" w:rsidRPr="009E36A4" w:rsidRDefault="00AE248B" w:rsidP="00AE248B">
      <w:pPr>
        <w:spacing w:line="360" w:lineRule="exact"/>
        <w:ind w:firstLine="420"/>
        <w:jc w:val="left"/>
      </w:pPr>
    </w:p>
    <w:p w14:paraId="0E63BCEB" w14:textId="77777777" w:rsidR="00AE248B" w:rsidRPr="009E36A4" w:rsidRDefault="00AE248B" w:rsidP="00AE248B">
      <w:pPr>
        <w:spacing w:line="360" w:lineRule="exact"/>
        <w:ind w:firstLine="420"/>
        <w:jc w:val="left"/>
      </w:pPr>
    </w:p>
    <w:p w14:paraId="23533367" w14:textId="77777777" w:rsidR="00AE248B" w:rsidRPr="009E36A4" w:rsidRDefault="00AE248B" w:rsidP="00AE248B">
      <w:pPr>
        <w:spacing w:line="360" w:lineRule="exact"/>
        <w:ind w:firstLine="420"/>
        <w:jc w:val="left"/>
      </w:pPr>
    </w:p>
    <w:p w14:paraId="49E7BA74" w14:textId="77777777" w:rsidR="00AE248B" w:rsidRPr="009E36A4" w:rsidRDefault="00AE248B" w:rsidP="00AE248B">
      <w:pPr>
        <w:spacing w:line="360" w:lineRule="exact"/>
        <w:ind w:firstLine="420"/>
        <w:jc w:val="left"/>
      </w:pPr>
    </w:p>
    <w:p w14:paraId="59E8CB48" w14:textId="77777777" w:rsidR="00AE248B" w:rsidRPr="009E36A4" w:rsidRDefault="00AE248B" w:rsidP="00AE248B">
      <w:pPr>
        <w:spacing w:line="360" w:lineRule="exact"/>
        <w:ind w:firstLine="420"/>
        <w:jc w:val="left"/>
      </w:pPr>
    </w:p>
    <w:p w14:paraId="52CB6C83" w14:textId="77777777" w:rsidR="00AE248B" w:rsidRPr="009E36A4" w:rsidRDefault="00AE248B" w:rsidP="00AE248B">
      <w:pPr>
        <w:spacing w:line="360" w:lineRule="exact"/>
        <w:ind w:firstLine="420"/>
        <w:jc w:val="left"/>
      </w:pPr>
    </w:p>
    <w:p w14:paraId="610EB1E2" w14:textId="77777777" w:rsidR="00AE248B" w:rsidRPr="009E36A4" w:rsidRDefault="00AE248B" w:rsidP="00AE248B">
      <w:pPr>
        <w:spacing w:line="360" w:lineRule="exact"/>
        <w:ind w:firstLine="420"/>
        <w:jc w:val="left"/>
      </w:pPr>
    </w:p>
    <w:p w14:paraId="0BCB1235" w14:textId="77777777" w:rsidR="00AE248B" w:rsidRPr="009E36A4" w:rsidRDefault="00AE248B" w:rsidP="00AE248B">
      <w:pPr>
        <w:spacing w:line="360" w:lineRule="exact"/>
        <w:ind w:firstLine="420"/>
        <w:jc w:val="left"/>
      </w:pPr>
    </w:p>
    <w:p w14:paraId="08862C56" w14:textId="77777777" w:rsidR="00AE248B" w:rsidRPr="009E36A4" w:rsidRDefault="00AE248B" w:rsidP="00AE248B">
      <w:pPr>
        <w:spacing w:line="360" w:lineRule="exact"/>
        <w:ind w:firstLine="420"/>
        <w:jc w:val="left"/>
      </w:pPr>
    </w:p>
    <w:p w14:paraId="1E5F91BF" w14:textId="77777777" w:rsidR="00AE248B" w:rsidRPr="009E36A4" w:rsidRDefault="00AE248B" w:rsidP="00AE248B">
      <w:pPr>
        <w:spacing w:line="360" w:lineRule="exact"/>
        <w:ind w:firstLine="420"/>
        <w:jc w:val="left"/>
      </w:pPr>
    </w:p>
    <w:p w14:paraId="53671032" w14:textId="77777777" w:rsidR="00AE248B" w:rsidRPr="009E36A4" w:rsidRDefault="00AE248B" w:rsidP="00AE248B">
      <w:pPr>
        <w:spacing w:line="360" w:lineRule="exact"/>
        <w:ind w:firstLine="420"/>
        <w:jc w:val="left"/>
      </w:pPr>
    </w:p>
    <w:p w14:paraId="33E536C4" w14:textId="77777777" w:rsidR="00D06896" w:rsidRPr="009E36A4" w:rsidRDefault="00D06896" w:rsidP="00D06896">
      <w:pPr>
        <w:spacing w:line="360" w:lineRule="exact"/>
      </w:pPr>
    </w:p>
    <w:p w14:paraId="7B72C68E" w14:textId="77777777" w:rsidR="00D06896" w:rsidRPr="009E36A4" w:rsidRDefault="00D06896" w:rsidP="00D06896">
      <w:pPr>
        <w:spacing w:line="360" w:lineRule="exact"/>
      </w:pPr>
    </w:p>
    <w:p w14:paraId="7D382F1E" w14:textId="77777777" w:rsidR="00734394" w:rsidRPr="009E36A4" w:rsidRDefault="00734394"/>
    <w:p w14:paraId="6F7483B6" w14:textId="77777777" w:rsidR="00ED5AC7" w:rsidRPr="009E36A4" w:rsidRDefault="00ED5AC7"/>
    <w:p w14:paraId="63EDDA05" w14:textId="293361D1" w:rsidR="00711DE5" w:rsidRPr="009E36A4" w:rsidDel="000F0C78" w:rsidRDefault="00ED5AC7" w:rsidP="000F0C78">
      <w:pPr>
        <w:pStyle w:val="1"/>
        <w:spacing w:beforeLines="50" w:before="156" w:afterLines="50" w:after="156" w:line="360" w:lineRule="exact"/>
        <w:jc w:val="center"/>
        <w:rPr>
          <w:del w:id="155" w:author="zhuqinyue" w:date="2017-06-08T21:37:00Z"/>
          <w:rFonts w:eastAsia="黑体" w:cs="Arial"/>
          <w:b w:val="0"/>
          <w:i w:val="0"/>
        </w:rPr>
      </w:pPr>
      <w:bookmarkStart w:id="156" w:name="_Toc484634838"/>
      <w:r w:rsidRPr="009E36A4">
        <w:rPr>
          <w:rFonts w:eastAsia="黑体" w:cs="Arial" w:hint="eastAsia"/>
          <w:b w:val="0"/>
          <w:i w:val="0"/>
        </w:rPr>
        <w:lastRenderedPageBreak/>
        <w:t>附录</w:t>
      </w:r>
      <w:r w:rsidRPr="009E36A4">
        <w:rPr>
          <w:rFonts w:eastAsia="黑体" w:cs="Arial" w:hint="eastAsia"/>
          <w:b w:val="0"/>
          <w:i w:val="0"/>
        </w:rPr>
        <w:t>1</w:t>
      </w:r>
      <w:r w:rsidRPr="009E36A4">
        <w:rPr>
          <w:rFonts w:eastAsia="黑体" w:cs="Arial"/>
          <w:b w:val="0"/>
          <w:i w:val="0"/>
        </w:rPr>
        <w:t xml:space="preserve"> </w:t>
      </w:r>
      <w:ins w:id="157" w:author="zhuqinyue" w:date="2017-06-08T21:37:00Z">
        <w:r w:rsidR="000F0C78" w:rsidRPr="009E36A4">
          <w:rPr>
            <w:rFonts w:eastAsia="黑体" w:cs="Arial" w:hint="eastAsia"/>
            <w:b w:val="0"/>
            <w:i w:val="0"/>
          </w:rPr>
          <w:t>EPCU</w:t>
        </w:r>
        <w:r w:rsidR="000F0C78" w:rsidRPr="009E36A4">
          <w:rPr>
            <w:rFonts w:eastAsia="黑体" w:cs="Arial" w:hint="eastAsia"/>
            <w:b w:val="0"/>
            <w:i w:val="0"/>
          </w:rPr>
          <w:t>气路图</w:t>
        </w:r>
      </w:ins>
      <w:del w:id="158" w:author="zhuqinyue" w:date="2017-06-08T21:37:00Z">
        <w:r w:rsidRPr="009E36A4" w:rsidDel="000F0C78">
          <w:rPr>
            <w:rFonts w:eastAsia="黑体" w:cs="Arial" w:hint="eastAsia"/>
            <w:b w:val="0"/>
            <w:i w:val="0"/>
          </w:rPr>
          <w:delText>系统硬件设计图</w:delText>
        </w:r>
        <w:bookmarkEnd w:id="156"/>
      </w:del>
    </w:p>
    <w:p w14:paraId="36D1EA3A" w14:textId="728926B3" w:rsidR="00711DE5" w:rsidRPr="009E36A4" w:rsidRDefault="00CF12FE">
      <w:pPr>
        <w:pStyle w:val="1"/>
        <w:spacing w:beforeLines="50" w:before="156" w:afterLines="50" w:after="156" w:line="360" w:lineRule="exact"/>
        <w:jc w:val="center"/>
        <w:pPrChange w:id="159" w:author="zhuqinyue" w:date="2017-06-08T21:37:00Z">
          <w:pPr/>
        </w:pPrChange>
      </w:pPr>
      <w:del w:id="160" w:author="zhuqinyue" w:date="2017-06-08T21:37:00Z">
        <w:r w:rsidRPr="009E36A4" w:rsidDel="000F0C78">
          <w:object w:dxaOrig="8925" w:dyaOrig="12631" w14:anchorId="7B5730C3">
            <v:shape id="_x0000_i1047" type="#_x0000_t75" style="width:445.5pt;height:612.75pt" o:ole="">
              <v:imagedata r:id="rId88" o:title=""/>
            </v:shape>
            <o:OLEObject Type="Embed" ProgID="Acrobat.Document.11" ShapeID="_x0000_i1047" DrawAspect="Content" ObjectID="_1558556119" r:id="rId89"/>
          </w:object>
        </w:r>
      </w:del>
    </w:p>
    <w:p w14:paraId="2E1388F1" w14:textId="7E66C759" w:rsidR="00D42F06" w:rsidRPr="009E36A4" w:rsidRDefault="00D42F06" w:rsidP="00D42F06">
      <w:pPr>
        <w:pStyle w:val="1"/>
        <w:spacing w:beforeLines="50" w:before="156" w:afterLines="50" w:after="156" w:line="360" w:lineRule="exact"/>
        <w:jc w:val="center"/>
        <w:rPr>
          <w:rFonts w:eastAsia="黑体" w:cs="Arial"/>
          <w:b w:val="0"/>
          <w:i w:val="0"/>
        </w:rPr>
      </w:pPr>
      <w:bookmarkStart w:id="161" w:name="_Toc484634839"/>
      <w:del w:id="162" w:author="zhuqinyue" w:date="2017-06-08T21:37:00Z">
        <w:r w:rsidRPr="009E36A4" w:rsidDel="000F0C78">
          <w:rPr>
            <w:rFonts w:eastAsia="黑体" w:cs="Arial" w:hint="eastAsia"/>
            <w:b w:val="0"/>
            <w:i w:val="0"/>
          </w:rPr>
          <w:delText>附录</w:delText>
        </w:r>
        <w:r w:rsidRPr="009E36A4" w:rsidDel="000F0C78">
          <w:rPr>
            <w:rFonts w:eastAsia="黑体" w:cs="Arial" w:hint="eastAsia"/>
            <w:b w:val="0"/>
            <w:i w:val="0"/>
          </w:rPr>
          <w:delText>2</w:delText>
        </w:r>
      </w:del>
      <w:r w:rsidRPr="009E36A4">
        <w:rPr>
          <w:rFonts w:eastAsia="黑体" w:cs="Arial"/>
          <w:b w:val="0"/>
          <w:i w:val="0"/>
        </w:rPr>
        <w:t xml:space="preserve"> </w:t>
      </w:r>
      <w:del w:id="163" w:author="zhuqinyue" w:date="2017-06-08T21:37:00Z">
        <w:r w:rsidRPr="009E36A4" w:rsidDel="000F0C78">
          <w:rPr>
            <w:rFonts w:eastAsia="黑体" w:cs="Arial" w:hint="eastAsia"/>
            <w:b w:val="0"/>
            <w:i w:val="0"/>
          </w:rPr>
          <w:delText>EPCU</w:delText>
        </w:r>
        <w:r w:rsidRPr="009E36A4" w:rsidDel="000F0C78">
          <w:rPr>
            <w:rFonts w:eastAsia="黑体" w:cs="Arial" w:hint="eastAsia"/>
            <w:b w:val="0"/>
            <w:i w:val="0"/>
          </w:rPr>
          <w:delText>气路图</w:delText>
        </w:r>
      </w:del>
      <w:bookmarkEnd w:id="161"/>
    </w:p>
    <w:p w14:paraId="3E793F2C" w14:textId="1655EB6B" w:rsidR="00D42F06" w:rsidRPr="009E36A4" w:rsidDel="000F0C78" w:rsidRDefault="008102E8" w:rsidP="008102E8">
      <w:pPr>
        <w:spacing w:line="240" w:lineRule="atLeast"/>
        <w:jc w:val="left"/>
        <w:rPr>
          <w:del w:id="164" w:author="zhuqinyue" w:date="2017-06-08T21:37:00Z"/>
          <w:lang w:val="x-none" w:eastAsia="x-none"/>
        </w:rPr>
      </w:pPr>
      <w:r w:rsidRPr="009E36A4">
        <w:rPr>
          <w:lang w:val="x-none" w:eastAsia="x-none"/>
        </w:rPr>
        <w:object w:dxaOrig="25260" w:dyaOrig="17865" w14:anchorId="5AF69183">
          <v:shape id="_x0000_i1048" type="#_x0000_t75" style="width:447pt;height:315pt" o:ole="">
            <v:imagedata r:id="rId90" o:title=""/>
          </v:shape>
          <o:OLEObject Type="Embed" ProgID="Acrobat.Document.11" ShapeID="_x0000_i1048" DrawAspect="Content" ObjectID="_1558556120" r:id="rId91"/>
        </w:object>
      </w:r>
    </w:p>
    <w:p w14:paraId="4C79489C" w14:textId="7CF3B410" w:rsidR="008102E8" w:rsidRPr="009E36A4" w:rsidDel="000F0C78" w:rsidRDefault="008102E8">
      <w:pPr>
        <w:spacing w:line="240" w:lineRule="atLeast"/>
        <w:jc w:val="left"/>
        <w:rPr>
          <w:del w:id="165" w:author="zhuqinyue" w:date="2017-06-08T21:37:00Z"/>
          <w:lang w:val="x-none" w:eastAsia="x-none"/>
        </w:rPr>
      </w:pPr>
    </w:p>
    <w:p w14:paraId="63E36967" w14:textId="77777777" w:rsidR="005D686C" w:rsidRPr="009E36A4" w:rsidRDefault="005D686C">
      <w:pPr>
        <w:spacing w:line="240" w:lineRule="atLeast"/>
        <w:jc w:val="left"/>
        <w:rPr>
          <w:lang w:val="x-none" w:eastAsia="x-none"/>
        </w:rPr>
      </w:pPr>
    </w:p>
    <w:p w14:paraId="264F815E" w14:textId="77777777" w:rsidR="005D686C" w:rsidRPr="009E36A4" w:rsidRDefault="005D686C">
      <w:pPr>
        <w:spacing w:line="240" w:lineRule="atLeast"/>
        <w:jc w:val="left"/>
        <w:rPr>
          <w:lang w:val="x-none" w:eastAsia="x-none"/>
        </w:rPr>
      </w:pPr>
    </w:p>
    <w:p w14:paraId="5322AAAB" w14:textId="77777777" w:rsidR="005D686C" w:rsidRPr="009E36A4" w:rsidRDefault="005D686C">
      <w:pPr>
        <w:spacing w:line="240" w:lineRule="atLeast"/>
        <w:jc w:val="left"/>
        <w:rPr>
          <w:lang w:val="x-none" w:eastAsia="x-none"/>
        </w:rPr>
      </w:pPr>
    </w:p>
    <w:p w14:paraId="73FA52CF" w14:textId="77777777" w:rsidR="005D686C" w:rsidRPr="009E36A4" w:rsidRDefault="005D686C">
      <w:pPr>
        <w:spacing w:line="240" w:lineRule="atLeast"/>
        <w:jc w:val="left"/>
        <w:rPr>
          <w:lang w:val="x-none" w:eastAsia="x-none"/>
        </w:rPr>
      </w:pPr>
    </w:p>
    <w:p w14:paraId="6547D698" w14:textId="77777777" w:rsidR="005D686C" w:rsidRPr="009E36A4" w:rsidRDefault="005D686C">
      <w:pPr>
        <w:spacing w:line="240" w:lineRule="atLeast"/>
        <w:jc w:val="left"/>
        <w:rPr>
          <w:lang w:val="x-none" w:eastAsia="x-none"/>
        </w:rPr>
      </w:pPr>
    </w:p>
    <w:p w14:paraId="100067C1" w14:textId="77777777" w:rsidR="005D686C" w:rsidRPr="009E36A4" w:rsidRDefault="005D686C">
      <w:pPr>
        <w:spacing w:line="240" w:lineRule="atLeast"/>
        <w:jc w:val="left"/>
        <w:rPr>
          <w:lang w:val="x-none" w:eastAsia="x-none"/>
        </w:rPr>
      </w:pPr>
    </w:p>
    <w:p w14:paraId="7A99051E" w14:textId="77777777" w:rsidR="005D686C" w:rsidRPr="009E36A4" w:rsidRDefault="005D686C">
      <w:pPr>
        <w:spacing w:line="240" w:lineRule="atLeast"/>
        <w:jc w:val="left"/>
        <w:rPr>
          <w:lang w:val="x-none" w:eastAsia="x-none"/>
        </w:rPr>
      </w:pPr>
    </w:p>
    <w:p w14:paraId="5B663DF7" w14:textId="77777777" w:rsidR="005D686C" w:rsidRPr="009E36A4" w:rsidRDefault="005D686C">
      <w:pPr>
        <w:spacing w:line="240" w:lineRule="atLeast"/>
        <w:jc w:val="left"/>
        <w:rPr>
          <w:lang w:val="x-none" w:eastAsia="x-none"/>
        </w:rPr>
      </w:pPr>
    </w:p>
    <w:p w14:paraId="7C64267C" w14:textId="77777777" w:rsidR="005D686C" w:rsidRPr="009E36A4" w:rsidRDefault="005D686C">
      <w:pPr>
        <w:spacing w:line="240" w:lineRule="atLeast"/>
        <w:jc w:val="left"/>
        <w:rPr>
          <w:lang w:val="x-none" w:eastAsia="x-none"/>
        </w:rPr>
      </w:pPr>
    </w:p>
    <w:p w14:paraId="2925699F" w14:textId="3802F99D" w:rsidR="005D686C" w:rsidRPr="009E36A4" w:rsidDel="000F0C78" w:rsidRDefault="005D686C">
      <w:pPr>
        <w:spacing w:line="240" w:lineRule="atLeast"/>
        <w:jc w:val="left"/>
        <w:rPr>
          <w:del w:id="166" w:author="zhuqinyue" w:date="2017-06-08T21:37:00Z"/>
          <w:lang w:val="x-none" w:eastAsia="x-none"/>
        </w:rPr>
      </w:pPr>
    </w:p>
    <w:p w14:paraId="1B51B4EF" w14:textId="72710FF7" w:rsidR="005D686C" w:rsidRPr="009E36A4" w:rsidDel="000F0C78" w:rsidRDefault="005D686C">
      <w:pPr>
        <w:spacing w:line="240" w:lineRule="atLeast"/>
        <w:jc w:val="left"/>
        <w:rPr>
          <w:del w:id="167" w:author="zhuqinyue" w:date="2017-06-08T21:37:00Z"/>
          <w:lang w:val="x-none" w:eastAsia="x-none"/>
        </w:rPr>
      </w:pPr>
    </w:p>
    <w:p w14:paraId="2896E2D5" w14:textId="4FD51D1F" w:rsidR="005D686C" w:rsidRPr="009E36A4" w:rsidDel="000F0C78" w:rsidRDefault="005D686C">
      <w:pPr>
        <w:spacing w:line="240" w:lineRule="atLeast"/>
        <w:jc w:val="left"/>
        <w:rPr>
          <w:del w:id="168" w:author="zhuqinyue" w:date="2017-06-08T21:37:00Z"/>
          <w:lang w:val="x-none" w:eastAsia="x-none"/>
        </w:rPr>
      </w:pPr>
    </w:p>
    <w:p w14:paraId="3F88CD16" w14:textId="3810CC7C" w:rsidR="005D686C" w:rsidRPr="009E36A4" w:rsidDel="000F0C78" w:rsidRDefault="005D686C">
      <w:pPr>
        <w:spacing w:line="240" w:lineRule="atLeast"/>
        <w:jc w:val="left"/>
        <w:rPr>
          <w:del w:id="169" w:author="zhuqinyue" w:date="2017-06-08T21:37:00Z"/>
          <w:lang w:val="x-none" w:eastAsia="x-none"/>
        </w:rPr>
      </w:pPr>
    </w:p>
    <w:p w14:paraId="4F68F8C2" w14:textId="74EFD11A" w:rsidR="00A93E05" w:rsidRPr="005773A3" w:rsidRDefault="00A93E05" w:rsidP="005773A3">
      <w:pPr>
        <w:pStyle w:val="1"/>
        <w:spacing w:beforeLines="50" w:before="156" w:afterLines="50" w:after="156" w:line="360" w:lineRule="exact"/>
        <w:rPr>
          <w:rFonts w:eastAsia="黑体" w:cs="Arial"/>
          <w:b w:val="0"/>
          <w:i w:val="0"/>
        </w:rPr>
      </w:pPr>
    </w:p>
    <w:sectPr w:rsidR="00A93E05" w:rsidRPr="005773A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C5BBEB" w14:textId="77777777" w:rsidR="006B41EB" w:rsidRDefault="006B41EB" w:rsidP="00D06896">
      <w:r>
        <w:separator/>
      </w:r>
    </w:p>
  </w:endnote>
  <w:endnote w:type="continuationSeparator" w:id="0">
    <w:p w14:paraId="05BB8E36" w14:textId="77777777" w:rsidR="006B41EB" w:rsidRDefault="006B41EB" w:rsidP="00D068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FE74CC" w14:textId="6794318A" w:rsidR="00002F9B" w:rsidRPr="001934B9" w:rsidRDefault="00002F9B">
    <w:pPr>
      <w:pStyle w:val="a6"/>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4E0D67" w:rsidRPr="004E0D67">
      <w:rPr>
        <w:noProof/>
        <w:sz w:val="24"/>
        <w:szCs w:val="24"/>
        <w:lang w:val="zh-CN"/>
      </w:rPr>
      <w:t>36</w:t>
    </w:r>
    <w:r w:rsidRPr="001934B9">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34AEDC" w14:textId="77777777" w:rsidR="006B41EB" w:rsidRDefault="006B41EB" w:rsidP="00D06896">
      <w:r>
        <w:separator/>
      </w:r>
    </w:p>
  </w:footnote>
  <w:footnote w:type="continuationSeparator" w:id="0">
    <w:p w14:paraId="676C11C7" w14:textId="77777777" w:rsidR="006B41EB" w:rsidRDefault="006B41EB" w:rsidP="00D068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B891C1" w14:textId="77777777" w:rsidR="00002F9B" w:rsidRDefault="00002F9B">
    <w:pPr>
      <w:framePr w:w="466" w:h="11551" w:hSpace="180" w:wrap="auto" w:vAnchor="text" w:hAnchor="page" w:x="831" w:y="151"/>
      <w:jc w:val="center"/>
      <w:rPr>
        <w:rFonts w:ascii="宋体"/>
      </w:rPr>
    </w:pPr>
  </w:p>
  <w:p w14:paraId="52BC805D" w14:textId="77777777" w:rsidR="00002F9B" w:rsidRDefault="00002F9B">
    <w:pPr>
      <w:framePr w:w="466" w:h="11551" w:hSpace="180" w:wrap="auto" w:vAnchor="text" w:hAnchor="page" w:x="831" w:y="151"/>
      <w:jc w:val="center"/>
      <w:rPr>
        <w:rFonts w:ascii="宋体"/>
      </w:rPr>
    </w:pPr>
  </w:p>
  <w:p w14:paraId="2495552A" w14:textId="77777777" w:rsidR="00002F9B" w:rsidRDefault="00002F9B">
    <w:pPr>
      <w:framePr w:w="466" w:h="11551" w:hSpace="180" w:wrap="auto" w:vAnchor="text" w:hAnchor="page" w:x="831" w:y="151"/>
      <w:jc w:val="center"/>
      <w:rPr>
        <w:rFonts w:ascii="宋体"/>
      </w:rPr>
    </w:pPr>
  </w:p>
  <w:p w14:paraId="0FF0FCE2" w14:textId="77777777" w:rsidR="00002F9B" w:rsidRDefault="00002F9B">
    <w:pPr>
      <w:framePr w:w="466" w:h="11551" w:hSpace="180" w:wrap="auto" w:vAnchor="text" w:hAnchor="page" w:x="831" w:y="151"/>
      <w:jc w:val="center"/>
      <w:rPr>
        <w:rFonts w:ascii="宋体"/>
      </w:rPr>
    </w:pPr>
  </w:p>
  <w:p w14:paraId="2B222EAA" w14:textId="77777777" w:rsidR="00002F9B" w:rsidRDefault="00002F9B">
    <w:pPr>
      <w:framePr w:w="466" w:h="11551" w:hSpace="180" w:wrap="auto" w:vAnchor="text" w:hAnchor="page" w:x="831" w:y="151"/>
      <w:jc w:val="center"/>
      <w:rPr>
        <w:rFonts w:ascii="宋体"/>
      </w:rPr>
    </w:pPr>
  </w:p>
  <w:p w14:paraId="5964EAF3" w14:textId="77777777" w:rsidR="00002F9B" w:rsidRDefault="00002F9B">
    <w:pPr>
      <w:framePr w:w="466" w:h="11551" w:hSpace="180" w:wrap="auto" w:vAnchor="text" w:hAnchor="page" w:x="831" w:y="151"/>
      <w:jc w:val="center"/>
      <w:rPr>
        <w:rFonts w:ascii="宋体"/>
      </w:rPr>
    </w:pPr>
  </w:p>
  <w:p w14:paraId="0F965927" w14:textId="77777777" w:rsidR="00002F9B" w:rsidRDefault="00002F9B">
    <w:pPr>
      <w:framePr w:w="466" w:h="11551" w:hSpace="180" w:wrap="auto" w:vAnchor="text" w:hAnchor="page" w:x="831" w:y="151"/>
      <w:jc w:val="center"/>
      <w:rPr>
        <w:rFonts w:ascii="宋体"/>
      </w:rPr>
    </w:pPr>
  </w:p>
  <w:p w14:paraId="15E6DDB9" w14:textId="77777777" w:rsidR="00002F9B" w:rsidRDefault="00002F9B">
    <w:pPr>
      <w:framePr w:w="466" w:h="11551" w:hSpace="180" w:wrap="auto" w:vAnchor="text" w:hAnchor="page" w:x="831" w:y="151"/>
      <w:jc w:val="center"/>
      <w:rPr>
        <w:rFonts w:ascii="宋体"/>
      </w:rPr>
    </w:pPr>
  </w:p>
  <w:p w14:paraId="54D4D0A8" w14:textId="77777777" w:rsidR="00002F9B" w:rsidRDefault="00002F9B">
    <w:pPr>
      <w:framePr w:w="466" w:h="11551" w:hSpace="180" w:wrap="auto" w:vAnchor="text" w:hAnchor="page" w:x="831" w:y="151"/>
      <w:jc w:val="center"/>
      <w:rPr>
        <w:rFonts w:ascii="宋体"/>
      </w:rPr>
    </w:pPr>
  </w:p>
  <w:p w14:paraId="03559DB1" w14:textId="77777777" w:rsidR="00002F9B" w:rsidRDefault="00002F9B">
    <w:pPr>
      <w:framePr w:w="466" w:h="11551" w:hSpace="180" w:wrap="auto" w:vAnchor="text" w:hAnchor="page" w:x="831" w:y="151"/>
      <w:jc w:val="center"/>
      <w:rPr>
        <w:rFonts w:ascii="宋体"/>
      </w:rPr>
    </w:pPr>
    <w:r>
      <w:rPr>
        <w:rFonts w:ascii="宋体" w:hint="eastAsia"/>
      </w:rPr>
      <w:t>┊</w:t>
    </w:r>
  </w:p>
  <w:p w14:paraId="068F4EEB" w14:textId="77777777" w:rsidR="00002F9B" w:rsidRDefault="00002F9B">
    <w:pPr>
      <w:framePr w:w="466" w:h="11551" w:hSpace="180" w:wrap="auto" w:vAnchor="text" w:hAnchor="page" w:x="831" w:y="151"/>
      <w:jc w:val="center"/>
      <w:rPr>
        <w:rFonts w:ascii="宋体"/>
      </w:rPr>
    </w:pPr>
    <w:r>
      <w:rPr>
        <w:rFonts w:ascii="宋体" w:hint="eastAsia"/>
      </w:rPr>
      <w:t>┊</w:t>
    </w:r>
  </w:p>
  <w:p w14:paraId="42D34904" w14:textId="77777777" w:rsidR="00002F9B" w:rsidRDefault="00002F9B">
    <w:pPr>
      <w:framePr w:w="466" w:h="11551" w:hSpace="180" w:wrap="auto" w:vAnchor="text" w:hAnchor="page" w:x="831" w:y="151"/>
      <w:jc w:val="center"/>
      <w:rPr>
        <w:rFonts w:ascii="宋体"/>
      </w:rPr>
    </w:pPr>
    <w:r>
      <w:rPr>
        <w:rFonts w:ascii="宋体" w:hint="eastAsia"/>
      </w:rPr>
      <w:t>┊</w:t>
    </w:r>
  </w:p>
  <w:p w14:paraId="3EA4E868" w14:textId="77777777" w:rsidR="00002F9B" w:rsidRDefault="00002F9B">
    <w:pPr>
      <w:framePr w:w="466" w:h="11551" w:hSpace="180" w:wrap="auto" w:vAnchor="text" w:hAnchor="page" w:x="831" w:y="151"/>
      <w:jc w:val="center"/>
      <w:rPr>
        <w:rFonts w:ascii="宋体"/>
      </w:rPr>
    </w:pPr>
    <w:r>
      <w:rPr>
        <w:rFonts w:ascii="宋体" w:hint="eastAsia"/>
      </w:rPr>
      <w:t>┊</w:t>
    </w:r>
  </w:p>
  <w:p w14:paraId="5774C255" w14:textId="77777777" w:rsidR="00002F9B" w:rsidRDefault="00002F9B">
    <w:pPr>
      <w:framePr w:w="466" w:h="11551" w:hSpace="180" w:wrap="auto" w:vAnchor="text" w:hAnchor="page" w:x="831" w:y="151"/>
      <w:jc w:val="center"/>
      <w:rPr>
        <w:rFonts w:ascii="宋体"/>
      </w:rPr>
    </w:pPr>
    <w:r>
      <w:rPr>
        <w:rFonts w:ascii="宋体" w:hint="eastAsia"/>
      </w:rPr>
      <w:t>┊</w:t>
    </w:r>
  </w:p>
  <w:p w14:paraId="35502DF1" w14:textId="77777777" w:rsidR="00002F9B" w:rsidRDefault="00002F9B">
    <w:pPr>
      <w:framePr w:w="466" w:h="11551" w:hSpace="180" w:wrap="auto" w:vAnchor="text" w:hAnchor="page" w:x="831" w:y="151"/>
      <w:jc w:val="center"/>
      <w:rPr>
        <w:rFonts w:ascii="宋体"/>
      </w:rPr>
    </w:pPr>
    <w:r>
      <w:rPr>
        <w:rFonts w:ascii="宋体" w:hint="eastAsia"/>
      </w:rPr>
      <w:t>┊</w:t>
    </w:r>
  </w:p>
  <w:p w14:paraId="5FFF4214" w14:textId="77777777" w:rsidR="00002F9B" w:rsidRDefault="00002F9B">
    <w:pPr>
      <w:framePr w:w="466" w:h="11551" w:hSpace="180" w:wrap="auto" w:vAnchor="text" w:hAnchor="page" w:x="831" w:y="151"/>
      <w:jc w:val="center"/>
      <w:rPr>
        <w:rFonts w:ascii="宋体"/>
      </w:rPr>
    </w:pPr>
    <w:r>
      <w:rPr>
        <w:rFonts w:ascii="宋体" w:hint="eastAsia"/>
      </w:rPr>
      <w:t>┊</w:t>
    </w:r>
  </w:p>
  <w:p w14:paraId="5E96D6B3" w14:textId="77777777" w:rsidR="00002F9B" w:rsidRDefault="00002F9B">
    <w:pPr>
      <w:framePr w:w="466" w:h="11551" w:hSpace="180" w:wrap="auto" w:vAnchor="text" w:hAnchor="page" w:x="831" w:y="151"/>
      <w:jc w:val="center"/>
      <w:rPr>
        <w:rFonts w:ascii="宋体"/>
      </w:rPr>
    </w:pPr>
    <w:r>
      <w:rPr>
        <w:rFonts w:ascii="宋体" w:hint="eastAsia"/>
      </w:rPr>
      <w:t>┊</w:t>
    </w:r>
  </w:p>
  <w:p w14:paraId="5BB77E45" w14:textId="77777777" w:rsidR="00002F9B" w:rsidRDefault="00002F9B">
    <w:pPr>
      <w:framePr w:w="466" w:h="11551" w:hSpace="180" w:wrap="auto" w:vAnchor="text" w:hAnchor="page" w:x="831" w:y="151"/>
      <w:jc w:val="center"/>
      <w:rPr>
        <w:rFonts w:ascii="宋体"/>
      </w:rPr>
    </w:pPr>
    <w:r>
      <w:rPr>
        <w:rFonts w:ascii="宋体" w:hint="eastAsia"/>
      </w:rPr>
      <w:t>┊</w:t>
    </w:r>
  </w:p>
  <w:p w14:paraId="297416D4" w14:textId="77777777" w:rsidR="00002F9B" w:rsidRDefault="00002F9B">
    <w:pPr>
      <w:framePr w:w="466" w:h="11551" w:hSpace="180" w:wrap="auto" w:vAnchor="text" w:hAnchor="page" w:x="831" w:y="151"/>
      <w:jc w:val="center"/>
      <w:rPr>
        <w:rFonts w:ascii="宋体"/>
      </w:rPr>
    </w:pPr>
    <w:r>
      <w:rPr>
        <w:rFonts w:ascii="宋体" w:hint="eastAsia"/>
      </w:rPr>
      <w:t>┊</w:t>
    </w:r>
  </w:p>
  <w:p w14:paraId="659C7CDC" w14:textId="77777777" w:rsidR="00002F9B" w:rsidRDefault="00002F9B">
    <w:pPr>
      <w:framePr w:w="466" w:h="11551" w:hSpace="180" w:wrap="auto" w:vAnchor="text" w:hAnchor="page" w:x="831" w:y="151"/>
      <w:jc w:val="center"/>
    </w:pPr>
    <w:r>
      <w:rPr>
        <w:rFonts w:ascii="宋体" w:hint="eastAsia"/>
      </w:rPr>
      <w:t>┊</w:t>
    </w:r>
  </w:p>
  <w:p w14:paraId="3F6EE674" w14:textId="77777777" w:rsidR="00002F9B" w:rsidRDefault="00002F9B">
    <w:pPr>
      <w:framePr w:w="466" w:h="11551" w:hSpace="180" w:wrap="auto" w:vAnchor="text" w:hAnchor="page" w:x="831" w:y="151"/>
      <w:jc w:val="center"/>
      <w:rPr>
        <w:rFonts w:ascii="宋体"/>
      </w:rPr>
    </w:pPr>
    <w:r>
      <w:rPr>
        <w:rFonts w:ascii="宋体" w:hint="eastAsia"/>
      </w:rPr>
      <w:t>┊</w:t>
    </w:r>
  </w:p>
  <w:p w14:paraId="1C8BC483" w14:textId="77777777" w:rsidR="00002F9B" w:rsidRDefault="00002F9B">
    <w:pPr>
      <w:framePr w:w="466" w:h="11551" w:hSpace="180" w:wrap="auto" w:vAnchor="text" w:hAnchor="page" w:x="831" w:y="151"/>
      <w:jc w:val="center"/>
      <w:rPr>
        <w:rFonts w:ascii="宋体"/>
      </w:rPr>
    </w:pPr>
    <w:r>
      <w:rPr>
        <w:rFonts w:ascii="宋体" w:hint="eastAsia"/>
      </w:rPr>
      <w:t>┊</w:t>
    </w:r>
  </w:p>
  <w:p w14:paraId="38FE9D4C" w14:textId="77777777" w:rsidR="00002F9B" w:rsidRDefault="00002F9B">
    <w:pPr>
      <w:framePr w:w="466" w:h="11551" w:hSpace="180" w:wrap="auto" w:vAnchor="text" w:hAnchor="page" w:x="831" w:y="151"/>
      <w:jc w:val="center"/>
      <w:rPr>
        <w:rFonts w:ascii="宋体"/>
      </w:rPr>
    </w:pPr>
    <w:r>
      <w:rPr>
        <w:rFonts w:ascii="宋体" w:hint="eastAsia"/>
      </w:rPr>
      <w:t>装</w:t>
    </w:r>
  </w:p>
  <w:p w14:paraId="1AE53FEF" w14:textId="77777777" w:rsidR="00002F9B" w:rsidRDefault="00002F9B">
    <w:pPr>
      <w:framePr w:w="466" w:h="11551" w:hSpace="180" w:wrap="auto" w:vAnchor="text" w:hAnchor="page" w:x="831" w:y="151"/>
      <w:jc w:val="center"/>
      <w:rPr>
        <w:rFonts w:ascii="宋体"/>
      </w:rPr>
    </w:pPr>
    <w:r>
      <w:rPr>
        <w:rFonts w:ascii="宋体" w:hint="eastAsia"/>
      </w:rPr>
      <w:t>┊</w:t>
    </w:r>
  </w:p>
  <w:p w14:paraId="67D266B3" w14:textId="77777777" w:rsidR="00002F9B" w:rsidRDefault="00002F9B">
    <w:pPr>
      <w:framePr w:w="466" w:h="11551" w:hSpace="180" w:wrap="auto" w:vAnchor="text" w:hAnchor="page" w:x="831" w:y="151"/>
      <w:jc w:val="center"/>
      <w:rPr>
        <w:rFonts w:ascii="宋体"/>
      </w:rPr>
    </w:pPr>
    <w:r>
      <w:rPr>
        <w:rFonts w:ascii="宋体" w:hint="eastAsia"/>
      </w:rPr>
      <w:t>┊</w:t>
    </w:r>
  </w:p>
  <w:p w14:paraId="0DBAC7AF" w14:textId="77777777" w:rsidR="00002F9B" w:rsidRDefault="00002F9B">
    <w:pPr>
      <w:framePr w:w="466" w:h="11551" w:hSpace="180" w:wrap="auto" w:vAnchor="text" w:hAnchor="page" w:x="831" w:y="151"/>
      <w:jc w:val="center"/>
      <w:rPr>
        <w:rFonts w:ascii="宋体"/>
      </w:rPr>
    </w:pPr>
    <w:r>
      <w:rPr>
        <w:rFonts w:ascii="宋体" w:hint="eastAsia"/>
      </w:rPr>
      <w:t>┊</w:t>
    </w:r>
  </w:p>
  <w:p w14:paraId="518B3234" w14:textId="77777777" w:rsidR="00002F9B" w:rsidRDefault="00002F9B">
    <w:pPr>
      <w:framePr w:w="466" w:h="11551" w:hSpace="180" w:wrap="auto" w:vAnchor="text" w:hAnchor="page" w:x="831" w:y="151"/>
      <w:jc w:val="center"/>
      <w:rPr>
        <w:rFonts w:ascii="宋体"/>
      </w:rPr>
    </w:pPr>
    <w:r>
      <w:rPr>
        <w:rFonts w:ascii="宋体" w:hint="eastAsia"/>
      </w:rPr>
      <w:t>┊</w:t>
    </w:r>
  </w:p>
  <w:p w14:paraId="6411E67B" w14:textId="77777777" w:rsidR="00002F9B" w:rsidRDefault="00002F9B">
    <w:pPr>
      <w:framePr w:w="466" w:h="11551" w:hSpace="180" w:wrap="auto" w:vAnchor="text" w:hAnchor="page" w:x="831" w:y="151"/>
      <w:jc w:val="center"/>
      <w:rPr>
        <w:rFonts w:ascii="宋体"/>
      </w:rPr>
    </w:pPr>
    <w:r>
      <w:rPr>
        <w:rFonts w:ascii="宋体" w:hint="eastAsia"/>
      </w:rPr>
      <w:t>┊</w:t>
    </w:r>
  </w:p>
  <w:p w14:paraId="1DC3E49D" w14:textId="77777777" w:rsidR="00002F9B" w:rsidRDefault="00002F9B">
    <w:pPr>
      <w:framePr w:w="466" w:h="11551" w:hSpace="180" w:wrap="auto" w:vAnchor="text" w:hAnchor="page" w:x="831" w:y="151"/>
      <w:jc w:val="center"/>
      <w:rPr>
        <w:rFonts w:ascii="宋体"/>
      </w:rPr>
    </w:pPr>
    <w:r>
      <w:rPr>
        <w:rFonts w:ascii="宋体" w:hint="eastAsia"/>
      </w:rPr>
      <w:t>订</w:t>
    </w:r>
  </w:p>
  <w:p w14:paraId="7F260C09" w14:textId="77777777" w:rsidR="00002F9B" w:rsidRDefault="00002F9B">
    <w:pPr>
      <w:framePr w:w="466" w:h="11551" w:hSpace="180" w:wrap="auto" w:vAnchor="text" w:hAnchor="page" w:x="831" w:y="151"/>
      <w:jc w:val="center"/>
      <w:rPr>
        <w:rFonts w:ascii="宋体"/>
      </w:rPr>
    </w:pPr>
    <w:r>
      <w:rPr>
        <w:rFonts w:ascii="宋体" w:hint="eastAsia"/>
      </w:rPr>
      <w:t>┊</w:t>
    </w:r>
  </w:p>
  <w:p w14:paraId="71A8AD87" w14:textId="77777777" w:rsidR="00002F9B" w:rsidRDefault="00002F9B">
    <w:pPr>
      <w:framePr w:w="466" w:h="11551" w:hSpace="180" w:wrap="auto" w:vAnchor="text" w:hAnchor="page" w:x="831" w:y="151"/>
      <w:jc w:val="center"/>
      <w:rPr>
        <w:rFonts w:ascii="宋体"/>
      </w:rPr>
    </w:pPr>
    <w:r>
      <w:rPr>
        <w:rFonts w:ascii="宋体" w:hint="eastAsia"/>
      </w:rPr>
      <w:t>┊</w:t>
    </w:r>
  </w:p>
  <w:p w14:paraId="6F160269" w14:textId="77777777" w:rsidR="00002F9B" w:rsidRDefault="00002F9B">
    <w:pPr>
      <w:framePr w:w="466" w:h="11551" w:hSpace="180" w:wrap="auto" w:vAnchor="text" w:hAnchor="page" w:x="831" w:y="151"/>
      <w:jc w:val="center"/>
      <w:rPr>
        <w:rFonts w:ascii="宋体"/>
      </w:rPr>
    </w:pPr>
    <w:r>
      <w:rPr>
        <w:rFonts w:ascii="宋体" w:hint="eastAsia"/>
      </w:rPr>
      <w:t>┊</w:t>
    </w:r>
  </w:p>
  <w:p w14:paraId="3A67656A" w14:textId="77777777" w:rsidR="00002F9B" w:rsidRDefault="00002F9B">
    <w:pPr>
      <w:framePr w:w="466" w:h="11551" w:hSpace="180" w:wrap="auto" w:vAnchor="text" w:hAnchor="page" w:x="831" w:y="151"/>
      <w:jc w:val="center"/>
      <w:rPr>
        <w:rFonts w:ascii="宋体"/>
      </w:rPr>
    </w:pPr>
    <w:r>
      <w:rPr>
        <w:rFonts w:ascii="宋体" w:hint="eastAsia"/>
      </w:rPr>
      <w:t>┊</w:t>
    </w:r>
  </w:p>
  <w:p w14:paraId="2BAA634F" w14:textId="77777777" w:rsidR="00002F9B" w:rsidRDefault="00002F9B">
    <w:pPr>
      <w:framePr w:w="466" w:h="11551" w:hSpace="180" w:wrap="auto" w:vAnchor="text" w:hAnchor="page" w:x="831" w:y="151"/>
      <w:jc w:val="center"/>
      <w:rPr>
        <w:rFonts w:ascii="宋体"/>
      </w:rPr>
    </w:pPr>
    <w:r>
      <w:rPr>
        <w:rFonts w:ascii="宋体" w:hint="eastAsia"/>
      </w:rPr>
      <w:t>┊</w:t>
    </w:r>
  </w:p>
  <w:p w14:paraId="42B09255" w14:textId="77777777" w:rsidR="00002F9B" w:rsidRDefault="00002F9B">
    <w:pPr>
      <w:framePr w:w="466" w:h="11551" w:hSpace="180" w:wrap="auto" w:vAnchor="text" w:hAnchor="page" w:x="831" w:y="151"/>
      <w:jc w:val="center"/>
      <w:rPr>
        <w:rFonts w:ascii="宋体"/>
      </w:rPr>
    </w:pPr>
    <w:r>
      <w:rPr>
        <w:rFonts w:ascii="宋体" w:hint="eastAsia"/>
      </w:rPr>
      <w:t>线</w:t>
    </w:r>
  </w:p>
  <w:p w14:paraId="0AEAAF68" w14:textId="77777777" w:rsidR="00002F9B" w:rsidRDefault="00002F9B">
    <w:pPr>
      <w:framePr w:w="466" w:h="11551" w:hSpace="180" w:wrap="auto" w:vAnchor="text" w:hAnchor="page" w:x="831" w:y="151"/>
      <w:jc w:val="center"/>
      <w:rPr>
        <w:rFonts w:ascii="宋体"/>
      </w:rPr>
    </w:pPr>
    <w:r>
      <w:rPr>
        <w:rFonts w:ascii="宋体" w:hint="eastAsia"/>
      </w:rPr>
      <w:t>┊</w:t>
    </w:r>
  </w:p>
  <w:p w14:paraId="6857EB2A" w14:textId="77777777" w:rsidR="00002F9B" w:rsidRDefault="00002F9B">
    <w:pPr>
      <w:framePr w:w="466" w:h="11551" w:hSpace="180" w:wrap="auto" w:vAnchor="text" w:hAnchor="page" w:x="831" w:y="151"/>
      <w:jc w:val="center"/>
      <w:rPr>
        <w:rFonts w:ascii="宋体"/>
      </w:rPr>
    </w:pPr>
    <w:r>
      <w:rPr>
        <w:rFonts w:ascii="宋体" w:hint="eastAsia"/>
      </w:rPr>
      <w:t>┊</w:t>
    </w:r>
  </w:p>
  <w:p w14:paraId="0FE5A7EA" w14:textId="77777777" w:rsidR="00002F9B" w:rsidRDefault="00002F9B">
    <w:pPr>
      <w:framePr w:w="466" w:h="11551" w:hSpace="180" w:wrap="auto" w:vAnchor="text" w:hAnchor="page" w:x="831" w:y="151"/>
      <w:jc w:val="center"/>
      <w:rPr>
        <w:rFonts w:ascii="宋体"/>
      </w:rPr>
    </w:pPr>
    <w:r>
      <w:rPr>
        <w:rFonts w:ascii="宋体" w:hint="eastAsia"/>
      </w:rPr>
      <w:t>┊</w:t>
    </w:r>
  </w:p>
  <w:p w14:paraId="786786EF" w14:textId="77777777" w:rsidR="00002F9B" w:rsidRDefault="00002F9B">
    <w:pPr>
      <w:framePr w:w="466" w:h="11551" w:hSpace="180" w:wrap="auto" w:vAnchor="text" w:hAnchor="page" w:x="831" w:y="151"/>
      <w:jc w:val="center"/>
      <w:rPr>
        <w:rFonts w:ascii="宋体"/>
      </w:rPr>
    </w:pPr>
    <w:r>
      <w:rPr>
        <w:rFonts w:ascii="宋体" w:hint="eastAsia"/>
      </w:rPr>
      <w:t>┊</w:t>
    </w:r>
  </w:p>
  <w:p w14:paraId="36B0713E" w14:textId="77777777" w:rsidR="00002F9B" w:rsidRDefault="00002F9B">
    <w:pPr>
      <w:framePr w:w="466" w:h="11551" w:hSpace="180" w:wrap="auto" w:vAnchor="text" w:hAnchor="page" w:x="831" w:y="151"/>
      <w:jc w:val="center"/>
      <w:rPr>
        <w:rFonts w:ascii="宋体"/>
      </w:rPr>
    </w:pPr>
    <w:r>
      <w:rPr>
        <w:rFonts w:ascii="宋体" w:hint="eastAsia"/>
      </w:rPr>
      <w:t>┊</w:t>
    </w:r>
  </w:p>
  <w:p w14:paraId="29F51916" w14:textId="77777777" w:rsidR="00002F9B" w:rsidRDefault="00002F9B">
    <w:pPr>
      <w:framePr w:w="466" w:h="11551" w:hSpace="180" w:wrap="auto" w:vAnchor="text" w:hAnchor="page" w:x="831" w:y="151"/>
      <w:jc w:val="center"/>
      <w:rPr>
        <w:rFonts w:ascii="宋体"/>
      </w:rPr>
    </w:pPr>
    <w:r>
      <w:rPr>
        <w:rFonts w:ascii="宋体" w:hint="eastAsia"/>
      </w:rPr>
      <w:t>┊</w:t>
    </w:r>
  </w:p>
  <w:p w14:paraId="3AD0385C" w14:textId="77777777" w:rsidR="00002F9B" w:rsidRDefault="00002F9B">
    <w:pPr>
      <w:framePr w:w="466" w:h="11551" w:hSpace="180" w:wrap="auto" w:vAnchor="text" w:hAnchor="page" w:x="831" w:y="151"/>
      <w:jc w:val="center"/>
      <w:rPr>
        <w:rFonts w:ascii="宋体"/>
      </w:rPr>
    </w:pPr>
    <w:r>
      <w:rPr>
        <w:rFonts w:ascii="宋体" w:hint="eastAsia"/>
      </w:rPr>
      <w:t>┊</w:t>
    </w:r>
  </w:p>
  <w:p w14:paraId="610EF351" w14:textId="77777777" w:rsidR="00002F9B" w:rsidRDefault="00002F9B">
    <w:pPr>
      <w:framePr w:w="466" w:h="11551" w:hSpace="180" w:wrap="auto" w:vAnchor="text" w:hAnchor="page" w:x="831" w:y="151"/>
      <w:jc w:val="center"/>
      <w:rPr>
        <w:rFonts w:ascii="宋体"/>
      </w:rPr>
    </w:pPr>
    <w:r>
      <w:rPr>
        <w:rFonts w:ascii="宋体" w:hint="eastAsia"/>
      </w:rPr>
      <w:t>┊</w:t>
    </w:r>
  </w:p>
  <w:p w14:paraId="159958B9" w14:textId="77777777" w:rsidR="00002F9B" w:rsidRDefault="00002F9B">
    <w:pPr>
      <w:framePr w:w="466" w:h="11551" w:hSpace="180" w:wrap="auto" w:vAnchor="text" w:hAnchor="page" w:x="831" w:y="151"/>
      <w:jc w:val="center"/>
      <w:rPr>
        <w:rFonts w:ascii="宋体"/>
      </w:rPr>
    </w:pPr>
    <w:r>
      <w:rPr>
        <w:rFonts w:ascii="宋体" w:hint="eastAsia"/>
      </w:rPr>
      <w:t>┊</w:t>
    </w:r>
  </w:p>
  <w:p w14:paraId="36ED7312" w14:textId="77777777" w:rsidR="00002F9B" w:rsidRDefault="00002F9B">
    <w:pPr>
      <w:framePr w:w="466" w:h="11551" w:hSpace="180" w:wrap="auto" w:vAnchor="text" w:hAnchor="page" w:x="831" w:y="151"/>
      <w:jc w:val="center"/>
      <w:rPr>
        <w:rFonts w:ascii="宋体"/>
      </w:rPr>
    </w:pPr>
    <w:r>
      <w:rPr>
        <w:rFonts w:ascii="宋体" w:hint="eastAsia"/>
      </w:rPr>
      <w:t>┊</w:t>
    </w:r>
  </w:p>
  <w:p w14:paraId="4E64466A" w14:textId="77777777" w:rsidR="00002F9B" w:rsidRDefault="00002F9B">
    <w:pPr>
      <w:framePr w:w="466" w:h="11551" w:hSpace="180" w:wrap="auto" w:vAnchor="text" w:hAnchor="page" w:x="831" w:y="151"/>
      <w:jc w:val="center"/>
      <w:rPr>
        <w:rFonts w:ascii="宋体"/>
      </w:rPr>
    </w:pPr>
    <w:r>
      <w:rPr>
        <w:rFonts w:ascii="宋体" w:hint="eastAsia"/>
      </w:rPr>
      <w:t>┊</w:t>
    </w:r>
  </w:p>
  <w:p w14:paraId="77EE3848" w14:textId="77777777" w:rsidR="00002F9B" w:rsidRDefault="00002F9B">
    <w:pPr>
      <w:framePr w:w="466" w:h="11551" w:hSpace="180" w:wrap="auto" w:vAnchor="text" w:hAnchor="page" w:x="831" w:y="151"/>
      <w:jc w:val="center"/>
      <w:rPr>
        <w:rFonts w:ascii="宋体"/>
      </w:rPr>
    </w:pPr>
    <w:r>
      <w:rPr>
        <w:rFonts w:ascii="宋体" w:hint="eastAsia"/>
      </w:rPr>
      <w:t>┊</w:t>
    </w:r>
  </w:p>
  <w:p w14:paraId="08F211F4" w14:textId="77777777" w:rsidR="00002F9B" w:rsidRDefault="00002F9B">
    <w:pPr>
      <w:framePr w:w="466" w:h="11551" w:hSpace="180" w:wrap="auto" w:vAnchor="text" w:hAnchor="page" w:x="831" w:y="151"/>
      <w:jc w:val="center"/>
    </w:pPr>
    <w:r>
      <w:rPr>
        <w:rFonts w:ascii="宋体" w:hint="eastAsia"/>
      </w:rPr>
      <w:t>┊</w:t>
    </w:r>
  </w:p>
  <w:p w14:paraId="49A7716A" w14:textId="77777777" w:rsidR="00002F9B" w:rsidRPr="002666F4" w:rsidRDefault="00002F9B">
    <w:pPr>
      <w:pStyle w:val="a4"/>
      <w:pBdr>
        <w:bottom w:val="single" w:sz="6" w:space="12" w:color="auto"/>
      </w:pBdr>
    </w:pPr>
  </w:p>
  <w:p w14:paraId="37B6DD0E" w14:textId="77777777" w:rsidR="00002F9B" w:rsidRDefault="00002F9B">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0043A93C" wp14:editId="3EC00677">
              <wp:simplePos x="0" y="0"/>
              <wp:positionH relativeFrom="column">
                <wp:posOffset>227330</wp:posOffset>
              </wp:positionH>
              <wp:positionV relativeFrom="paragraph">
                <wp:posOffset>58420</wp:posOffset>
              </wp:positionV>
              <wp:extent cx="1969135" cy="475615"/>
              <wp:effectExtent l="1905" t="0" r="635" b="1270"/>
              <wp:wrapNone/>
              <wp:docPr id="4"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F7CBB02" w14:textId="77777777" w:rsidR="00002F9B" w:rsidRDefault="00002F9B">
                          <w:r w:rsidRPr="009904FF">
                            <w:rPr>
                              <w:noProof/>
                            </w:rPr>
                            <w:drawing>
                              <wp:inline distT="0" distB="0" distL="0" distR="0" wp14:anchorId="2649E239" wp14:editId="7B7871F4">
                                <wp:extent cx="1964055" cy="4851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4055" cy="48514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43A93C" id="矩形 4" o:spid="_x0000_s1026"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" o:allowincell="f" filled="f" stroked="f" strokeweight="0">
              <v:textbox inset="0,0,0,0">
                <w:txbxContent>
                  <w:p w14:paraId="5F7CBB02" w14:textId="77777777" w:rsidR="00002F9B" w:rsidRDefault="00002F9B">
                    <w:r w:rsidRPr="009904FF">
                      <w:rPr>
                        <w:noProof/>
                      </w:rPr>
                      <w:drawing>
                        <wp:inline distT="0" distB="0" distL="0" distR="0" wp14:anchorId="2649E239" wp14:editId="7B7871F4">
                          <wp:extent cx="1964055" cy="4851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4055" cy="485140"/>
                                  </a:xfrm>
                                  <a:prstGeom prst="rect">
                                    <a:avLst/>
                                  </a:prstGeom>
                                  <a:noFill/>
                                  <a:ln>
                                    <a:noFill/>
                                  </a:ln>
                                </pic:spPr>
                              </pic:pic>
                            </a:graphicData>
                          </a:graphic>
                        </wp:inline>
                      </w:drawing>
                    </w:r>
                  </w:p>
                </w:txbxContent>
              </v:textbox>
            </v:rect>
          </w:pict>
        </mc:Fallback>
      </mc:AlternateContent>
    </w:r>
  </w:p>
  <w:p w14:paraId="7D4B2AFD" w14:textId="77777777" w:rsidR="00002F9B" w:rsidRDefault="00002F9B">
    <w:pPr>
      <w:pStyle w:val="a4"/>
      <w:pBdr>
        <w:bottom w:val="single" w:sz="6" w:space="12" w:color="auto"/>
      </w:pBdr>
      <w:jc w:val="right"/>
    </w:pPr>
  </w:p>
  <w:p w14:paraId="47BD21FF" w14:textId="77777777" w:rsidR="00002F9B" w:rsidRDefault="00002F9B">
    <w:pPr>
      <w:pStyle w:val="a4"/>
      <w:pBdr>
        <w:bottom w:val="single" w:sz="6" w:space="12" w:color="auto"/>
      </w:pBdr>
      <w:jc w:val="right"/>
      <w:rPr>
        <w:rFonts w:ascii="宋体"/>
        <w:sz w:val="24"/>
        <w:szCs w:val="24"/>
      </w:rPr>
    </w:pPr>
    <w:r>
      <w:rPr>
        <w:rFonts w:ascii="宋体" w:hint="eastAsia"/>
        <w:sz w:val="24"/>
        <w:szCs w:val="24"/>
      </w:rPr>
      <w:t>毕业设计（论文）</w:t>
    </w:r>
  </w:p>
  <w:p w14:paraId="3DCE17AB" w14:textId="77777777" w:rsidR="00002F9B" w:rsidRDefault="00002F9B">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7B6D"/>
    <w:multiLevelType w:val="hybridMultilevel"/>
    <w:tmpl w:val="062E639C"/>
    <w:lvl w:ilvl="0" w:tplc="04090015">
      <w:start w:val="1"/>
      <w:numFmt w:val="upp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 w15:restartNumberingAfterBreak="0">
    <w:nsid w:val="05C75891"/>
    <w:multiLevelType w:val="hybridMultilevel"/>
    <w:tmpl w:val="3F807384"/>
    <w:lvl w:ilvl="0" w:tplc="9EE074DA">
      <w:start w:val="1"/>
      <w:numFmt w:val="lowerLetter"/>
      <w:lvlText w:val="%1."/>
      <w:lvlJc w:val="left"/>
      <w:pPr>
        <w:ind w:left="785" w:hanging="36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2"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068B436F"/>
    <w:multiLevelType w:val="hybridMultilevel"/>
    <w:tmpl w:val="4AFC34CA"/>
    <w:lvl w:ilvl="0" w:tplc="9EE074DA">
      <w:start w:val="1"/>
      <w:numFmt w:val="lowerLetter"/>
      <w:lvlText w:val="%1."/>
      <w:lvlJc w:val="left"/>
      <w:pPr>
        <w:ind w:left="785" w:hanging="36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4" w15:restartNumberingAfterBreak="0">
    <w:nsid w:val="096E674A"/>
    <w:multiLevelType w:val="hybridMultilevel"/>
    <w:tmpl w:val="92D211A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3B13C0"/>
    <w:multiLevelType w:val="hybridMultilevel"/>
    <w:tmpl w:val="7EB2DE5E"/>
    <w:lvl w:ilvl="0" w:tplc="321001F4">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DFA6883"/>
    <w:multiLevelType w:val="hybridMultilevel"/>
    <w:tmpl w:val="062E639C"/>
    <w:lvl w:ilvl="0" w:tplc="04090015">
      <w:start w:val="1"/>
      <w:numFmt w:val="upp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7" w15:restartNumberingAfterBreak="0">
    <w:nsid w:val="112D31DA"/>
    <w:multiLevelType w:val="hybridMultilevel"/>
    <w:tmpl w:val="48902BE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69E72A4"/>
    <w:multiLevelType w:val="hybridMultilevel"/>
    <w:tmpl w:val="C98814A4"/>
    <w:lvl w:ilvl="0" w:tplc="04090015">
      <w:start w:val="1"/>
      <w:numFmt w:val="upperLetter"/>
      <w:lvlText w:val="%1."/>
      <w:lvlJc w:val="left"/>
      <w:pPr>
        <w:ind w:left="832" w:hanging="420"/>
      </w:p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9"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12"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3" w15:restartNumberingAfterBreak="0">
    <w:nsid w:val="212A7B29"/>
    <w:multiLevelType w:val="hybridMultilevel"/>
    <w:tmpl w:val="2B7E088E"/>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8327BA"/>
    <w:multiLevelType w:val="hybridMultilevel"/>
    <w:tmpl w:val="6F129848"/>
    <w:lvl w:ilvl="0" w:tplc="35486E5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7"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8" w15:restartNumberingAfterBreak="0">
    <w:nsid w:val="29A60CF8"/>
    <w:multiLevelType w:val="hybridMultilevel"/>
    <w:tmpl w:val="1AC410CE"/>
    <w:lvl w:ilvl="0" w:tplc="AFBEB7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D7A690B"/>
    <w:multiLevelType w:val="hybridMultilevel"/>
    <w:tmpl w:val="A01CBAE6"/>
    <w:lvl w:ilvl="0" w:tplc="9C18C61C">
      <w:start w:val="1"/>
      <w:numFmt w:val="decimal"/>
      <w:lvlText w:val="（%1）"/>
      <w:lvlJc w:val="left"/>
      <w:pPr>
        <w:ind w:left="1155" w:hanging="72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0" w15:restartNumberingAfterBreak="0">
    <w:nsid w:val="2F0C2013"/>
    <w:multiLevelType w:val="hybridMultilevel"/>
    <w:tmpl w:val="03D66EBE"/>
    <w:lvl w:ilvl="0" w:tplc="9EE074DA">
      <w:start w:val="1"/>
      <w:numFmt w:val="lowerLetter"/>
      <w:lvlText w:val="%1."/>
      <w:lvlJc w:val="left"/>
      <w:pPr>
        <w:ind w:left="785" w:hanging="36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21" w15:restartNumberingAfterBreak="0">
    <w:nsid w:val="3BA03278"/>
    <w:multiLevelType w:val="hybridMultilevel"/>
    <w:tmpl w:val="043249CA"/>
    <w:lvl w:ilvl="0" w:tplc="1A687A02">
      <w:start w:val="1"/>
      <w:numFmt w:val="upperLetter"/>
      <w:lvlText w:val="%1."/>
      <w:lvlJc w:val="left"/>
      <w:pPr>
        <w:ind w:left="780" w:hanging="360"/>
      </w:pPr>
      <w:rPr>
        <w:rFonts w:ascii="Times New Roman" w:hAnsi="Times New Roman" w:cs="Times New Roman"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2" w15:restartNumberingAfterBreak="0">
    <w:nsid w:val="3E283D2F"/>
    <w:multiLevelType w:val="hybridMultilevel"/>
    <w:tmpl w:val="E9620D8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0F003D9"/>
    <w:multiLevelType w:val="hybridMultilevel"/>
    <w:tmpl w:val="426EFE0E"/>
    <w:lvl w:ilvl="0" w:tplc="04090015">
      <w:start w:val="1"/>
      <w:numFmt w:val="upperLetter"/>
      <w:lvlText w:val="%1."/>
      <w:lvlJc w:val="left"/>
      <w:pPr>
        <w:ind w:left="832" w:hanging="420"/>
      </w:p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24" w15:restartNumberingAfterBreak="0">
    <w:nsid w:val="45F75B3F"/>
    <w:multiLevelType w:val="hybridMultilevel"/>
    <w:tmpl w:val="91E81238"/>
    <w:lvl w:ilvl="0" w:tplc="4BD6DC00">
      <w:start w:val="3"/>
      <w:numFmt w:val="upperLetter"/>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B939ED"/>
    <w:multiLevelType w:val="hybridMultilevel"/>
    <w:tmpl w:val="D416DE34"/>
    <w:lvl w:ilvl="0" w:tplc="04090015">
      <w:start w:val="1"/>
      <w:numFmt w:val="upperLetter"/>
      <w:lvlText w:val="%1."/>
      <w:lvlJc w:val="left"/>
      <w:pPr>
        <w:ind w:left="832" w:hanging="420"/>
      </w:p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26"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0701B92"/>
    <w:multiLevelType w:val="hybridMultilevel"/>
    <w:tmpl w:val="BE10F6EE"/>
    <w:lvl w:ilvl="0" w:tplc="04090015">
      <w:start w:val="1"/>
      <w:numFmt w:val="upperLetter"/>
      <w:lvlText w:val="%1."/>
      <w:lvlJc w:val="left"/>
      <w:pPr>
        <w:ind w:left="832" w:hanging="420"/>
      </w:p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30"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50025AA"/>
    <w:multiLevelType w:val="hybridMultilevel"/>
    <w:tmpl w:val="6850649A"/>
    <w:lvl w:ilvl="0" w:tplc="FDEC096A">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5EF6D57"/>
    <w:multiLevelType w:val="hybridMultilevel"/>
    <w:tmpl w:val="99107A24"/>
    <w:lvl w:ilvl="0" w:tplc="B86814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58643326"/>
    <w:multiLevelType w:val="hybridMultilevel"/>
    <w:tmpl w:val="F36E7372"/>
    <w:lvl w:ilvl="0" w:tplc="FDEC096A">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58B25F28"/>
    <w:multiLevelType w:val="hybridMultilevel"/>
    <w:tmpl w:val="321263A0"/>
    <w:lvl w:ilvl="0" w:tplc="2952A9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8" w15:restartNumberingAfterBreak="0">
    <w:nsid w:val="5F1B680E"/>
    <w:multiLevelType w:val="hybridMultilevel"/>
    <w:tmpl w:val="782CA27E"/>
    <w:lvl w:ilvl="0" w:tplc="5564798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61FF3F31"/>
    <w:multiLevelType w:val="hybridMultilevel"/>
    <w:tmpl w:val="8578CFE2"/>
    <w:lvl w:ilvl="0" w:tplc="20CA6998">
      <w:start w:val="1"/>
      <w:numFmt w:val="upperLetter"/>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40"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6C037B2F"/>
    <w:multiLevelType w:val="hybridMultilevel"/>
    <w:tmpl w:val="FAD2F7A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30"/>
  </w:num>
  <w:num w:numId="3">
    <w:abstractNumId w:val="36"/>
  </w:num>
  <w:num w:numId="4">
    <w:abstractNumId w:val="28"/>
  </w:num>
  <w:num w:numId="5">
    <w:abstractNumId w:val="42"/>
  </w:num>
  <w:num w:numId="6">
    <w:abstractNumId w:val="27"/>
  </w:num>
  <w:num w:numId="7">
    <w:abstractNumId w:val="37"/>
  </w:num>
  <w:num w:numId="8">
    <w:abstractNumId w:val="12"/>
  </w:num>
  <w:num w:numId="9">
    <w:abstractNumId w:val="26"/>
  </w:num>
  <w:num w:numId="10">
    <w:abstractNumId w:val="31"/>
  </w:num>
  <w:num w:numId="11">
    <w:abstractNumId w:val="40"/>
  </w:num>
  <w:num w:numId="12">
    <w:abstractNumId w:val="11"/>
  </w:num>
  <w:num w:numId="13">
    <w:abstractNumId w:val="16"/>
  </w:num>
  <w:num w:numId="14">
    <w:abstractNumId w:val="17"/>
  </w:num>
  <w:num w:numId="15">
    <w:abstractNumId w:val="2"/>
  </w:num>
  <w:num w:numId="16">
    <w:abstractNumId w:val="9"/>
  </w:num>
  <w:num w:numId="17">
    <w:abstractNumId w:val="10"/>
  </w:num>
  <w:num w:numId="18">
    <w:abstractNumId w:val="3"/>
  </w:num>
  <w:num w:numId="19">
    <w:abstractNumId w:val="41"/>
  </w:num>
  <w:num w:numId="20">
    <w:abstractNumId w:val="4"/>
  </w:num>
  <w:num w:numId="21">
    <w:abstractNumId w:val="1"/>
  </w:num>
  <w:num w:numId="22">
    <w:abstractNumId w:val="0"/>
  </w:num>
  <w:num w:numId="23">
    <w:abstractNumId w:val="20"/>
  </w:num>
  <w:num w:numId="24">
    <w:abstractNumId w:val="6"/>
  </w:num>
  <w:num w:numId="25">
    <w:abstractNumId w:val="22"/>
  </w:num>
  <w:num w:numId="26">
    <w:abstractNumId w:val="7"/>
  </w:num>
  <w:num w:numId="27">
    <w:abstractNumId w:val="13"/>
  </w:num>
  <w:num w:numId="28">
    <w:abstractNumId w:val="24"/>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num>
  <w:num w:numId="3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num>
  <w:num w:numId="33">
    <w:abstractNumId w:val="29"/>
  </w:num>
  <w:num w:numId="34">
    <w:abstractNumId w:val="25"/>
  </w:num>
  <w:num w:numId="35">
    <w:abstractNumId w:val="32"/>
  </w:num>
  <w:num w:numId="36">
    <w:abstractNumId w:val="34"/>
  </w:num>
  <w:num w:numId="37">
    <w:abstractNumId w:val="18"/>
  </w:num>
  <w:num w:numId="38">
    <w:abstractNumId w:val="35"/>
  </w:num>
  <w:num w:numId="39">
    <w:abstractNumId w:val="33"/>
  </w:num>
  <w:num w:numId="40">
    <w:abstractNumId w:val="15"/>
  </w:num>
  <w:num w:numId="41">
    <w:abstractNumId w:val="19"/>
  </w:num>
  <w:num w:numId="42">
    <w:abstractNumId w:val="5"/>
  </w:num>
  <w:num w:numId="43">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zhuqinyue">
    <w15:presenceInfo w15:providerId="None" w15:userId="zhuqinyue"/>
  </w15:person>
  <w15:person w15:author="Quan Wen">
    <w15:presenceInfo w15:providerId="Windows Live" w15:userId="6e91f853105011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1647"/>
    <w:rsid w:val="0000097B"/>
    <w:rsid w:val="00002F9B"/>
    <w:rsid w:val="000031C0"/>
    <w:rsid w:val="00003B0A"/>
    <w:rsid w:val="00003B4F"/>
    <w:rsid w:val="00003F39"/>
    <w:rsid w:val="00005DCB"/>
    <w:rsid w:val="00006AAE"/>
    <w:rsid w:val="000101FF"/>
    <w:rsid w:val="00010EA8"/>
    <w:rsid w:val="000112C3"/>
    <w:rsid w:val="00011CA2"/>
    <w:rsid w:val="00014C33"/>
    <w:rsid w:val="00015724"/>
    <w:rsid w:val="0001783D"/>
    <w:rsid w:val="00017989"/>
    <w:rsid w:val="0002013E"/>
    <w:rsid w:val="000218DB"/>
    <w:rsid w:val="0002234F"/>
    <w:rsid w:val="000225FA"/>
    <w:rsid w:val="00026EF2"/>
    <w:rsid w:val="000273D2"/>
    <w:rsid w:val="00027764"/>
    <w:rsid w:val="00030BCD"/>
    <w:rsid w:val="000316AA"/>
    <w:rsid w:val="00031AE4"/>
    <w:rsid w:val="00031D33"/>
    <w:rsid w:val="000335B6"/>
    <w:rsid w:val="00034420"/>
    <w:rsid w:val="000377DC"/>
    <w:rsid w:val="00041437"/>
    <w:rsid w:val="00043060"/>
    <w:rsid w:val="0004364A"/>
    <w:rsid w:val="0004567A"/>
    <w:rsid w:val="000460E5"/>
    <w:rsid w:val="000508D5"/>
    <w:rsid w:val="0005140F"/>
    <w:rsid w:val="00051771"/>
    <w:rsid w:val="00052285"/>
    <w:rsid w:val="00052972"/>
    <w:rsid w:val="000552A0"/>
    <w:rsid w:val="000558AE"/>
    <w:rsid w:val="00055E4C"/>
    <w:rsid w:val="0005675B"/>
    <w:rsid w:val="00056974"/>
    <w:rsid w:val="00057C69"/>
    <w:rsid w:val="000627E4"/>
    <w:rsid w:val="00062E53"/>
    <w:rsid w:val="0006410D"/>
    <w:rsid w:val="000668BA"/>
    <w:rsid w:val="00067E2D"/>
    <w:rsid w:val="00071D05"/>
    <w:rsid w:val="00072246"/>
    <w:rsid w:val="00072BF9"/>
    <w:rsid w:val="00072DFE"/>
    <w:rsid w:val="0007300D"/>
    <w:rsid w:val="0007417C"/>
    <w:rsid w:val="000749B1"/>
    <w:rsid w:val="0007566C"/>
    <w:rsid w:val="00076FA2"/>
    <w:rsid w:val="000777C4"/>
    <w:rsid w:val="00077952"/>
    <w:rsid w:val="00083DC7"/>
    <w:rsid w:val="00086E6A"/>
    <w:rsid w:val="00086F3F"/>
    <w:rsid w:val="00087A2C"/>
    <w:rsid w:val="000909A1"/>
    <w:rsid w:val="00091CE7"/>
    <w:rsid w:val="00092998"/>
    <w:rsid w:val="00092B41"/>
    <w:rsid w:val="00093E2F"/>
    <w:rsid w:val="00095AF1"/>
    <w:rsid w:val="00096772"/>
    <w:rsid w:val="00097C96"/>
    <w:rsid w:val="000A39DB"/>
    <w:rsid w:val="000A5626"/>
    <w:rsid w:val="000A77CC"/>
    <w:rsid w:val="000B0FB2"/>
    <w:rsid w:val="000B2AD1"/>
    <w:rsid w:val="000B3FC9"/>
    <w:rsid w:val="000B4344"/>
    <w:rsid w:val="000B5037"/>
    <w:rsid w:val="000C0AF9"/>
    <w:rsid w:val="000C1389"/>
    <w:rsid w:val="000C324B"/>
    <w:rsid w:val="000C3A7D"/>
    <w:rsid w:val="000C458F"/>
    <w:rsid w:val="000C6F6E"/>
    <w:rsid w:val="000D1473"/>
    <w:rsid w:val="000D20E5"/>
    <w:rsid w:val="000D2136"/>
    <w:rsid w:val="000D2E16"/>
    <w:rsid w:val="000D38A4"/>
    <w:rsid w:val="000D3FC4"/>
    <w:rsid w:val="000D4C5D"/>
    <w:rsid w:val="000D5C0B"/>
    <w:rsid w:val="000E0927"/>
    <w:rsid w:val="000E1637"/>
    <w:rsid w:val="000E422C"/>
    <w:rsid w:val="000F0C78"/>
    <w:rsid w:val="000F134A"/>
    <w:rsid w:val="000F1D9F"/>
    <w:rsid w:val="000F2300"/>
    <w:rsid w:val="000F2B4C"/>
    <w:rsid w:val="000F2D40"/>
    <w:rsid w:val="000F3400"/>
    <w:rsid w:val="000F56A9"/>
    <w:rsid w:val="000F68F5"/>
    <w:rsid w:val="000F7FD3"/>
    <w:rsid w:val="00104D31"/>
    <w:rsid w:val="00105802"/>
    <w:rsid w:val="00110A1F"/>
    <w:rsid w:val="0011344C"/>
    <w:rsid w:val="00113D73"/>
    <w:rsid w:val="00115525"/>
    <w:rsid w:val="00115E69"/>
    <w:rsid w:val="001161FF"/>
    <w:rsid w:val="00116CED"/>
    <w:rsid w:val="00116EE4"/>
    <w:rsid w:val="001175EA"/>
    <w:rsid w:val="00117FAB"/>
    <w:rsid w:val="00120443"/>
    <w:rsid w:val="0012144C"/>
    <w:rsid w:val="0012354B"/>
    <w:rsid w:val="00124DEE"/>
    <w:rsid w:val="00127739"/>
    <w:rsid w:val="0013259D"/>
    <w:rsid w:val="001343BC"/>
    <w:rsid w:val="00135583"/>
    <w:rsid w:val="0014047E"/>
    <w:rsid w:val="001409FB"/>
    <w:rsid w:val="0014107A"/>
    <w:rsid w:val="00142D05"/>
    <w:rsid w:val="00144A45"/>
    <w:rsid w:val="00146CAD"/>
    <w:rsid w:val="001479A2"/>
    <w:rsid w:val="00147BE2"/>
    <w:rsid w:val="00150CF3"/>
    <w:rsid w:val="00151452"/>
    <w:rsid w:val="001521C3"/>
    <w:rsid w:val="001600E7"/>
    <w:rsid w:val="00162733"/>
    <w:rsid w:val="0016487E"/>
    <w:rsid w:val="00165B83"/>
    <w:rsid w:val="00165D5A"/>
    <w:rsid w:val="00165E0B"/>
    <w:rsid w:val="001665EB"/>
    <w:rsid w:val="00167BD7"/>
    <w:rsid w:val="001715BE"/>
    <w:rsid w:val="00172996"/>
    <w:rsid w:val="001742E8"/>
    <w:rsid w:val="00174375"/>
    <w:rsid w:val="00174F17"/>
    <w:rsid w:val="001753F3"/>
    <w:rsid w:val="001759C8"/>
    <w:rsid w:val="00177BE3"/>
    <w:rsid w:val="0018074F"/>
    <w:rsid w:val="00180AD0"/>
    <w:rsid w:val="00182367"/>
    <w:rsid w:val="00182397"/>
    <w:rsid w:val="00183754"/>
    <w:rsid w:val="0018414F"/>
    <w:rsid w:val="0018567B"/>
    <w:rsid w:val="00186365"/>
    <w:rsid w:val="0018651C"/>
    <w:rsid w:val="00187ABD"/>
    <w:rsid w:val="0019017B"/>
    <w:rsid w:val="0019106C"/>
    <w:rsid w:val="00193785"/>
    <w:rsid w:val="0019396D"/>
    <w:rsid w:val="00194447"/>
    <w:rsid w:val="001944AC"/>
    <w:rsid w:val="00196D5A"/>
    <w:rsid w:val="001A1180"/>
    <w:rsid w:val="001A1535"/>
    <w:rsid w:val="001A1624"/>
    <w:rsid w:val="001A1A88"/>
    <w:rsid w:val="001A1EDF"/>
    <w:rsid w:val="001A3B6C"/>
    <w:rsid w:val="001A3CE7"/>
    <w:rsid w:val="001A3DA6"/>
    <w:rsid w:val="001A4EBE"/>
    <w:rsid w:val="001B0E71"/>
    <w:rsid w:val="001B0FD7"/>
    <w:rsid w:val="001B3949"/>
    <w:rsid w:val="001B412E"/>
    <w:rsid w:val="001B477A"/>
    <w:rsid w:val="001B5A28"/>
    <w:rsid w:val="001B5F2F"/>
    <w:rsid w:val="001B7E6C"/>
    <w:rsid w:val="001C06FA"/>
    <w:rsid w:val="001C0746"/>
    <w:rsid w:val="001C29C4"/>
    <w:rsid w:val="001C5ED7"/>
    <w:rsid w:val="001C6DA1"/>
    <w:rsid w:val="001D10DF"/>
    <w:rsid w:val="001D1747"/>
    <w:rsid w:val="001D19F7"/>
    <w:rsid w:val="001D3993"/>
    <w:rsid w:val="001D4B1E"/>
    <w:rsid w:val="001D4FC4"/>
    <w:rsid w:val="001D51DF"/>
    <w:rsid w:val="001D7DAB"/>
    <w:rsid w:val="001E2658"/>
    <w:rsid w:val="001E336D"/>
    <w:rsid w:val="001E45E2"/>
    <w:rsid w:val="001E4926"/>
    <w:rsid w:val="001E4A46"/>
    <w:rsid w:val="001E70C0"/>
    <w:rsid w:val="001F1F4D"/>
    <w:rsid w:val="001F23D7"/>
    <w:rsid w:val="001F252A"/>
    <w:rsid w:val="001F499F"/>
    <w:rsid w:val="001F6308"/>
    <w:rsid w:val="001F6ABD"/>
    <w:rsid w:val="001F7EB4"/>
    <w:rsid w:val="00201390"/>
    <w:rsid w:val="00205F73"/>
    <w:rsid w:val="00206629"/>
    <w:rsid w:val="00214CB4"/>
    <w:rsid w:val="00216DA3"/>
    <w:rsid w:val="00217472"/>
    <w:rsid w:val="00217840"/>
    <w:rsid w:val="00220662"/>
    <w:rsid w:val="002206A4"/>
    <w:rsid w:val="00221460"/>
    <w:rsid w:val="002232EC"/>
    <w:rsid w:val="0022371A"/>
    <w:rsid w:val="00224951"/>
    <w:rsid w:val="00225017"/>
    <w:rsid w:val="00225C93"/>
    <w:rsid w:val="00226F98"/>
    <w:rsid w:val="00230FDE"/>
    <w:rsid w:val="00232EF0"/>
    <w:rsid w:val="00233113"/>
    <w:rsid w:val="002333D9"/>
    <w:rsid w:val="00233F10"/>
    <w:rsid w:val="00234253"/>
    <w:rsid w:val="002348EE"/>
    <w:rsid w:val="002367BD"/>
    <w:rsid w:val="00237224"/>
    <w:rsid w:val="00237720"/>
    <w:rsid w:val="0024233F"/>
    <w:rsid w:val="00242766"/>
    <w:rsid w:val="002448E5"/>
    <w:rsid w:val="0024547E"/>
    <w:rsid w:val="0024568D"/>
    <w:rsid w:val="00245CD0"/>
    <w:rsid w:val="002463AC"/>
    <w:rsid w:val="002466BC"/>
    <w:rsid w:val="0025098F"/>
    <w:rsid w:val="00252347"/>
    <w:rsid w:val="00256E00"/>
    <w:rsid w:val="00257D29"/>
    <w:rsid w:val="0026015E"/>
    <w:rsid w:val="00262F68"/>
    <w:rsid w:val="00263893"/>
    <w:rsid w:val="00266096"/>
    <w:rsid w:val="00266ED8"/>
    <w:rsid w:val="00270C03"/>
    <w:rsid w:val="00271F39"/>
    <w:rsid w:val="00272076"/>
    <w:rsid w:val="00272992"/>
    <w:rsid w:val="00275D82"/>
    <w:rsid w:val="00275F54"/>
    <w:rsid w:val="002777B5"/>
    <w:rsid w:val="00280D73"/>
    <w:rsid w:val="002818E2"/>
    <w:rsid w:val="00281F7C"/>
    <w:rsid w:val="002830C9"/>
    <w:rsid w:val="00284A6F"/>
    <w:rsid w:val="00285748"/>
    <w:rsid w:val="002874D3"/>
    <w:rsid w:val="00287757"/>
    <w:rsid w:val="00287A8E"/>
    <w:rsid w:val="00287B24"/>
    <w:rsid w:val="00287C23"/>
    <w:rsid w:val="00290244"/>
    <w:rsid w:val="00290554"/>
    <w:rsid w:val="00292E55"/>
    <w:rsid w:val="00292F2A"/>
    <w:rsid w:val="00293BC7"/>
    <w:rsid w:val="00297240"/>
    <w:rsid w:val="00297EAA"/>
    <w:rsid w:val="002A2121"/>
    <w:rsid w:val="002A4360"/>
    <w:rsid w:val="002A4692"/>
    <w:rsid w:val="002A478E"/>
    <w:rsid w:val="002A504D"/>
    <w:rsid w:val="002A5AD2"/>
    <w:rsid w:val="002A6392"/>
    <w:rsid w:val="002A68EF"/>
    <w:rsid w:val="002B11AE"/>
    <w:rsid w:val="002B433C"/>
    <w:rsid w:val="002B4FC0"/>
    <w:rsid w:val="002B6E5B"/>
    <w:rsid w:val="002B79A9"/>
    <w:rsid w:val="002B7F70"/>
    <w:rsid w:val="002C01BB"/>
    <w:rsid w:val="002C0E04"/>
    <w:rsid w:val="002C0EA8"/>
    <w:rsid w:val="002C1190"/>
    <w:rsid w:val="002C1D46"/>
    <w:rsid w:val="002C38C3"/>
    <w:rsid w:val="002C4B4D"/>
    <w:rsid w:val="002C5547"/>
    <w:rsid w:val="002C70D4"/>
    <w:rsid w:val="002D01AD"/>
    <w:rsid w:val="002D2C3A"/>
    <w:rsid w:val="002D3B00"/>
    <w:rsid w:val="002D3BC2"/>
    <w:rsid w:val="002D6541"/>
    <w:rsid w:val="002E0B96"/>
    <w:rsid w:val="002E0BA9"/>
    <w:rsid w:val="002E2996"/>
    <w:rsid w:val="002E55C3"/>
    <w:rsid w:val="002E5E6E"/>
    <w:rsid w:val="002E786F"/>
    <w:rsid w:val="002F07E8"/>
    <w:rsid w:val="002F0D8E"/>
    <w:rsid w:val="002F3455"/>
    <w:rsid w:val="002F3802"/>
    <w:rsid w:val="002F3899"/>
    <w:rsid w:val="002F4D12"/>
    <w:rsid w:val="002F745F"/>
    <w:rsid w:val="00301980"/>
    <w:rsid w:val="00302AD3"/>
    <w:rsid w:val="0030330A"/>
    <w:rsid w:val="00303B78"/>
    <w:rsid w:val="003053E6"/>
    <w:rsid w:val="0030591E"/>
    <w:rsid w:val="00307986"/>
    <w:rsid w:val="00307E45"/>
    <w:rsid w:val="00310DFE"/>
    <w:rsid w:val="00314FC1"/>
    <w:rsid w:val="00315CF5"/>
    <w:rsid w:val="00317325"/>
    <w:rsid w:val="00321CFB"/>
    <w:rsid w:val="003246EA"/>
    <w:rsid w:val="00325F46"/>
    <w:rsid w:val="00330862"/>
    <w:rsid w:val="003337C8"/>
    <w:rsid w:val="003373B5"/>
    <w:rsid w:val="00337D55"/>
    <w:rsid w:val="00340C2C"/>
    <w:rsid w:val="0034333E"/>
    <w:rsid w:val="0034443C"/>
    <w:rsid w:val="00345F9E"/>
    <w:rsid w:val="00350574"/>
    <w:rsid w:val="00351BEF"/>
    <w:rsid w:val="00351FAE"/>
    <w:rsid w:val="0035394B"/>
    <w:rsid w:val="00355239"/>
    <w:rsid w:val="00355240"/>
    <w:rsid w:val="00355B49"/>
    <w:rsid w:val="00355CE4"/>
    <w:rsid w:val="00355EF1"/>
    <w:rsid w:val="00356788"/>
    <w:rsid w:val="00357493"/>
    <w:rsid w:val="00361E50"/>
    <w:rsid w:val="00362E49"/>
    <w:rsid w:val="003638BC"/>
    <w:rsid w:val="00363CF7"/>
    <w:rsid w:val="00364177"/>
    <w:rsid w:val="00364755"/>
    <w:rsid w:val="00364AE6"/>
    <w:rsid w:val="003664BD"/>
    <w:rsid w:val="00366F46"/>
    <w:rsid w:val="0036722E"/>
    <w:rsid w:val="00370964"/>
    <w:rsid w:val="00370A6E"/>
    <w:rsid w:val="00371451"/>
    <w:rsid w:val="0037326D"/>
    <w:rsid w:val="0037420A"/>
    <w:rsid w:val="0037616D"/>
    <w:rsid w:val="003768D1"/>
    <w:rsid w:val="00377E44"/>
    <w:rsid w:val="00377ECB"/>
    <w:rsid w:val="0038071D"/>
    <w:rsid w:val="0038304F"/>
    <w:rsid w:val="00385DA2"/>
    <w:rsid w:val="00387C55"/>
    <w:rsid w:val="00390CBC"/>
    <w:rsid w:val="00392366"/>
    <w:rsid w:val="0039270F"/>
    <w:rsid w:val="00392C17"/>
    <w:rsid w:val="00395468"/>
    <w:rsid w:val="00397CBA"/>
    <w:rsid w:val="003A0A18"/>
    <w:rsid w:val="003A0CD3"/>
    <w:rsid w:val="003A718F"/>
    <w:rsid w:val="003A7C5A"/>
    <w:rsid w:val="003A7CF1"/>
    <w:rsid w:val="003B0E58"/>
    <w:rsid w:val="003B4233"/>
    <w:rsid w:val="003B4935"/>
    <w:rsid w:val="003B5DF2"/>
    <w:rsid w:val="003B6CEC"/>
    <w:rsid w:val="003B7DD4"/>
    <w:rsid w:val="003B7F90"/>
    <w:rsid w:val="003C1273"/>
    <w:rsid w:val="003C1F34"/>
    <w:rsid w:val="003C1FDA"/>
    <w:rsid w:val="003C2204"/>
    <w:rsid w:val="003C2610"/>
    <w:rsid w:val="003C2687"/>
    <w:rsid w:val="003C624F"/>
    <w:rsid w:val="003C6FFE"/>
    <w:rsid w:val="003C7F17"/>
    <w:rsid w:val="003D1EF6"/>
    <w:rsid w:val="003D5082"/>
    <w:rsid w:val="003D6E76"/>
    <w:rsid w:val="003E1E36"/>
    <w:rsid w:val="003E2F82"/>
    <w:rsid w:val="003E5305"/>
    <w:rsid w:val="003F077B"/>
    <w:rsid w:val="003F0D01"/>
    <w:rsid w:val="003F2610"/>
    <w:rsid w:val="003F2EA4"/>
    <w:rsid w:val="003F6261"/>
    <w:rsid w:val="003F7590"/>
    <w:rsid w:val="00402B32"/>
    <w:rsid w:val="00403149"/>
    <w:rsid w:val="00403639"/>
    <w:rsid w:val="004037AB"/>
    <w:rsid w:val="004038A5"/>
    <w:rsid w:val="0040451A"/>
    <w:rsid w:val="004049D9"/>
    <w:rsid w:val="00405814"/>
    <w:rsid w:val="00406784"/>
    <w:rsid w:val="00406812"/>
    <w:rsid w:val="004070FB"/>
    <w:rsid w:val="00407963"/>
    <w:rsid w:val="00407B69"/>
    <w:rsid w:val="00410B28"/>
    <w:rsid w:val="0041169C"/>
    <w:rsid w:val="00411B14"/>
    <w:rsid w:val="00412110"/>
    <w:rsid w:val="00414A3A"/>
    <w:rsid w:val="004218A0"/>
    <w:rsid w:val="0042335B"/>
    <w:rsid w:val="00423660"/>
    <w:rsid w:val="00424418"/>
    <w:rsid w:val="00425869"/>
    <w:rsid w:val="0042713A"/>
    <w:rsid w:val="00431956"/>
    <w:rsid w:val="0043563A"/>
    <w:rsid w:val="0043641F"/>
    <w:rsid w:val="0043656F"/>
    <w:rsid w:val="00437CA1"/>
    <w:rsid w:val="00437D06"/>
    <w:rsid w:val="0044035E"/>
    <w:rsid w:val="00440719"/>
    <w:rsid w:val="00440B91"/>
    <w:rsid w:val="00442DA1"/>
    <w:rsid w:val="0044399C"/>
    <w:rsid w:val="00443E92"/>
    <w:rsid w:val="00446143"/>
    <w:rsid w:val="004466D1"/>
    <w:rsid w:val="00446863"/>
    <w:rsid w:val="00446F70"/>
    <w:rsid w:val="00446F8D"/>
    <w:rsid w:val="00450D4B"/>
    <w:rsid w:val="00455185"/>
    <w:rsid w:val="004562BA"/>
    <w:rsid w:val="004576E6"/>
    <w:rsid w:val="00457FF3"/>
    <w:rsid w:val="00460076"/>
    <w:rsid w:val="00460946"/>
    <w:rsid w:val="0046220F"/>
    <w:rsid w:val="00462860"/>
    <w:rsid w:val="004660DF"/>
    <w:rsid w:val="004668E5"/>
    <w:rsid w:val="004668FE"/>
    <w:rsid w:val="00467029"/>
    <w:rsid w:val="00467420"/>
    <w:rsid w:val="00470CEE"/>
    <w:rsid w:val="00472148"/>
    <w:rsid w:val="004735EA"/>
    <w:rsid w:val="0047386C"/>
    <w:rsid w:val="00473B0D"/>
    <w:rsid w:val="00474919"/>
    <w:rsid w:val="004753CE"/>
    <w:rsid w:val="004760F1"/>
    <w:rsid w:val="00476CF1"/>
    <w:rsid w:val="00476F15"/>
    <w:rsid w:val="00477D35"/>
    <w:rsid w:val="0048024A"/>
    <w:rsid w:val="0048139C"/>
    <w:rsid w:val="00481B20"/>
    <w:rsid w:val="00481C23"/>
    <w:rsid w:val="00482FE4"/>
    <w:rsid w:val="004830B5"/>
    <w:rsid w:val="00483B71"/>
    <w:rsid w:val="00484023"/>
    <w:rsid w:val="00484AF2"/>
    <w:rsid w:val="00484CFB"/>
    <w:rsid w:val="0048501A"/>
    <w:rsid w:val="004854FD"/>
    <w:rsid w:val="00486D25"/>
    <w:rsid w:val="00487DA8"/>
    <w:rsid w:val="004949B5"/>
    <w:rsid w:val="00496032"/>
    <w:rsid w:val="004A3540"/>
    <w:rsid w:val="004A3D98"/>
    <w:rsid w:val="004A4A53"/>
    <w:rsid w:val="004A540D"/>
    <w:rsid w:val="004A6223"/>
    <w:rsid w:val="004A6460"/>
    <w:rsid w:val="004B1DC5"/>
    <w:rsid w:val="004B4901"/>
    <w:rsid w:val="004B4FB9"/>
    <w:rsid w:val="004B50D8"/>
    <w:rsid w:val="004B7681"/>
    <w:rsid w:val="004B76C6"/>
    <w:rsid w:val="004C2D5A"/>
    <w:rsid w:val="004C3962"/>
    <w:rsid w:val="004C41B9"/>
    <w:rsid w:val="004C518F"/>
    <w:rsid w:val="004C54C7"/>
    <w:rsid w:val="004C5EDD"/>
    <w:rsid w:val="004C6FB7"/>
    <w:rsid w:val="004C71CA"/>
    <w:rsid w:val="004C7FA0"/>
    <w:rsid w:val="004D0695"/>
    <w:rsid w:val="004D1B9F"/>
    <w:rsid w:val="004D26FA"/>
    <w:rsid w:val="004D2E18"/>
    <w:rsid w:val="004D3468"/>
    <w:rsid w:val="004D4F8B"/>
    <w:rsid w:val="004D63C8"/>
    <w:rsid w:val="004D78F6"/>
    <w:rsid w:val="004E0D67"/>
    <w:rsid w:val="004E2822"/>
    <w:rsid w:val="004E2C2C"/>
    <w:rsid w:val="004E4912"/>
    <w:rsid w:val="004E545E"/>
    <w:rsid w:val="004E7393"/>
    <w:rsid w:val="004F1424"/>
    <w:rsid w:val="004F5DB7"/>
    <w:rsid w:val="0050219E"/>
    <w:rsid w:val="00502C36"/>
    <w:rsid w:val="00505440"/>
    <w:rsid w:val="005056A8"/>
    <w:rsid w:val="00505C82"/>
    <w:rsid w:val="005076A3"/>
    <w:rsid w:val="0051123D"/>
    <w:rsid w:val="00512A3B"/>
    <w:rsid w:val="00514B17"/>
    <w:rsid w:val="0051502D"/>
    <w:rsid w:val="005168BC"/>
    <w:rsid w:val="00516A7B"/>
    <w:rsid w:val="00521349"/>
    <w:rsid w:val="00521A05"/>
    <w:rsid w:val="005246E4"/>
    <w:rsid w:val="00524F78"/>
    <w:rsid w:val="005255A5"/>
    <w:rsid w:val="00526076"/>
    <w:rsid w:val="005266A4"/>
    <w:rsid w:val="005267EC"/>
    <w:rsid w:val="0053004C"/>
    <w:rsid w:val="00531C63"/>
    <w:rsid w:val="005337BE"/>
    <w:rsid w:val="00536B6E"/>
    <w:rsid w:val="0054057D"/>
    <w:rsid w:val="00540BC8"/>
    <w:rsid w:val="0054218F"/>
    <w:rsid w:val="00542556"/>
    <w:rsid w:val="005428BE"/>
    <w:rsid w:val="00542FB2"/>
    <w:rsid w:val="00547CA1"/>
    <w:rsid w:val="0055063F"/>
    <w:rsid w:val="00553B06"/>
    <w:rsid w:val="00553EA6"/>
    <w:rsid w:val="005561B7"/>
    <w:rsid w:val="00556AE8"/>
    <w:rsid w:val="00560592"/>
    <w:rsid w:val="005619B6"/>
    <w:rsid w:val="00561AA8"/>
    <w:rsid w:val="00562603"/>
    <w:rsid w:val="00563F66"/>
    <w:rsid w:val="00567E6A"/>
    <w:rsid w:val="005719F9"/>
    <w:rsid w:val="0057229F"/>
    <w:rsid w:val="005756ED"/>
    <w:rsid w:val="0057591C"/>
    <w:rsid w:val="00576B88"/>
    <w:rsid w:val="00576E23"/>
    <w:rsid w:val="005773A3"/>
    <w:rsid w:val="005866AF"/>
    <w:rsid w:val="005877D5"/>
    <w:rsid w:val="005903FB"/>
    <w:rsid w:val="00594466"/>
    <w:rsid w:val="00594501"/>
    <w:rsid w:val="00594948"/>
    <w:rsid w:val="005A09C4"/>
    <w:rsid w:val="005A1448"/>
    <w:rsid w:val="005A29C3"/>
    <w:rsid w:val="005A367F"/>
    <w:rsid w:val="005A495F"/>
    <w:rsid w:val="005A6C8E"/>
    <w:rsid w:val="005B1F2F"/>
    <w:rsid w:val="005B22CF"/>
    <w:rsid w:val="005B253D"/>
    <w:rsid w:val="005B3368"/>
    <w:rsid w:val="005B44F8"/>
    <w:rsid w:val="005B4822"/>
    <w:rsid w:val="005B5173"/>
    <w:rsid w:val="005B51C6"/>
    <w:rsid w:val="005B5A9E"/>
    <w:rsid w:val="005B6C91"/>
    <w:rsid w:val="005B6CCF"/>
    <w:rsid w:val="005C1323"/>
    <w:rsid w:val="005C19F9"/>
    <w:rsid w:val="005C1E24"/>
    <w:rsid w:val="005C31DB"/>
    <w:rsid w:val="005C32A4"/>
    <w:rsid w:val="005C32B0"/>
    <w:rsid w:val="005C3DE2"/>
    <w:rsid w:val="005D686C"/>
    <w:rsid w:val="005D77CF"/>
    <w:rsid w:val="005E1D4C"/>
    <w:rsid w:val="005E3C76"/>
    <w:rsid w:val="005E471C"/>
    <w:rsid w:val="005E4C20"/>
    <w:rsid w:val="005E5FEA"/>
    <w:rsid w:val="005F14EE"/>
    <w:rsid w:val="005F394F"/>
    <w:rsid w:val="005F39F4"/>
    <w:rsid w:val="005F44BA"/>
    <w:rsid w:val="005F484E"/>
    <w:rsid w:val="005F588C"/>
    <w:rsid w:val="005F5B7A"/>
    <w:rsid w:val="005F6AA9"/>
    <w:rsid w:val="006000FB"/>
    <w:rsid w:val="006019F0"/>
    <w:rsid w:val="00601D85"/>
    <w:rsid w:val="00601E19"/>
    <w:rsid w:val="00602523"/>
    <w:rsid w:val="00602E7A"/>
    <w:rsid w:val="006033E6"/>
    <w:rsid w:val="00605A84"/>
    <w:rsid w:val="00605EB4"/>
    <w:rsid w:val="00606F5C"/>
    <w:rsid w:val="00610957"/>
    <w:rsid w:val="00610F1E"/>
    <w:rsid w:val="0061325E"/>
    <w:rsid w:val="00613350"/>
    <w:rsid w:val="00613A37"/>
    <w:rsid w:val="0061408D"/>
    <w:rsid w:val="00616C2A"/>
    <w:rsid w:val="00616E81"/>
    <w:rsid w:val="00621ABF"/>
    <w:rsid w:val="00621DA2"/>
    <w:rsid w:val="0062225A"/>
    <w:rsid w:val="006223EA"/>
    <w:rsid w:val="00622ED6"/>
    <w:rsid w:val="00624198"/>
    <w:rsid w:val="006250D8"/>
    <w:rsid w:val="006272AD"/>
    <w:rsid w:val="00631197"/>
    <w:rsid w:val="0063161E"/>
    <w:rsid w:val="0063214F"/>
    <w:rsid w:val="00632397"/>
    <w:rsid w:val="00632415"/>
    <w:rsid w:val="006352D8"/>
    <w:rsid w:val="00635639"/>
    <w:rsid w:val="00637A0B"/>
    <w:rsid w:val="0064030F"/>
    <w:rsid w:val="00640639"/>
    <w:rsid w:val="0064393C"/>
    <w:rsid w:val="00643EEE"/>
    <w:rsid w:val="0064414E"/>
    <w:rsid w:val="006463FB"/>
    <w:rsid w:val="00650452"/>
    <w:rsid w:val="00651863"/>
    <w:rsid w:val="006518A9"/>
    <w:rsid w:val="00651BC0"/>
    <w:rsid w:val="0065512C"/>
    <w:rsid w:val="00655654"/>
    <w:rsid w:val="006560A1"/>
    <w:rsid w:val="00661AE2"/>
    <w:rsid w:val="006627E7"/>
    <w:rsid w:val="006663DB"/>
    <w:rsid w:val="006663F1"/>
    <w:rsid w:val="00667822"/>
    <w:rsid w:val="00667BD1"/>
    <w:rsid w:val="006705DD"/>
    <w:rsid w:val="00673CAF"/>
    <w:rsid w:val="0068006F"/>
    <w:rsid w:val="00683DA1"/>
    <w:rsid w:val="00687730"/>
    <w:rsid w:val="00687BA1"/>
    <w:rsid w:val="00687F76"/>
    <w:rsid w:val="00691D79"/>
    <w:rsid w:val="00693C8B"/>
    <w:rsid w:val="006953D8"/>
    <w:rsid w:val="006954E4"/>
    <w:rsid w:val="006958BE"/>
    <w:rsid w:val="00696C38"/>
    <w:rsid w:val="00696EFE"/>
    <w:rsid w:val="006A0DAB"/>
    <w:rsid w:val="006A1069"/>
    <w:rsid w:val="006A1079"/>
    <w:rsid w:val="006A184E"/>
    <w:rsid w:val="006A1C51"/>
    <w:rsid w:val="006A3659"/>
    <w:rsid w:val="006A3746"/>
    <w:rsid w:val="006A3749"/>
    <w:rsid w:val="006A5AAE"/>
    <w:rsid w:val="006A768F"/>
    <w:rsid w:val="006B41EB"/>
    <w:rsid w:val="006B49CC"/>
    <w:rsid w:val="006B4F37"/>
    <w:rsid w:val="006C014D"/>
    <w:rsid w:val="006C02E0"/>
    <w:rsid w:val="006C211C"/>
    <w:rsid w:val="006C4DE7"/>
    <w:rsid w:val="006C4E34"/>
    <w:rsid w:val="006C733B"/>
    <w:rsid w:val="006D055C"/>
    <w:rsid w:val="006D0F40"/>
    <w:rsid w:val="006D18C9"/>
    <w:rsid w:val="006D2281"/>
    <w:rsid w:val="006D38B8"/>
    <w:rsid w:val="006D4EC9"/>
    <w:rsid w:val="006D5D5A"/>
    <w:rsid w:val="006D62DC"/>
    <w:rsid w:val="006D742D"/>
    <w:rsid w:val="006E0C63"/>
    <w:rsid w:val="006E1915"/>
    <w:rsid w:val="006E1E94"/>
    <w:rsid w:val="006E2742"/>
    <w:rsid w:val="006E29F2"/>
    <w:rsid w:val="006E3373"/>
    <w:rsid w:val="006E3C01"/>
    <w:rsid w:val="006E5670"/>
    <w:rsid w:val="006E68B4"/>
    <w:rsid w:val="006E6D25"/>
    <w:rsid w:val="006E7696"/>
    <w:rsid w:val="006E7846"/>
    <w:rsid w:val="006F21ED"/>
    <w:rsid w:val="006F25FA"/>
    <w:rsid w:val="006F3ACC"/>
    <w:rsid w:val="006F4AA5"/>
    <w:rsid w:val="006F5D47"/>
    <w:rsid w:val="006F681E"/>
    <w:rsid w:val="006F6F10"/>
    <w:rsid w:val="006F7DB9"/>
    <w:rsid w:val="00700AE9"/>
    <w:rsid w:val="00700E86"/>
    <w:rsid w:val="00701C32"/>
    <w:rsid w:val="007025A0"/>
    <w:rsid w:val="00702721"/>
    <w:rsid w:val="00702957"/>
    <w:rsid w:val="00703A4A"/>
    <w:rsid w:val="00703E12"/>
    <w:rsid w:val="007052DB"/>
    <w:rsid w:val="00706BDF"/>
    <w:rsid w:val="00707CC0"/>
    <w:rsid w:val="00711DE5"/>
    <w:rsid w:val="00713CB8"/>
    <w:rsid w:val="0071475B"/>
    <w:rsid w:val="00715E65"/>
    <w:rsid w:val="007160C1"/>
    <w:rsid w:val="0071726C"/>
    <w:rsid w:val="00717869"/>
    <w:rsid w:val="007216D1"/>
    <w:rsid w:val="00721DDC"/>
    <w:rsid w:val="00725431"/>
    <w:rsid w:val="007259CF"/>
    <w:rsid w:val="00726B01"/>
    <w:rsid w:val="007324B4"/>
    <w:rsid w:val="007333C9"/>
    <w:rsid w:val="00734394"/>
    <w:rsid w:val="00736396"/>
    <w:rsid w:val="0073651A"/>
    <w:rsid w:val="007404BC"/>
    <w:rsid w:val="0074267D"/>
    <w:rsid w:val="007434B4"/>
    <w:rsid w:val="00743606"/>
    <w:rsid w:val="007436DA"/>
    <w:rsid w:val="00744516"/>
    <w:rsid w:val="007445AE"/>
    <w:rsid w:val="007448CA"/>
    <w:rsid w:val="00747294"/>
    <w:rsid w:val="007500BD"/>
    <w:rsid w:val="0075184B"/>
    <w:rsid w:val="007527AF"/>
    <w:rsid w:val="007536CB"/>
    <w:rsid w:val="00753CFE"/>
    <w:rsid w:val="007558CD"/>
    <w:rsid w:val="007565F8"/>
    <w:rsid w:val="00757B3F"/>
    <w:rsid w:val="007601DB"/>
    <w:rsid w:val="00760414"/>
    <w:rsid w:val="00761B67"/>
    <w:rsid w:val="00761DED"/>
    <w:rsid w:val="00765591"/>
    <w:rsid w:val="007657EE"/>
    <w:rsid w:val="00766251"/>
    <w:rsid w:val="00771657"/>
    <w:rsid w:val="0077170D"/>
    <w:rsid w:val="00772B78"/>
    <w:rsid w:val="00776C40"/>
    <w:rsid w:val="00780343"/>
    <w:rsid w:val="0078088C"/>
    <w:rsid w:val="00781B91"/>
    <w:rsid w:val="007833D0"/>
    <w:rsid w:val="00783A8E"/>
    <w:rsid w:val="007904AA"/>
    <w:rsid w:val="0079406F"/>
    <w:rsid w:val="00794B20"/>
    <w:rsid w:val="00795693"/>
    <w:rsid w:val="00795E54"/>
    <w:rsid w:val="00797750"/>
    <w:rsid w:val="007A1969"/>
    <w:rsid w:val="007A30FD"/>
    <w:rsid w:val="007A42AB"/>
    <w:rsid w:val="007A47BC"/>
    <w:rsid w:val="007A5FBD"/>
    <w:rsid w:val="007A6E3B"/>
    <w:rsid w:val="007B048A"/>
    <w:rsid w:val="007B04CF"/>
    <w:rsid w:val="007B116E"/>
    <w:rsid w:val="007B47CC"/>
    <w:rsid w:val="007B4A4D"/>
    <w:rsid w:val="007B4DB2"/>
    <w:rsid w:val="007B5CAE"/>
    <w:rsid w:val="007B63DB"/>
    <w:rsid w:val="007C1F8F"/>
    <w:rsid w:val="007C26E4"/>
    <w:rsid w:val="007C393C"/>
    <w:rsid w:val="007C3A2E"/>
    <w:rsid w:val="007D1B52"/>
    <w:rsid w:val="007D676F"/>
    <w:rsid w:val="007D6D14"/>
    <w:rsid w:val="007D7544"/>
    <w:rsid w:val="007E11ED"/>
    <w:rsid w:val="007E1C07"/>
    <w:rsid w:val="007E1E21"/>
    <w:rsid w:val="007E3B01"/>
    <w:rsid w:val="007E5AC4"/>
    <w:rsid w:val="007E7C67"/>
    <w:rsid w:val="007F0406"/>
    <w:rsid w:val="007F0991"/>
    <w:rsid w:val="007F0D1C"/>
    <w:rsid w:val="007F26AB"/>
    <w:rsid w:val="007F2B3F"/>
    <w:rsid w:val="007F30E3"/>
    <w:rsid w:val="007F3681"/>
    <w:rsid w:val="007F4017"/>
    <w:rsid w:val="007F4813"/>
    <w:rsid w:val="007F57F0"/>
    <w:rsid w:val="007F6465"/>
    <w:rsid w:val="007F78D4"/>
    <w:rsid w:val="00801969"/>
    <w:rsid w:val="00802476"/>
    <w:rsid w:val="00806CDA"/>
    <w:rsid w:val="00807076"/>
    <w:rsid w:val="0080732D"/>
    <w:rsid w:val="00807453"/>
    <w:rsid w:val="008074D4"/>
    <w:rsid w:val="00807542"/>
    <w:rsid w:val="008079A9"/>
    <w:rsid w:val="008102E8"/>
    <w:rsid w:val="00812C4D"/>
    <w:rsid w:val="00812D9F"/>
    <w:rsid w:val="008140FA"/>
    <w:rsid w:val="00815716"/>
    <w:rsid w:val="008173B8"/>
    <w:rsid w:val="00817B25"/>
    <w:rsid w:val="00824465"/>
    <w:rsid w:val="00825E50"/>
    <w:rsid w:val="00827672"/>
    <w:rsid w:val="00830A30"/>
    <w:rsid w:val="008316B6"/>
    <w:rsid w:val="00831D4B"/>
    <w:rsid w:val="00832043"/>
    <w:rsid w:val="00832455"/>
    <w:rsid w:val="00832B00"/>
    <w:rsid w:val="008330C6"/>
    <w:rsid w:val="00833208"/>
    <w:rsid w:val="008338F7"/>
    <w:rsid w:val="00833C9F"/>
    <w:rsid w:val="00834B60"/>
    <w:rsid w:val="0083628B"/>
    <w:rsid w:val="008368EA"/>
    <w:rsid w:val="008428E7"/>
    <w:rsid w:val="00843610"/>
    <w:rsid w:val="008440A9"/>
    <w:rsid w:val="00845B3A"/>
    <w:rsid w:val="008466B0"/>
    <w:rsid w:val="00846788"/>
    <w:rsid w:val="00847422"/>
    <w:rsid w:val="00851FCD"/>
    <w:rsid w:val="00852072"/>
    <w:rsid w:val="00853754"/>
    <w:rsid w:val="00853A1A"/>
    <w:rsid w:val="00855B76"/>
    <w:rsid w:val="00861DAA"/>
    <w:rsid w:val="00864129"/>
    <w:rsid w:val="00865E05"/>
    <w:rsid w:val="00867636"/>
    <w:rsid w:val="00867AE8"/>
    <w:rsid w:val="00867F62"/>
    <w:rsid w:val="00870634"/>
    <w:rsid w:val="00872997"/>
    <w:rsid w:val="0087308B"/>
    <w:rsid w:val="0087410C"/>
    <w:rsid w:val="00874B0B"/>
    <w:rsid w:val="00875DCE"/>
    <w:rsid w:val="0087632C"/>
    <w:rsid w:val="00877FD9"/>
    <w:rsid w:val="00881256"/>
    <w:rsid w:val="0088267E"/>
    <w:rsid w:val="0088286C"/>
    <w:rsid w:val="00887739"/>
    <w:rsid w:val="00891963"/>
    <w:rsid w:val="00891ABE"/>
    <w:rsid w:val="008925FB"/>
    <w:rsid w:val="0089295D"/>
    <w:rsid w:val="008940CB"/>
    <w:rsid w:val="00894282"/>
    <w:rsid w:val="00895F93"/>
    <w:rsid w:val="0089752E"/>
    <w:rsid w:val="008976CD"/>
    <w:rsid w:val="00897A45"/>
    <w:rsid w:val="008A060F"/>
    <w:rsid w:val="008A2C4A"/>
    <w:rsid w:val="008A2E81"/>
    <w:rsid w:val="008A4FF1"/>
    <w:rsid w:val="008B012A"/>
    <w:rsid w:val="008B0380"/>
    <w:rsid w:val="008B1D78"/>
    <w:rsid w:val="008B2B01"/>
    <w:rsid w:val="008B31DA"/>
    <w:rsid w:val="008B3EC7"/>
    <w:rsid w:val="008B6787"/>
    <w:rsid w:val="008B67BC"/>
    <w:rsid w:val="008B6878"/>
    <w:rsid w:val="008B785E"/>
    <w:rsid w:val="008C0912"/>
    <w:rsid w:val="008C0C6F"/>
    <w:rsid w:val="008C0FE8"/>
    <w:rsid w:val="008C2F9E"/>
    <w:rsid w:val="008C3036"/>
    <w:rsid w:val="008C43DB"/>
    <w:rsid w:val="008C4BE6"/>
    <w:rsid w:val="008C5AE3"/>
    <w:rsid w:val="008C5B42"/>
    <w:rsid w:val="008C730E"/>
    <w:rsid w:val="008C74EF"/>
    <w:rsid w:val="008D0B14"/>
    <w:rsid w:val="008D28A9"/>
    <w:rsid w:val="008D3E75"/>
    <w:rsid w:val="008D42A9"/>
    <w:rsid w:val="008D4623"/>
    <w:rsid w:val="008D6638"/>
    <w:rsid w:val="008D7B96"/>
    <w:rsid w:val="008D7B9A"/>
    <w:rsid w:val="008E2125"/>
    <w:rsid w:val="008E4319"/>
    <w:rsid w:val="008F0945"/>
    <w:rsid w:val="008F16A3"/>
    <w:rsid w:val="008F1867"/>
    <w:rsid w:val="008F2934"/>
    <w:rsid w:val="008F42F6"/>
    <w:rsid w:val="008F486A"/>
    <w:rsid w:val="008F55CC"/>
    <w:rsid w:val="008F737C"/>
    <w:rsid w:val="008F73A4"/>
    <w:rsid w:val="008F7F6C"/>
    <w:rsid w:val="009000FC"/>
    <w:rsid w:val="0090230A"/>
    <w:rsid w:val="00903E89"/>
    <w:rsid w:val="00904813"/>
    <w:rsid w:val="00904A50"/>
    <w:rsid w:val="00904DBC"/>
    <w:rsid w:val="00905DF2"/>
    <w:rsid w:val="0090615B"/>
    <w:rsid w:val="0090677C"/>
    <w:rsid w:val="00906A1D"/>
    <w:rsid w:val="00906BC1"/>
    <w:rsid w:val="009078B1"/>
    <w:rsid w:val="009079F0"/>
    <w:rsid w:val="009100E5"/>
    <w:rsid w:val="009106AC"/>
    <w:rsid w:val="00910D8B"/>
    <w:rsid w:val="00910EED"/>
    <w:rsid w:val="0091327F"/>
    <w:rsid w:val="00913A72"/>
    <w:rsid w:val="009154AE"/>
    <w:rsid w:val="009167FC"/>
    <w:rsid w:val="009169E7"/>
    <w:rsid w:val="00920120"/>
    <w:rsid w:val="00923993"/>
    <w:rsid w:val="0092433D"/>
    <w:rsid w:val="0093065B"/>
    <w:rsid w:val="00931880"/>
    <w:rsid w:val="00931B75"/>
    <w:rsid w:val="00931EFE"/>
    <w:rsid w:val="0093286C"/>
    <w:rsid w:val="00932C62"/>
    <w:rsid w:val="00936977"/>
    <w:rsid w:val="00936E46"/>
    <w:rsid w:val="00940235"/>
    <w:rsid w:val="0094046A"/>
    <w:rsid w:val="009408C9"/>
    <w:rsid w:val="009412A9"/>
    <w:rsid w:val="0094175D"/>
    <w:rsid w:val="009430CB"/>
    <w:rsid w:val="009433EC"/>
    <w:rsid w:val="00943A98"/>
    <w:rsid w:val="00945764"/>
    <w:rsid w:val="009465BE"/>
    <w:rsid w:val="00951A99"/>
    <w:rsid w:val="009521A5"/>
    <w:rsid w:val="009531FE"/>
    <w:rsid w:val="00953CBE"/>
    <w:rsid w:val="009549FC"/>
    <w:rsid w:val="00955590"/>
    <w:rsid w:val="00957137"/>
    <w:rsid w:val="009608D3"/>
    <w:rsid w:val="00960E45"/>
    <w:rsid w:val="00961C8B"/>
    <w:rsid w:val="0096555F"/>
    <w:rsid w:val="00966541"/>
    <w:rsid w:val="00970038"/>
    <w:rsid w:val="00970EBF"/>
    <w:rsid w:val="009720A1"/>
    <w:rsid w:val="009725ED"/>
    <w:rsid w:val="0097393F"/>
    <w:rsid w:val="00974B66"/>
    <w:rsid w:val="00975C70"/>
    <w:rsid w:val="00975FA5"/>
    <w:rsid w:val="00976B55"/>
    <w:rsid w:val="00976C65"/>
    <w:rsid w:val="00977A69"/>
    <w:rsid w:val="00980AB1"/>
    <w:rsid w:val="00981318"/>
    <w:rsid w:val="009825F3"/>
    <w:rsid w:val="00983FA2"/>
    <w:rsid w:val="0098481A"/>
    <w:rsid w:val="009850FF"/>
    <w:rsid w:val="009851E8"/>
    <w:rsid w:val="00986A34"/>
    <w:rsid w:val="009870AD"/>
    <w:rsid w:val="009873AB"/>
    <w:rsid w:val="009915B1"/>
    <w:rsid w:val="00992217"/>
    <w:rsid w:val="00992AF8"/>
    <w:rsid w:val="00993138"/>
    <w:rsid w:val="009933F5"/>
    <w:rsid w:val="00994B66"/>
    <w:rsid w:val="009950BA"/>
    <w:rsid w:val="00995268"/>
    <w:rsid w:val="0099727C"/>
    <w:rsid w:val="009A0B71"/>
    <w:rsid w:val="009A0FCE"/>
    <w:rsid w:val="009A16FF"/>
    <w:rsid w:val="009A1B16"/>
    <w:rsid w:val="009A32DB"/>
    <w:rsid w:val="009A3451"/>
    <w:rsid w:val="009A34FC"/>
    <w:rsid w:val="009A4625"/>
    <w:rsid w:val="009A538D"/>
    <w:rsid w:val="009A5D9F"/>
    <w:rsid w:val="009A64B4"/>
    <w:rsid w:val="009A7C2C"/>
    <w:rsid w:val="009B1647"/>
    <w:rsid w:val="009B2119"/>
    <w:rsid w:val="009B356C"/>
    <w:rsid w:val="009B3A3C"/>
    <w:rsid w:val="009B65F6"/>
    <w:rsid w:val="009B7770"/>
    <w:rsid w:val="009C058A"/>
    <w:rsid w:val="009C3D7E"/>
    <w:rsid w:val="009C42C5"/>
    <w:rsid w:val="009C76BE"/>
    <w:rsid w:val="009C7BC2"/>
    <w:rsid w:val="009D2372"/>
    <w:rsid w:val="009D3D12"/>
    <w:rsid w:val="009D4A42"/>
    <w:rsid w:val="009D596A"/>
    <w:rsid w:val="009D6064"/>
    <w:rsid w:val="009D6E5B"/>
    <w:rsid w:val="009D7E2D"/>
    <w:rsid w:val="009D7E93"/>
    <w:rsid w:val="009E13E9"/>
    <w:rsid w:val="009E1413"/>
    <w:rsid w:val="009E2E14"/>
    <w:rsid w:val="009E36A4"/>
    <w:rsid w:val="009E38EC"/>
    <w:rsid w:val="009E3CEE"/>
    <w:rsid w:val="009E4A43"/>
    <w:rsid w:val="009E51FB"/>
    <w:rsid w:val="009F0015"/>
    <w:rsid w:val="009F3891"/>
    <w:rsid w:val="009F3A0C"/>
    <w:rsid w:val="009F41F3"/>
    <w:rsid w:val="009F5E5F"/>
    <w:rsid w:val="00A006FC"/>
    <w:rsid w:val="00A01F3E"/>
    <w:rsid w:val="00A03E02"/>
    <w:rsid w:val="00A058B6"/>
    <w:rsid w:val="00A05C14"/>
    <w:rsid w:val="00A06792"/>
    <w:rsid w:val="00A16584"/>
    <w:rsid w:val="00A16641"/>
    <w:rsid w:val="00A17733"/>
    <w:rsid w:val="00A177AD"/>
    <w:rsid w:val="00A17A28"/>
    <w:rsid w:val="00A21CD4"/>
    <w:rsid w:val="00A21E0B"/>
    <w:rsid w:val="00A22DAA"/>
    <w:rsid w:val="00A23589"/>
    <w:rsid w:val="00A23AA5"/>
    <w:rsid w:val="00A25092"/>
    <w:rsid w:val="00A255EE"/>
    <w:rsid w:val="00A25BEF"/>
    <w:rsid w:val="00A264A4"/>
    <w:rsid w:val="00A30000"/>
    <w:rsid w:val="00A30EAA"/>
    <w:rsid w:val="00A3113D"/>
    <w:rsid w:val="00A32920"/>
    <w:rsid w:val="00A34CD0"/>
    <w:rsid w:val="00A359BF"/>
    <w:rsid w:val="00A365FF"/>
    <w:rsid w:val="00A42925"/>
    <w:rsid w:val="00A44AC7"/>
    <w:rsid w:val="00A44BA3"/>
    <w:rsid w:val="00A4643C"/>
    <w:rsid w:val="00A468AB"/>
    <w:rsid w:val="00A468AE"/>
    <w:rsid w:val="00A473DB"/>
    <w:rsid w:val="00A4779D"/>
    <w:rsid w:val="00A47D7B"/>
    <w:rsid w:val="00A5056A"/>
    <w:rsid w:val="00A516AE"/>
    <w:rsid w:val="00A523B1"/>
    <w:rsid w:val="00A6431B"/>
    <w:rsid w:val="00A652A7"/>
    <w:rsid w:val="00A67F0E"/>
    <w:rsid w:val="00A67F29"/>
    <w:rsid w:val="00A71619"/>
    <w:rsid w:val="00A7443F"/>
    <w:rsid w:val="00A7487B"/>
    <w:rsid w:val="00A77F28"/>
    <w:rsid w:val="00A814E4"/>
    <w:rsid w:val="00A8304D"/>
    <w:rsid w:val="00A87367"/>
    <w:rsid w:val="00A90E66"/>
    <w:rsid w:val="00A9142F"/>
    <w:rsid w:val="00A919B0"/>
    <w:rsid w:val="00A91BC5"/>
    <w:rsid w:val="00A92AB0"/>
    <w:rsid w:val="00A93078"/>
    <w:rsid w:val="00A931EB"/>
    <w:rsid w:val="00A93E05"/>
    <w:rsid w:val="00A94084"/>
    <w:rsid w:val="00A94787"/>
    <w:rsid w:val="00A95189"/>
    <w:rsid w:val="00A971AB"/>
    <w:rsid w:val="00A97750"/>
    <w:rsid w:val="00AA0217"/>
    <w:rsid w:val="00AA21D8"/>
    <w:rsid w:val="00AA2AEA"/>
    <w:rsid w:val="00AA3D42"/>
    <w:rsid w:val="00AA6FD2"/>
    <w:rsid w:val="00AA74EA"/>
    <w:rsid w:val="00AB24E9"/>
    <w:rsid w:val="00AB2D95"/>
    <w:rsid w:val="00AB39F8"/>
    <w:rsid w:val="00AB718D"/>
    <w:rsid w:val="00AC168B"/>
    <w:rsid w:val="00AC2571"/>
    <w:rsid w:val="00AC29F1"/>
    <w:rsid w:val="00AC3D15"/>
    <w:rsid w:val="00AC3D7D"/>
    <w:rsid w:val="00AC4507"/>
    <w:rsid w:val="00AC4FA4"/>
    <w:rsid w:val="00AC6D4D"/>
    <w:rsid w:val="00AC73B6"/>
    <w:rsid w:val="00AD0251"/>
    <w:rsid w:val="00AD072C"/>
    <w:rsid w:val="00AD18CC"/>
    <w:rsid w:val="00AD2ED5"/>
    <w:rsid w:val="00AD4D3B"/>
    <w:rsid w:val="00AD526E"/>
    <w:rsid w:val="00AD6AB0"/>
    <w:rsid w:val="00AE087E"/>
    <w:rsid w:val="00AE0D91"/>
    <w:rsid w:val="00AE1A42"/>
    <w:rsid w:val="00AE206D"/>
    <w:rsid w:val="00AE248B"/>
    <w:rsid w:val="00AE2A01"/>
    <w:rsid w:val="00AE3299"/>
    <w:rsid w:val="00AE645A"/>
    <w:rsid w:val="00AE74AC"/>
    <w:rsid w:val="00AF1081"/>
    <w:rsid w:val="00AF1E5B"/>
    <w:rsid w:val="00AF1EF1"/>
    <w:rsid w:val="00AF21E1"/>
    <w:rsid w:val="00AF2A45"/>
    <w:rsid w:val="00AF2A52"/>
    <w:rsid w:val="00AF4366"/>
    <w:rsid w:val="00AF72E8"/>
    <w:rsid w:val="00B000DF"/>
    <w:rsid w:val="00B0129B"/>
    <w:rsid w:val="00B023AB"/>
    <w:rsid w:val="00B02B28"/>
    <w:rsid w:val="00B02CC0"/>
    <w:rsid w:val="00B04155"/>
    <w:rsid w:val="00B04F76"/>
    <w:rsid w:val="00B11E4E"/>
    <w:rsid w:val="00B125C6"/>
    <w:rsid w:val="00B1379A"/>
    <w:rsid w:val="00B14476"/>
    <w:rsid w:val="00B170C4"/>
    <w:rsid w:val="00B1747B"/>
    <w:rsid w:val="00B203EF"/>
    <w:rsid w:val="00B2177C"/>
    <w:rsid w:val="00B22112"/>
    <w:rsid w:val="00B239BF"/>
    <w:rsid w:val="00B24206"/>
    <w:rsid w:val="00B24847"/>
    <w:rsid w:val="00B24ABE"/>
    <w:rsid w:val="00B25053"/>
    <w:rsid w:val="00B25F19"/>
    <w:rsid w:val="00B27651"/>
    <w:rsid w:val="00B278F9"/>
    <w:rsid w:val="00B313DB"/>
    <w:rsid w:val="00B31B6B"/>
    <w:rsid w:val="00B32182"/>
    <w:rsid w:val="00B32637"/>
    <w:rsid w:val="00B340FF"/>
    <w:rsid w:val="00B3500B"/>
    <w:rsid w:val="00B37CBA"/>
    <w:rsid w:val="00B4216F"/>
    <w:rsid w:val="00B426C0"/>
    <w:rsid w:val="00B4404C"/>
    <w:rsid w:val="00B445FE"/>
    <w:rsid w:val="00B447BF"/>
    <w:rsid w:val="00B44B3B"/>
    <w:rsid w:val="00B4630B"/>
    <w:rsid w:val="00B46A2F"/>
    <w:rsid w:val="00B46AE2"/>
    <w:rsid w:val="00B47560"/>
    <w:rsid w:val="00B53133"/>
    <w:rsid w:val="00B544E1"/>
    <w:rsid w:val="00B5541F"/>
    <w:rsid w:val="00B5772B"/>
    <w:rsid w:val="00B57774"/>
    <w:rsid w:val="00B57974"/>
    <w:rsid w:val="00B615D0"/>
    <w:rsid w:val="00B61C49"/>
    <w:rsid w:val="00B62263"/>
    <w:rsid w:val="00B63B9B"/>
    <w:rsid w:val="00B6440A"/>
    <w:rsid w:val="00B658E2"/>
    <w:rsid w:val="00B66260"/>
    <w:rsid w:val="00B717A7"/>
    <w:rsid w:val="00B72352"/>
    <w:rsid w:val="00B738B7"/>
    <w:rsid w:val="00B738F8"/>
    <w:rsid w:val="00B745B4"/>
    <w:rsid w:val="00B7514E"/>
    <w:rsid w:val="00B755B5"/>
    <w:rsid w:val="00B77CD3"/>
    <w:rsid w:val="00B83367"/>
    <w:rsid w:val="00B83F50"/>
    <w:rsid w:val="00B84488"/>
    <w:rsid w:val="00B84702"/>
    <w:rsid w:val="00B853A9"/>
    <w:rsid w:val="00B867A8"/>
    <w:rsid w:val="00B91036"/>
    <w:rsid w:val="00B941DE"/>
    <w:rsid w:val="00B94BF9"/>
    <w:rsid w:val="00B956D7"/>
    <w:rsid w:val="00B959E0"/>
    <w:rsid w:val="00B96D8C"/>
    <w:rsid w:val="00BA1353"/>
    <w:rsid w:val="00BA21C5"/>
    <w:rsid w:val="00BA231D"/>
    <w:rsid w:val="00BA4EFF"/>
    <w:rsid w:val="00BA65D6"/>
    <w:rsid w:val="00BA796A"/>
    <w:rsid w:val="00BA7BC1"/>
    <w:rsid w:val="00BB0462"/>
    <w:rsid w:val="00BB0844"/>
    <w:rsid w:val="00BB1A13"/>
    <w:rsid w:val="00BB4A6C"/>
    <w:rsid w:val="00BB517D"/>
    <w:rsid w:val="00BB6315"/>
    <w:rsid w:val="00BB6A5D"/>
    <w:rsid w:val="00BB6CE4"/>
    <w:rsid w:val="00BB787E"/>
    <w:rsid w:val="00BC10F9"/>
    <w:rsid w:val="00BC1992"/>
    <w:rsid w:val="00BC28E2"/>
    <w:rsid w:val="00BC3477"/>
    <w:rsid w:val="00BC37CE"/>
    <w:rsid w:val="00BC434E"/>
    <w:rsid w:val="00BC4C28"/>
    <w:rsid w:val="00BD176E"/>
    <w:rsid w:val="00BD20DC"/>
    <w:rsid w:val="00BD36BF"/>
    <w:rsid w:val="00BD483F"/>
    <w:rsid w:val="00BD4BD6"/>
    <w:rsid w:val="00BE2B07"/>
    <w:rsid w:val="00BE37BC"/>
    <w:rsid w:val="00BE3CCD"/>
    <w:rsid w:val="00BF02B4"/>
    <w:rsid w:val="00BF27C8"/>
    <w:rsid w:val="00BF3FB3"/>
    <w:rsid w:val="00BF4A84"/>
    <w:rsid w:val="00C01751"/>
    <w:rsid w:val="00C0196B"/>
    <w:rsid w:val="00C060CB"/>
    <w:rsid w:val="00C076F0"/>
    <w:rsid w:val="00C100C0"/>
    <w:rsid w:val="00C11170"/>
    <w:rsid w:val="00C115FD"/>
    <w:rsid w:val="00C11832"/>
    <w:rsid w:val="00C11EE6"/>
    <w:rsid w:val="00C13AD0"/>
    <w:rsid w:val="00C13CB5"/>
    <w:rsid w:val="00C14FE8"/>
    <w:rsid w:val="00C15614"/>
    <w:rsid w:val="00C1593C"/>
    <w:rsid w:val="00C16661"/>
    <w:rsid w:val="00C16FC8"/>
    <w:rsid w:val="00C2192B"/>
    <w:rsid w:val="00C22AA0"/>
    <w:rsid w:val="00C2391F"/>
    <w:rsid w:val="00C24DAD"/>
    <w:rsid w:val="00C30DA1"/>
    <w:rsid w:val="00C32E48"/>
    <w:rsid w:val="00C34827"/>
    <w:rsid w:val="00C3536B"/>
    <w:rsid w:val="00C36075"/>
    <w:rsid w:val="00C4039D"/>
    <w:rsid w:val="00C40E8C"/>
    <w:rsid w:val="00C43E79"/>
    <w:rsid w:val="00C4498D"/>
    <w:rsid w:val="00C464AE"/>
    <w:rsid w:val="00C4776D"/>
    <w:rsid w:val="00C477D5"/>
    <w:rsid w:val="00C47EED"/>
    <w:rsid w:val="00C50E25"/>
    <w:rsid w:val="00C52A5C"/>
    <w:rsid w:val="00C53BD7"/>
    <w:rsid w:val="00C542BA"/>
    <w:rsid w:val="00C54707"/>
    <w:rsid w:val="00C554D4"/>
    <w:rsid w:val="00C55CE2"/>
    <w:rsid w:val="00C602D2"/>
    <w:rsid w:val="00C61AA0"/>
    <w:rsid w:val="00C64EE1"/>
    <w:rsid w:val="00C64F01"/>
    <w:rsid w:val="00C65218"/>
    <w:rsid w:val="00C72C2A"/>
    <w:rsid w:val="00C75E68"/>
    <w:rsid w:val="00C76DB2"/>
    <w:rsid w:val="00C77384"/>
    <w:rsid w:val="00C806E0"/>
    <w:rsid w:val="00C80BFB"/>
    <w:rsid w:val="00C83640"/>
    <w:rsid w:val="00C842F2"/>
    <w:rsid w:val="00C848B6"/>
    <w:rsid w:val="00C86905"/>
    <w:rsid w:val="00C90D41"/>
    <w:rsid w:val="00C914B8"/>
    <w:rsid w:val="00C925C4"/>
    <w:rsid w:val="00C93530"/>
    <w:rsid w:val="00C94359"/>
    <w:rsid w:val="00C96304"/>
    <w:rsid w:val="00C9638E"/>
    <w:rsid w:val="00CA06BD"/>
    <w:rsid w:val="00CA5256"/>
    <w:rsid w:val="00CA5C60"/>
    <w:rsid w:val="00CA7527"/>
    <w:rsid w:val="00CA7BA4"/>
    <w:rsid w:val="00CA7BB5"/>
    <w:rsid w:val="00CB1248"/>
    <w:rsid w:val="00CB1563"/>
    <w:rsid w:val="00CB1878"/>
    <w:rsid w:val="00CB2009"/>
    <w:rsid w:val="00CB3755"/>
    <w:rsid w:val="00CB3E47"/>
    <w:rsid w:val="00CC0AA1"/>
    <w:rsid w:val="00CC1E4E"/>
    <w:rsid w:val="00CC31B2"/>
    <w:rsid w:val="00CC360D"/>
    <w:rsid w:val="00CC77C6"/>
    <w:rsid w:val="00CC7BDA"/>
    <w:rsid w:val="00CD1CED"/>
    <w:rsid w:val="00CD2693"/>
    <w:rsid w:val="00CD3010"/>
    <w:rsid w:val="00CD55D0"/>
    <w:rsid w:val="00CD5C47"/>
    <w:rsid w:val="00CD6707"/>
    <w:rsid w:val="00CD72F7"/>
    <w:rsid w:val="00CE0C02"/>
    <w:rsid w:val="00CE1DCD"/>
    <w:rsid w:val="00CE1F22"/>
    <w:rsid w:val="00CE352F"/>
    <w:rsid w:val="00CE4B16"/>
    <w:rsid w:val="00CE7022"/>
    <w:rsid w:val="00CE76C3"/>
    <w:rsid w:val="00CF03C9"/>
    <w:rsid w:val="00CF0BB1"/>
    <w:rsid w:val="00CF11BD"/>
    <w:rsid w:val="00CF12FE"/>
    <w:rsid w:val="00CF5008"/>
    <w:rsid w:val="00CF6CD4"/>
    <w:rsid w:val="00D00789"/>
    <w:rsid w:val="00D01A81"/>
    <w:rsid w:val="00D0230F"/>
    <w:rsid w:val="00D047F9"/>
    <w:rsid w:val="00D05A4A"/>
    <w:rsid w:val="00D0629A"/>
    <w:rsid w:val="00D06896"/>
    <w:rsid w:val="00D07F7E"/>
    <w:rsid w:val="00D13231"/>
    <w:rsid w:val="00D14C6F"/>
    <w:rsid w:val="00D15A8C"/>
    <w:rsid w:val="00D15B56"/>
    <w:rsid w:val="00D17AB5"/>
    <w:rsid w:val="00D22424"/>
    <w:rsid w:val="00D24808"/>
    <w:rsid w:val="00D24B97"/>
    <w:rsid w:val="00D26609"/>
    <w:rsid w:val="00D26A63"/>
    <w:rsid w:val="00D26D08"/>
    <w:rsid w:val="00D27554"/>
    <w:rsid w:val="00D314D7"/>
    <w:rsid w:val="00D31514"/>
    <w:rsid w:val="00D31EFE"/>
    <w:rsid w:val="00D32DF3"/>
    <w:rsid w:val="00D348AF"/>
    <w:rsid w:val="00D3581A"/>
    <w:rsid w:val="00D4018F"/>
    <w:rsid w:val="00D40393"/>
    <w:rsid w:val="00D41128"/>
    <w:rsid w:val="00D4164A"/>
    <w:rsid w:val="00D41F95"/>
    <w:rsid w:val="00D4237F"/>
    <w:rsid w:val="00D42F06"/>
    <w:rsid w:val="00D438F8"/>
    <w:rsid w:val="00D43921"/>
    <w:rsid w:val="00D44B7F"/>
    <w:rsid w:val="00D457CF"/>
    <w:rsid w:val="00D46D2E"/>
    <w:rsid w:val="00D47690"/>
    <w:rsid w:val="00D530FC"/>
    <w:rsid w:val="00D546A0"/>
    <w:rsid w:val="00D557EA"/>
    <w:rsid w:val="00D56B5F"/>
    <w:rsid w:val="00D62B51"/>
    <w:rsid w:val="00D63B62"/>
    <w:rsid w:val="00D64154"/>
    <w:rsid w:val="00D6440E"/>
    <w:rsid w:val="00D67831"/>
    <w:rsid w:val="00D72B57"/>
    <w:rsid w:val="00D736CC"/>
    <w:rsid w:val="00D77E5F"/>
    <w:rsid w:val="00D817B8"/>
    <w:rsid w:val="00D81FDF"/>
    <w:rsid w:val="00D8265F"/>
    <w:rsid w:val="00D837E5"/>
    <w:rsid w:val="00D846F8"/>
    <w:rsid w:val="00D849A8"/>
    <w:rsid w:val="00D84B0E"/>
    <w:rsid w:val="00D850CF"/>
    <w:rsid w:val="00D91952"/>
    <w:rsid w:val="00D91DD9"/>
    <w:rsid w:val="00D9220B"/>
    <w:rsid w:val="00D95A36"/>
    <w:rsid w:val="00D97B7F"/>
    <w:rsid w:val="00D97ED7"/>
    <w:rsid w:val="00DA12BF"/>
    <w:rsid w:val="00DA152E"/>
    <w:rsid w:val="00DA15B0"/>
    <w:rsid w:val="00DA27DB"/>
    <w:rsid w:val="00DA362F"/>
    <w:rsid w:val="00DA5342"/>
    <w:rsid w:val="00DA53D1"/>
    <w:rsid w:val="00DB1212"/>
    <w:rsid w:val="00DB2C9E"/>
    <w:rsid w:val="00DB30B5"/>
    <w:rsid w:val="00DB42D0"/>
    <w:rsid w:val="00DB5545"/>
    <w:rsid w:val="00DB59FF"/>
    <w:rsid w:val="00DB6783"/>
    <w:rsid w:val="00DB7225"/>
    <w:rsid w:val="00DB7E87"/>
    <w:rsid w:val="00DC4575"/>
    <w:rsid w:val="00DC5CC4"/>
    <w:rsid w:val="00DC6362"/>
    <w:rsid w:val="00DC6451"/>
    <w:rsid w:val="00DC69EB"/>
    <w:rsid w:val="00DC7298"/>
    <w:rsid w:val="00DD36F7"/>
    <w:rsid w:val="00DD5E34"/>
    <w:rsid w:val="00DD60C5"/>
    <w:rsid w:val="00DD65D1"/>
    <w:rsid w:val="00DE1344"/>
    <w:rsid w:val="00DE1598"/>
    <w:rsid w:val="00DE2220"/>
    <w:rsid w:val="00DE2EFA"/>
    <w:rsid w:val="00DE4D4D"/>
    <w:rsid w:val="00DE6255"/>
    <w:rsid w:val="00DF0DAA"/>
    <w:rsid w:val="00DF0F71"/>
    <w:rsid w:val="00DF238B"/>
    <w:rsid w:val="00DF37B7"/>
    <w:rsid w:val="00DF517F"/>
    <w:rsid w:val="00DF59A9"/>
    <w:rsid w:val="00DF637A"/>
    <w:rsid w:val="00DF7162"/>
    <w:rsid w:val="00E00047"/>
    <w:rsid w:val="00E00709"/>
    <w:rsid w:val="00E012D7"/>
    <w:rsid w:val="00E0161E"/>
    <w:rsid w:val="00E05E60"/>
    <w:rsid w:val="00E0645F"/>
    <w:rsid w:val="00E06E43"/>
    <w:rsid w:val="00E120DC"/>
    <w:rsid w:val="00E13521"/>
    <w:rsid w:val="00E13DEB"/>
    <w:rsid w:val="00E13E2F"/>
    <w:rsid w:val="00E1678D"/>
    <w:rsid w:val="00E17614"/>
    <w:rsid w:val="00E225E8"/>
    <w:rsid w:val="00E23C8C"/>
    <w:rsid w:val="00E3141B"/>
    <w:rsid w:val="00E31C48"/>
    <w:rsid w:val="00E32B96"/>
    <w:rsid w:val="00E32E40"/>
    <w:rsid w:val="00E35AC3"/>
    <w:rsid w:val="00E365AD"/>
    <w:rsid w:val="00E36A02"/>
    <w:rsid w:val="00E41288"/>
    <w:rsid w:val="00E419A2"/>
    <w:rsid w:val="00E4292B"/>
    <w:rsid w:val="00E433E3"/>
    <w:rsid w:val="00E43D6D"/>
    <w:rsid w:val="00E44AD3"/>
    <w:rsid w:val="00E4698E"/>
    <w:rsid w:val="00E46F39"/>
    <w:rsid w:val="00E52101"/>
    <w:rsid w:val="00E5404B"/>
    <w:rsid w:val="00E5633A"/>
    <w:rsid w:val="00E63651"/>
    <w:rsid w:val="00E63B16"/>
    <w:rsid w:val="00E63EFB"/>
    <w:rsid w:val="00E70CCE"/>
    <w:rsid w:val="00E71A40"/>
    <w:rsid w:val="00E7267A"/>
    <w:rsid w:val="00E73681"/>
    <w:rsid w:val="00E73CDF"/>
    <w:rsid w:val="00E73F15"/>
    <w:rsid w:val="00E7505B"/>
    <w:rsid w:val="00E755C0"/>
    <w:rsid w:val="00E764DB"/>
    <w:rsid w:val="00E8190D"/>
    <w:rsid w:val="00E81AEA"/>
    <w:rsid w:val="00E822D1"/>
    <w:rsid w:val="00E83DF5"/>
    <w:rsid w:val="00E84E22"/>
    <w:rsid w:val="00E86572"/>
    <w:rsid w:val="00E86901"/>
    <w:rsid w:val="00E928E9"/>
    <w:rsid w:val="00E92DD0"/>
    <w:rsid w:val="00E92E7E"/>
    <w:rsid w:val="00E936EF"/>
    <w:rsid w:val="00E9491F"/>
    <w:rsid w:val="00E96AAF"/>
    <w:rsid w:val="00E96B08"/>
    <w:rsid w:val="00EA222F"/>
    <w:rsid w:val="00EA29C9"/>
    <w:rsid w:val="00EA2A51"/>
    <w:rsid w:val="00EA32F1"/>
    <w:rsid w:val="00EA46A0"/>
    <w:rsid w:val="00EA5EB8"/>
    <w:rsid w:val="00EA6D68"/>
    <w:rsid w:val="00EA719F"/>
    <w:rsid w:val="00EB02B5"/>
    <w:rsid w:val="00EB05B9"/>
    <w:rsid w:val="00EB05C9"/>
    <w:rsid w:val="00EB3BA8"/>
    <w:rsid w:val="00EB4D9E"/>
    <w:rsid w:val="00EB63A7"/>
    <w:rsid w:val="00EB64A7"/>
    <w:rsid w:val="00EB704F"/>
    <w:rsid w:val="00EB7197"/>
    <w:rsid w:val="00EC1170"/>
    <w:rsid w:val="00EC1415"/>
    <w:rsid w:val="00EC157F"/>
    <w:rsid w:val="00EC2214"/>
    <w:rsid w:val="00EC32C0"/>
    <w:rsid w:val="00EC4FC1"/>
    <w:rsid w:val="00EC6972"/>
    <w:rsid w:val="00EC6A53"/>
    <w:rsid w:val="00EC70EB"/>
    <w:rsid w:val="00EC7C16"/>
    <w:rsid w:val="00ED346E"/>
    <w:rsid w:val="00ED39A1"/>
    <w:rsid w:val="00ED5AC7"/>
    <w:rsid w:val="00ED64F9"/>
    <w:rsid w:val="00ED706C"/>
    <w:rsid w:val="00ED72BB"/>
    <w:rsid w:val="00EE0618"/>
    <w:rsid w:val="00EE14DC"/>
    <w:rsid w:val="00EE28F6"/>
    <w:rsid w:val="00EE2ABC"/>
    <w:rsid w:val="00EE2ED7"/>
    <w:rsid w:val="00EE3AC1"/>
    <w:rsid w:val="00EE5B73"/>
    <w:rsid w:val="00EE723F"/>
    <w:rsid w:val="00EE7CAF"/>
    <w:rsid w:val="00EF22BD"/>
    <w:rsid w:val="00EF2B92"/>
    <w:rsid w:val="00EF4F3B"/>
    <w:rsid w:val="00EF76BF"/>
    <w:rsid w:val="00F008D0"/>
    <w:rsid w:val="00F0243D"/>
    <w:rsid w:val="00F02B33"/>
    <w:rsid w:val="00F03166"/>
    <w:rsid w:val="00F04928"/>
    <w:rsid w:val="00F04AA8"/>
    <w:rsid w:val="00F05BB8"/>
    <w:rsid w:val="00F0634A"/>
    <w:rsid w:val="00F06BF3"/>
    <w:rsid w:val="00F07111"/>
    <w:rsid w:val="00F13745"/>
    <w:rsid w:val="00F140D2"/>
    <w:rsid w:val="00F15262"/>
    <w:rsid w:val="00F15724"/>
    <w:rsid w:val="00F15ED6"/>
    <w:rsid w:val="00F16D52"/>
    <w:rsid w:val="00F171CD"/>
    <w:rsid w:val="00F2006F"/>
    <w:rsid w:val="00F20AD3"/>
    <w:rsid w:val="00F21093"/>
    <w:rsid w:val="00F23113"/>
    <w:rsid w:val="00F2378A"/>
    <w:rsid w:val="00F23C88"/>
    <w:rsid w:val="00F23E81"/>
    <w:rsid w:val="00F24D7E"/>
    <w:rsid w:val="00F24E33"/>
    <w:rsid w:val="00F260D9"/>
    <w:rsid w:val="00F3003E"/>
    <w:rsid w:val="00F338C6"/>
    <w:rsid w:val="00F370E9"/>
    <w:rsid w:val="00F405B6"/>
    <w:rsid w:val="00F40E5E"/>
    <w:rsid w:val="00F42091"/>
    <w:rsid w:val="00F4295A"/>
    <w:rsid w:val="00F430E4"/>
    <w:rsid w:val="00F44A79"/>
    <w:rsid w:val="00F44DB4"/>
    <w:rsid w:val="00F47671"/>
    <w:rsid w:val="00F50DB3"/>
    <w:rsid w:val="00F51CCB"/>
    <w:rsid w:val="00F52685"/>
    <w:rsid w:val="00F52740"/>
    <w:rsid w:val="00F52AD7"/>
    <w:rsid w:val="00F533EC"/>
    <w:rsid w:val="00F539BD"/>
    <w:rsid w:val="00F53FBA"/>
    <w:rsid w:val="00F54947"/>
    <w:rsid w:val="00F57317"/>
    <w:rsid w:val="00F616CE"/>
    <w:rsid w:val="00F61831"/>
    <w:rsid w:val="00F62237"/>
    <w:rsid w:val="00F62280"/>
    <w:rsid w:val="00F62718"/>
    <w:rsid w:val="00F70580"/>
    <w:rsid w:val="00F72AD6"/>
    <w:rsid w:val="00F7301A"/>
    <w:rsid w:val="00F73F61"/>
    <w:rsid w:val="00F74619"/>
    <w:rsid w:val="00F7479C"/>
    <w:rsid w:val="00F75F80"/>
    <w:rsid w:val="00F823ED"/>
    <w:rsid w:val="00F8312D"/>
    <w:rsid w:val="00F8478B"/>
    <w:rsid w:val="00F8536C"/>
    <w:rsid w:val="00F86124"/>
    <w:rsid w:val="00F863E0"/>
    <w:rsid w:val="00F87E10"/>
    <w:rsid w:val="00F9365B"/>
    <w:rsid w:val="00F96166"/>
    <w:rsid w:val="00F97BB7"/>
    <w:rsid w:val="00FA0AA5"/>
    <w:rsid w:val="00FA1CE1"/>
    <w:rsid w:val="00FA2059"/>
    <w:rsid w:val="00FA3FAD"/>
    <w:rsid w:val="00FA571C"/>
    <w:rsid w:val="00FA5A3B"/>
    <w:rsid w:val="00FA5B0A"/>
    <w:rsid w:val="00FA6DCF"/>
    <w:rsid w:val="00FA70E6"/>
    <w:rsid w:val="00FB15AF"/>
    <w:rsid w:val="00FB2249"/>
    <w:rsid w:val="00FB4190"/>
    <w:rsid w:val="00FB48C6"/>
    <w:rsid w:val="00FB6417"/>
    <w:rsid w:val="00FB7E4B"/>
    <w:rsid w:val="00FC00CF"/>
    <w:rsid w:val="00FC04C8"/>
    <w:rsid w:val="00FC1F37"/>
    <w:rsid w:val="00FC5D40"/>
    <w:rsid w:val="00FC6104"/>
    <w:rsid w:val="00FC6B99"/>
    <w:rsid w:val="00FC7DD3"/>
    <w:rsid w:val="00FD002B"/>
    <w:rsid w:val="00FD002D"/>
    <w:rsid w:val="00FD0F2B"/>
    <w:rsid w:val="00FD3099"/>
    <w:rsid w:val="00FD41E1"/>
    <w:rsid w:val="00FD6EC0"/>
    <w:rsid w:val="00FE234B"/>
    <w:rsid w:val="00FE24CD"/>
    <w:rsid w:val="00FE3CA6"/>
    <w:rsid w:val="00FE4922"/>
    <w:rsid w:val="00FE5DC4"/>
    <w:rsid w:val="00FE644C"/>
    <w:rsid w:val="00FE6B7E"/>
    <w:rsid w:val="00FF19DF"/>
    <w:rsid w:val="00FF60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051BC751"/>
  <w15:docId w15:val="{D69C6DFF-8CD6-4B1D-BB2D-E07C912A5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D06896"/>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D06896"/>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D06896"/>
    <w:pPr>
      <w:keepNext/>
      <w:outlineLvl w:val="1"/>
    </w:pPr>
    <w:rPr>
      <w:rFonts w:eastAsia="长城楷体"/>
      <w:b/>
      <w:bCs/>
      <w:i/>
      <w:iCs/>
      <w:lang w:val="x-none" w:eastAsia="x-none"/>
    </w:rPr>
  </w:style>
  <w:style w:type="paragraph" w:styleId="3">
    <w:name w:val="heading 3"/>
    <w:basedOn w:val="a"/>
    <w:next w:val="a"/>
    <w:link w:val="31"/>
    <w:uiPriority w:val="9"/>
    <w:qFormat/>
    <w:rsid w:val="00D06896"/>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0689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D06896"/>
    <w:rPr>
      <w:sz w:val="18"/>
      <w:szCs w:val="18"/>
    </w:rPr>
  </w:style>
  <w:style w:type="paragraph" w:styleId="a6">
    <w:name w:val="footer"/>
    <w:basedOn w:val="a"/>
    <w:link w:val="a7"/>
    <w:uiPriority w:val="99"/>
    <w:unhideWhenUsed/>
    <w:rsid w:val="00D06896"/>
    <w:pPr>
      <w:tabs>
        <w:tab w:val="center" w:pos="4153"/>
        <w:tab w:val="right" w:pos="8306"/>
      </w:tabs>
      <w:snapToGrid w:val="0"/>
      <w:jc w:val="left"/>
    </w:pPr>
    <w:rPr>
      <w:sz w:val="18"/>
      <w:szCs w:val="18"/>
    </w:rPr>
  </w:style>
  <w:style w:type="character" w:customStyle="1" w:styleId="a7">
    <w:name w:val="页脚 字符"/>
    <w:basedOn w:val="a1"/>
    <w:link w:val="a6"/>
    <w:uiPriority w:val="99"/>
    <w:rsid w:val="00D06896"/>
    <w:rPr>
      <w:sz w:val="18"/>
      <w:szCs w:val="18"/>
    </w:rPr>
  </w:style>
  <w:style w:type="character" w:customStyle="1" w:styleId="10">
    <w:name w:val="标题 1 字符"/>
    <w:basedOn w:val="a1"/>
    <w:uiPriority w:val="9"/>
    <w:rsid w:val="00D06896"/>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D06896"/>
    <w:rPr>
      <w:rFonts w:asciiTheme="majorHAnsi" w:eastAsiaTheme="majorEastAsia" w:hAnsiTheme="majorHAnsi" w:cstheme="majorBidi"/>
      <w:b/>
      <w:bCs/>
      <w:sz w:val="32"/>
      <w:szCs w:val="32"/>
    </w:rPr>
  </w:style>
  <w:style w:type="character" w:customStyle="1" w:styleId="30">
    <w:name w:val="标题 3 字符"/>
    <w:basedOn w:val="a1"/>
    <w:uiPriority w:val="9"/>
    <w:semiHidden/>
    <w:rsid w:val="00D06896"/>
    <w:rPr>
      <w:rFonts w:ascii="Times New Roman" w:eastAsia="宋体" w:hAnsi="Times New Roman" w:cs="Times New Roman"/>
      <w:b/>
      <w:bCs/>
      <w:sz w:val="32"/>
      <w:szCs w:val="32"/>
    </w:rPr>
  </w:style>
  <w:style w:type="paragraph" w:styleId="a8">
    <w:name w:val="Body Text Indent"/>
    <w:basedOn w:val="a"/>
    <w:link w:val="a9"/>
    <w:rsid w:val="00D06896"/>
    <w:pPr>
      <w:ind w:left="425" w:firstLine="425"/>
    </w:pPr>
    <w:rPr>
      <w:rFonts w:eastAsia="长城楷体"/>
    </w:rPr>
  </w:style>
  <w:style w:type="character" w:customStyle="1" w:styleId="a9">
    <w:name w:val="正文文本缩进 字符"/>
    <w:basedOn w:val="a1"/>
    <w:link w:val="a8"/>
    <w:rsid w:val="00D06896"/>
    <w:rPr>
      <w:rFonts w:ascii="Times New Roman" w:eastAsia="长城楷体" w:hAnsi="Times New Roman" w:cs="Times New Roman"/>
      <w:szCs w:val="21"/>
    </w:rPr>
  </w:style>
  <w:style w:type="paragraph" w:styleId="22">
    <w:name w:val="Body Text Indent 2"/>
    <w:basedOn w:val="a"/>
    <w:link w:val="23"/>
    <w:rsid w:val="00D06896"/>
    <w:pPr>
      <w:ind w:left="-360" w:firstLine="360"/>
    </w:pPr>
    <w:rPr>
      <w:rFonts w:eastAsia="长城楷体"/>
    </w:rPr>
  </w:style>
  <w:style w:type="character" w:customStyle="1" w:styleId="23">
    <w:name w:val="正文文本缩进 2 字符"/>
    <w:basedOn w:val="a1"/>
    <w:link w:val="22"/>
    <w:rsid w:val="00D06896"/>
    <w:rPr>
      <w:rFonts w:ascii="Times New Roman" w:eastAsia="长城楷体" w:hAnsi="Times New Roman" w:cs="Times New Roman"/>
      <w:szCs w:val="21"/>
    </w:rPr>
  </w:style>
  <w:style w:type="character" w:styleId="aa">
    <w:name w:val="page number"/>
    <w:rsid w:val="00D06896"/>
    <w:rPr>
      <w:rFonts w:ascii="宋体" w:eastAsia="宋体" w:hAnsi="宋体"/>
    </w:rPr>
  </w:style>
  <w:style w:type="paragraph" w:styleId="ab">
    <w:name w:val="Body Text"/>
    <w:basedOn w:val="a"/>
    <w:link w:val="ac"/>
    <w:rsid w:val="00D06896"/>
    <w:rPr>
      <w:rFonts w:eastAsia="长城楷体"/>
      <w:sz w:val="28"/>
      <w:szCs w:val="28"/>
    </w:rPr>
  </w:style>
  <w:style w:type="character" w:customStyle="1" w:styleId="ac">
    <w:name w:val="正文文本 字符"/>
    <w:basedOn w:val="a1"/>
    <w:link w:val="ab"/>
    <w:rsid w:val="00D06896"/>
    <w:rPr>
      <w:rFonts w:ascii="Times New Roman" w:eastAsia="长城楷体" w:hAnsi="Times New Roman" w:cs="Times New Roman"/>
      <w:sz w:val="28"/>
      <w:szCs w:val="28"/>
    </w:rPr>
  </w:style>
  <w:style w:type="paragraph" w:styleId="a0">
    <w:name w:val="Normal Indent"/>
    <w:basedOn w:val="a"/>
    <w:link w:val="ad"/>
    <w:rsid w:val="00D06896"/>
    <w:pPr>
      <w:ind w:firstLine="420"/>
    </w:pPr>
  </w:style>
  <w:style w:type="paragraph" w:styleId="32">
    <w:name w:val="Body Text Indent 3"/>
    <w:basedOn w:val="a"/>
    <w:link w:val="33"/>
    <w:rsid w:val="00D06896"/>
    <w:pPr>
      <w:ind w:firstLine="425"/>
    </w:pPr>
    <w:rPr>
      <w:rFonts w:eastAsia="长城楷体"/>
    </w:rPr>
  </w:style>
  <w:style w:type="character" w:customStyle="1" w:styleId="33">
    <w:name w:val="正文文本缩进 3 字符"/>
    <w:basedOn w:val="a1"/>
    <w:link w:val="32"/>
    <w:rsid w:val="00D06896"/>
    <w:rPr>
      <w:rFonts w:ascii="Times New Roman" w:eastAsia="长城楷体" w:hAnsi="Times New Roman" w:cs="Times New Roman"/>
      <w:szCs w:val="21"/>
    </w:rPr>
  </w:style>
  <w:style w:type="paragraph" w:styleId="ae">
    <w:name w:val="Document Map"/>
    <w:basedOn w:val="a"/>
    <w:link w:val="af"/>
    <w:semiHidden/>
    <w:rsid w:val="00D06896"/>
    <w:pPr>
      <w:shd w:val="clear" w:color="auto" w:fill="000080"/>
    </w:pPr>
  </w:style>
  <w:style w:type="character" w:customStyle="1" w:styleId="af">
    <w:name w:val="文档结构图 字符"/>
    <w:basedOn w:val="a1"/>
    <w:link w:val="ae"/>
    <w:semiHidden/>
    <w:rsid w:val="00D06896"/>
    <w:rPr>
      <w:rFonts w:ascii="Times New Roman" w:eastAsia="宋体" w:hAnsi="Times New Roman" w:cs="Times New Roman"/>
      <w:szCs w:val="21"/>
      <w:shd w:val="clear" w:color="auto" w:fill="000080"/>
    </w:rPr>
  </w:style>
  <w:style w:type="paragraph" w:styleId="af0">
    <w:name w:val="Date"/>
    <w:basedOn w:val="a"/>
    <w:next w:val="a"/>
    <w:link w:val="12"/>
    <w:uiPriority w:val="99"/>
    <w:rsid w:val="00D06896"/>
    <w:pPr>
      <w:ind w:leftChars="2500" w:left="100"/>
    </w:pPr>
    <w:rPr>
      <w:lang w:val="x-none" w:eastAsia="x-none"/>
    </w:rPr>
  </w:style>
  <w:style w:type="character" w:customStyle="1" w:styleId="af1">
    <w:name w:val="日期 字符"/>
    <w:basedOn w:val="a1"/>
    <w:uiPriority w:val="99"/>
    <w:semiHidden/>
    <w:rsid w:val="00D06896"/>
    <w:rPr>
      <w:rFonts w:ascii="Times New Roman" w:eastAsia="宋体" w:hAnsi="Times New Roman" w:cs="Times New Roman"/>
      <w:szCs w:val="21"/>
    </w:rPr>
  </w:style>
  <w:style w:type="character" w:customStyle="1" w:styleId="12">
    <w:name w:val="日期 字符1"/>
    <w:link w:val="af0"/>
    <w:uiPriority w:val="99"/>
    <w:rsid w:val="00D06896"/>
    <w:rPr>
      <w:rFonts w:ascii="Times New Roman" w:eastAsia="宋体" w:hAnsi="Times New Roman" w:cs="Times New Roman"/>
      <w:szCs w:val="21"/>
      <w:lang w:val="x-none" w:eastAsia="x-none"/>
    </w:rPr>
  </w:style>
  <w:style w:type="paragraph" w:styleId="af2">
    <w:name w:val="Balloon Text"/>
    <w:basedOn w:val="a"/>
    <w:link w:val="13"/>
    <w:uiPriority w:val="99"/>
    <w:rsid w:val="00D06896"/>
    <w:rPr>
      <w:sz w:val="18"/>
      <w:szCs w:val="18"/>
      <w:lang w:val="x-none" w:eastAsia="x-none"/>
    </w:rPr>
  </w:style>
  <w:style w:type="character" w:customStyle="1" w:styleId="af3">
    <w:name w:val="批注框文本 字符"/>
    <w:basedOn w:val="a1"/>
    <w:uiPriority w:val="99"/>
    <w:semiHidden/>
    <w:rsid w:val="00D06896"/>
    <w:rPr>
      <w:rFonts w:ascii="Times New Roman" w:eastAsia="宋体" w:hAnsi="Times New Roman" w:cs="Times New Roman"/>
      <w:sz w:val="18"/>
      <w:szCs w:val="18"/>
    </w:rPr>
  </w:style>
  <w:style w:type="character" w:customStyle="1" w:styleId="13">
    <w:name w:val="批注框文本 字符1"/>
    <w:link w:val="af2"/>
    <w:uiPriority w:val="99"/>
    <w:rsid w:val="00D06896"/>
    <w:rPr>
      <w:rFonts w:ascii="Times New Roman" w:eastAsia="宋体" w:hAnsi="Times New Roman" w:cs="Times New Roman"/>
      <w:sz w:val="18"/>
      <w:szCs w:val="18"/>
      <w:lang w:val="x-none" w:eastAsia="x-none"/>
    </w:rPr>
  </w:style>
  <w:style w:type="character" w:customStyle="1" w:styleId="31">
    <w:name w:val="标题 3 字符1"/>
    <w:link w:val="3"/>
    <w:uiPriority w:val="9"/>
    <w:rsid w:val="00D06896"/>
    <w:rPr>
      <w:rFonts w:ascii="Arial" w:eastAsia="黑体" w:hAnsi="Arial" w:cs="Times New Roman"/>
      <w:b/>
      <w:bCs/>
      <w:sz w:val="32"/>
      <w:szCs w:val="32"/>
      <w:lang w:val="x-none" w:eastAsia="x-none"/>
    </w:rPr>
  </w:style>
  <w:style w:type="character" w:customStyle="1" w:styleId="11">
    <w:name w:val="标题 1 字符1"/>
    <w:link w:val="1"/>
    <w:uiPriority w:val="9"/>
    <w:rsid w:val="00D06896"/>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D06896"/>
    <w:rPr>
      <w:rFonts w:ascii="Times New Roman" w:eastAsia="长城楷体" w:hAnsi="Times New Roman" w:cs="Times New Roman"/>
      <w:b/>
      <w:bCs/>
      <w:i/>
      <w:iCs/>
      <w:szCs w:val="21"/>
      <w:lang w:val="x-none" w:eastAsia="x-none"/>
    </w:rPr>
  </w:style>
  <w:style w:type="character" w:customStyle="1" w:styleId="Char">
    <w:name w:val="页眉 Char"/>
    <w:uiPriority w:val="99"/>
    <w:rsid w:val="00D06896"/>
    <w:rPr>
      <w:kern w:val="2"/>
      <w:sz w:val="18"/>
      <w:szCs w:val="18"/>
    </w:rPr>
  </w:style>
  <w:style w:type="character" w:customStyle="1" w:styleId="Char0">
    <w:name w:val="页脚 Char"/>
    <w:uiPriority w:val="99"/>
    <w:rsid w:val="00D06896"/>
    <w:rPr>
      <w:kern w:val="2"/>
      <w:sz w:val="18"/>
      <w:szCs w:val="18"/>
    </w:rPr>
  </w:style>
  <w:style w:type="paragraph" w:styleId="af4">
    <w:name w:val="Normal (Web)"/>
    <w:basedOn w:val="a"/>
    <w:uiPriority w:val="99"/>
    <w:unhideWhenUsed/>
    <w:rsid w:val="00D06896"/>
    <w:pPr>
      <w:widowControl/>
      <w:adjustRightInd/>
      <w:spacing w:before="100" w:beforeAutospacing="1" w:after="100" w:afterAutospacing="1"/>
      <w:jc w:val="left"/>
      <w:textAlignment w:val="auto"/>
    </w:pPr>
    <w:rPr>
      <w:rFonts w:ascii="宋体" w:hAnsi="宋体" w:cs="宋体"/>
      <w:kern w:val="0"/>
      <w:sz w:val="24"/>
      <w:szCs w:val="24"/>
    </w:rPr>
  </w:style>
  <w:style w:type="paragraph" w:styleId="af5">
    <w:name w:val="List Paragraph"/>
    <w:basedOn w:val="a"/>
    <w:uiPriority w:val="34"/>
    <w:qFormat/>
    <w:rsid w:val="00D06896"/>
    <w:pPr>
      <w:adjustRightInd/>
      <w:ind w:firstLineChars="200" w:firstLine="420"/>
      <w:textAlignment w:val="auto"/>
    </w:pPr>
    <w:rPr>
      <w:rFonts w:ascii="Arial" w:eastAsia="黑体" w:hAnsi="Arial"/>
      <w:szCs w:val="22"/>
    </w:rPr>
  </w:style>
  <w:style w:type="character" w:styleId="af6">
    <w:name w:val="Hyperlink"/>
    <w:uiPriority w:val="99"/>
    <w:unhideWhenUsed/>
    <w:rsid w:val="00D06896"/>
    <w:rPr>
      <w:color w:val="0000FF"/>
      <w:u w:val="single"/>
    </w:rPr>
  </w:style>
  <w:style w:type="character" w:styleId="af7">
    <w:name w:val="FollowedHyperlink"/>
    <w:uiPriority w:val="99"/>
    <w:unhideWhenUsed/>
    <w:rsid w:val="00D06896"/>
    <w:rPr>
      <w:color w:val="800080"/>
      <w:u w:val="single"/>
    </w:rPr>
  </w:style>
  <w:style w:type="paragraph" w:styleId="af8">
    <w:name w:val="Title"/>
    <w:basedOn w:val="a"/>
    <w:next w:val="a"/>
    <w:link w:val="14"/>
    <w:qFormat/>
    <w:rsid w:val="00D06896"/>
    <w:pPr>
      <w:spacing w:before="240" w:after="60"/>
      <w:jc w:val="center"/>
      <w:outlineLvl w:val="0"/>
    </w:pPr>
    <w:rPr>
      <w:rFonts w:ascii="Arial" w:hAnsi="Arial"/>
      <w:b/>
      <w:bCs/>
      <w:sz w:val="32"/>
      <w:szCs w:val="32"/>
      <w:lang w:val="x-none" w:eastAsia="x-none"/>
    </w:rPr>
  </w:style>
  <w:style w:type="character" w:customStyle="1" w:styleId="af9">
    <w:name w:val="标题 字符"/>
    <w:basedOn w:val="a1"/>
    <w:uiPriority w:val="10"/>
    <w:rsid w:val="00D06896"/>
    <w:rPr>
      <w:rFonts w:asciiTheme="majorHAnsi" w:eastAsiaTheme="majorEastAsia" w:hAnsiTheme="majorHAnsi" w:cstheme="majorBidi"/>
      <w:b/>
      <w:bCs/>
      <w:sz w:val="32"/>
      <w:szCs w:val="32"/>
    </w:rPr>
  </w:style>
  <w:style w:type="character" w:customStyle="1" w:styleId="14">
    <w:name w:val="标题 字符1"/>
    <w:link w:val="af8"/>
    <w:rsid w:val="00D06896"/>
    <w:rPr>
      <w:rFonts w:ascii="Arial" w:eastAsia="宋体" w:hAnsi="Arial" w:cs="Times New Roman"/>
      <w:b/>
      <w:bCs/>
      <w:sz w:val="32"/>
      <w:szCs w:val="32"/>
      <w:lang w:val="x-none" w:eastAsia="x-none"/>
    </w:rPr>
  </w:style>
  <w:style w:type="table" w:styleId="afa">
    <w:name w:val="Table Grid"/>
    <w:basedOn w:val="a2"/>
    <w:rsid w:val="00D06896"/>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
    <w:next w:val="a"/>
    <w:link w:val="afc"/>
    <w:qFormat/>
    <w:rsid w:val="00D06896"/>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c">
    <w:name w:val="副标题 字符"/>
    <w:basedOn w:val="a1"/>
    <w:link w:val="afb"/>
    <w:rsid w:val="00D06896"/>
    <w:rPr>
      <w:rFonts w:ascii="Cambria" w:eastAsia="宋体" w:hAnsi="Cambria" w:cs="Times New Roman"/>
      <w:b/>
      <w:bCs/>
      <w:kern w:val="28"/>
      <w:sz w:val="32"/>
      <w:szCs w:val="32"/>
    </w:rPr>
  </w:style>
  <w:style w:type="paragraph" w:styleId="15">
    <w:name w:val="toc 1"/>
    <w:basedOn w:val="a"/>
    <w:next w:val="a"/>
    <w:autoRedefine/>
    <w:uiPriority w:val="39"/>
    <w:qFormat/>
    <w:rsid w:val="00D06896"/>
    <w:pPr>
      <w:tabs>
        <w:tab w:val="right" w:leader="dot" w:pos="8789"/>
      </w:tabs>
      <w:adjustRightInd/>
      <w:spacing w:line="360" w:lineRule="exact"/>
      <w:ind w:right="-1"/>
      <w:textAlignment w:val="auto"/>
    </w:pPr>
    <w:rPr>
      <w:bCs/>
      <w:noProof/>
    </w:rPr>
  </w:style>
  <w:style w:type="paragraph" w:styleId="24">
    <w:name w:val="toc 2"/>
    <w:basedOn w:val="a"/>
    <w:next w:val="a"/>
    <w:autoRedefine/>
    <w:uiPriority w:val="39"/>
    <w:qFormat/>
    <w:rsid w:val="00D06896"/>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D06896"/>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34">
    <w:name w:val="toc 3"/>
    <w:basedOn w:val="a"/>
    <w:next w:val="a"/>
    <w:autoRedefine/>
    <w:uiPriority w:val="39"/>
    <w:rsid w:val="00D06896"/>
    <w:pPr>
      <w:tabs>
        <w:tab w:val="right" w:leader="dot" w:pos="8789"/>
      </w:tabs>
      <w:ind w:leftChars="400" w:left="840"/>
    </w:pPr>
  </w:style>
  <w:style w:type="character" w:styleId="afd">
    <w:name w:val="annotation reference"/>
    <w:semiHidden/>
    <w:rsid w:val="00D06896"/>
    <w:rPr>
      <w:sz w:val="21"/>
      <w:szCs w:val="21"/>
    </w:rPr>
  </w:style>
  <w:style w:type="paragraph" w:styleId="afe">
    <w:name w:val="annotation text"/>
    <w:basedOn w:val="a"/>
    <w:link w:val="aff"/>
    <w:semiHidden/>
    <w:rsid w:val="00D06896"/>
    <w:pPr>
      <w:jc w:val="left"/>
    </w:pPr>
  </w:style>
  <w:style w:type="character" w:customStyle="1" w:styleId="aff">
    <w:name w:val="批注文字 字符"/>
    <w:basedOn w:val="a1"/>
    <w:link w:val="afe"/>
    <w:semiHidden/>
    <w:qFormat/>
    <w:rsid w:val="00D06896"/>
    <w:rPr>
      <w:rFonts w:ascii="Times New Roman" w:eastAsia="宋体" w:hAnsi="Times New Roman" w:cs="Times New Roman"/>
      <w:szCs w:val="21"/>
    </w:rPr>
  </w:style>
  <w:style w:type="paragraph" w:styleId="aff0">
    <w:name w:val="annotation subject"/>
    <w:basedOn w:val="afe"/>
    <w:next w:val="afe"/>
    <w:link w:val="aff1"/>
    <w:semiHidden/>
    <w:rsid w:val="00D06896"/>
    <w:rPr>
      <w:b/>
      <w:bCs/>
    </w:rPr>
  </w:style>
  <w:style w:type="character" w:customStyle="1" w:styleId="aff1">
    <w:name w:val="批注主题 字符"/>
    <w:basedOn w:val="aff"/>
    <w:link w:val="aff0"/>
    <w:semiHidden/>
    <w:rsid w:val="00D06896"/>
    <w:rPr>
      <w:rFonts w:ascii="Times New Roman" w:eastAsia="宋体" w:hAnsi="Times New Roman" w:cs="Times New Roman"/>
      <w:b/>
      <w:bCs/>
      <w:szCs w:val="21"/>
    </w:rPr>
  </w:style>
  <w:style w:type="paragraph" w:styleId="HTML">
    <w:name w:val="HTML Preformatted"/>
    <w:basedOn w:val="a"/>
    <w:link w:val="HTML1"/>
    <w:uiPriority w:val="99"/>
    <w:unhideWhenUsed/>
    <w:rsid w:val="00D068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D06896"/>
    <w:rPr>
      <w:rFonts w:ascii="Courier New" w:eastAsia="宋体" w:hAnsi="Courier New" w:cs="Courier New"/>
      <w:sz w:val="20"/>
      <w:szCs w:val="20"/>
    </w:rPr>
  </w:style>
  <w:style w:type="character" w:customStyle="1" w:styleId="HTML1">
    <w:name w:val="HTML 预设格式 字符1"/>
    <w:link w:val="HTML"/>
    <w:uiPriority w:val="99"/>
    <w:rsid w:val="00D06896"/>
    <w:rPr>
      <w:rFonts w:ascii="宋体" w:eastAsia="宋体" w:hAnsi="宋体" w:cs="Times New Roman"/>
      <w:kern w:val="0"/>
      <w:sz w:val="24"/>
      <w:szCs w:val="24"/>
      <w:lang w:val="x-none" w:eastAsia="x-none"/>
    </w:rPr>
  </w:style>
  <w:style w:type="character" w:customStyle="1" w:styleId="apple-converted-space">
    <w:name w:val="apple-converted-space"/>
    <w:rsid w:val="00D06896"/>
  </w:style>
  <w:style w:type="paragraph" w:customStyle="1" w:styleId="16">
    <w:name w:val="列出段落1"/>
    <w:basedOn w:val="a"/>
    <w:uiPriority w:val="34"/>
    <w:qFormat/>
    <w:rsid w:val="00D06896"/>
    <w:pPr>
      <w:ind w:firstLineChars="200" w:firstLine="420"/>
    </w:pPr>
  </w:style>
  <w:style w:type="paragraph" w:styleId="aff2">
    <w:name w:val="No Spacing"/>
    <w:uiPriority w:val="1"/>
    <w:qFormat/>
    <w:rsid w:val="007F2B3F"/>
    <w:pPr>
      <w:widowControl w:val="0"/>
      <w:adjustRightInd w:val="0"/>
      <w:jc w:val="both"/>
      <w:textAlignment w:val="baseline"/>
    </w:pPr>
    <w:rPr>
      <w:rFonts w:ascii="Times New Roman" w:eastAsia="宋体" w:hAnsi="Times New Roman" w:cs="Times New Roman"/>
      <w:szCs w:val="21"/>
    </w:rPr>
  </w:style>
  <w:style w:type="table" w:customStyle="1" w:styleId="17">
    <w:name w:val="网格型1"/>
    <w:basedOn w:val="a2"/>
    <w:uiPriority w:val="59"/>
    <w:rsid w:val="009A1B1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3">
    <w:name w:val="Placeholder Text"/>
    <w:basedOn w:val="a1"/>
    <w:uiPriority w:val="99"/>
    <w:semiHidden/>
    <w:rsid w:val="008C0FE8"/>
    <w:rPr>
      <w:color w:val="808080"/>
    </w:rPr>
  </w:style>
  <w:style w:type="character" w:customStyle="1" w:styleId="MTEquationSection">
    <w:name w:val="MTEquationSection"/>
    <w:basedOn w:val="a1"/>
    <w:rsid w:val="00D849A8"/>
    <w:rPr>
      <w:rFonts w:eastAsia="黑体" w:cs="Arial"/>
      <w:b/>
      <w:vanish/>
      <w:color w:val="FF0000"/>
      <w:sz w:val="36"/>
      <w:szCs w:val="36"/>
    </w:rPr>
  </w:style>
  <w:style w:type="paragraph" w:customStyle="1" w:styleId="MTDisplayEquation">
    <w:name w:val="MTDisplayEquation"/>
    <w:basedOn w:val="a0"/>
    <w:next w:val="a"/>
    <w:link w:val="MTDisplayEquation0"/>
    <w:rsid w:val="00D849A8"/>
    <w:pPr>
      <w:tabs>
        <w:tab w:val="center" w:pos="4160"/>
        <w:tab w:val="right" w:pos="8300"/>
      </w:tabs>
      <w:jc w:val="center"/>
    </w:pPr>
    <w:rPr>
      <w:lang w:val="x-none"/>
    </w:rPr>
  </w:style>
  <w:style w:type="character" w:customStyle="1" w:styleId="ad">
    <w:name w:val="正文缩进 字符"/>
    <w:basedOn w:val="a1"/>
    <w:link w:val="a0"/>
    <w:rsid w:val="00D849A8"/>
    <w:rPr>
      <w:rFonts w:ascii="Times New Roman" w:eastAsia="宋体" w:hAnsi="Times New Roman" w:cs="Times New Roman"/>
      <w:szCs w:val="21"/>
    </w:rPr>
  </w:style>
  <w:style w:type="character" w:customStyle="1" w:styleId="MTDisplayEquation0">
    <w:name w:val="MTDisplayEquation 字符"/>
    <w:basedOn w:val="ad"/>
    <w:link w:val="MTDisplayEquation"/>
    <w:rsid w:val="00D849A8"/>
    <w:rPr>
      <w:rFonts w:ascii="Times New Roman" w:eastAsia="宋体" w:hAnsi="Times New Roman" w:cs="Times New Roman"/>
      <w:szCs w:val="21"/>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498876">
      <w:bodyDiv w:val="1"/>
      <w:marLeft w:val="0"/>
      <w:marRight w:val="0"/>
      <w:marTop w:val="0"/>
      <w:marBottom w:val="0"/>
      <w:divBdr>
        <w:top w:val="none" w:sz="0" w:space="0" w:color="auto"/>
        <w:left w:val="none" w:sz="0" w:space="0" w:color="auto"/>
        <w:bottom w:val="none" w:sz="0" w:space="0" w:color="auto"/>
        <w:right w:val="none" w:sz="0" w:space="0" w:color="auto"/>
      </w:divBdr>
    </w:div>
    <w:div w:id="222982681">
      <w:bodyDiv w:val="1"/>
      <w:marLeft w:val="0"/>
      <w:marRight w:val="0"/>
      <w:marTop w:val="0"/>
      <w:marBottom w:val="0"/>
      <w:divBdr>
        <w:top w:val="none" w:sz="0" w:space="0" w:color="auto"/>
        <w:left w:val="none" w:sz="0" w:space="0" w:color="auto"/>
        <w:bottom w:val="none" w:sz="0" w:space="0" w:color="auto"/>
        <w:right w:val="none" w:sz="0" w:space="0" w:color="auto"/>
      </w:divBdr>
    </w:div>
    <w:div w:id="1042706865">
      <w:bodyDiv w:val="1"/>
      <w:marLeft w:val="0"/>
      <w:marRight w:val="0"/>
      <w:marTop w:val="0"/>
      <w:marBottom w:val="0"/>
      <w:divBdr>
        <w:top w:val="none" w:sz="0" w:space="0" w:color="auto"/>
        <w:left w:val="none" w:sz="0" w:space="0" w:color="auto"/>
        <w:bottom w:val="none" w:sz="0" w:space="0" w:color="auto"/>
        <w:right w:val="none" w:sz="0" w:space="0" w:color="auto"/>
      </w:divBdr>
    </w:div>
    <w:div w:id="1466656637">
      <w:bodyDiv w:val="1"/>
      <w:marLeft w:val="0"/>
      <w:marRight w:val="0"/>
      <w:marTop w:val="0"/>
      <w:marBottom w:val="0"/>
      <w:divBdr>
        <w:top w:val="none" w:sz="0" w:space="0" w:color="auto"/>
        <w:left w:val="none" w:sz="0" w:space="0" w:color="auto"/>
        <w:bottom w:val="none" w:sz="0" w:space="0" w:color="auto"/>
        <w:right w:val="none" w:sz="0" w:space="0" w:color="auto"/>
      </w:divBdr>
    </w:div>
    <w:div w:id="169452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Visio_Drawing1.vsdx"/><Relationship Id="rId26" Type="http://schemas.openxmlformats.org/officeDocument/2006/relationships/package" Target="embeddings/Microsoft_Visio_Drawing5.vsdx"/><Relationship Id="rId39" Type="http://schemas.openxmlformats.org/officeDocument/2006/relationships/hyperlink" Target="http://baike.baidu.com/view/6431.htm" TargetMode="External"/><Relationship Id="rId21" Type="http://schemas.openxmlformats.org/officeDocument/2006/relationships/image" Target="media/image8.emf"/><Relationship Id="rId34" Type="http://schemas.openxmlformats.org/officeDocument/2006/relationships/hyperlink" Target="http://baike.baidu.com/view/2398.htm" TargetMode="External"/><Relationship Id="rId42" Type="http://schemas.openxmlformats.org/officeDocument/2006/relationships/image" Target="media/image14.emf"/><Relationship Id="rId47" Type="http://schemas.openxmlformats.org/officeDocument/2006/relationships/image" Target="media/image17.wmf"/><Relationship Id="rId50" Type="http://schemas.openxmlformats.org/officeDocument/2006/relationships/image" Target="media/image19.emf"/><Relationship Id="rId55" Type="http://schemas.openxmlformats.org/officeDocument/2006/relationships/image" Target="media/image23.png"/><Relationship Id="rId63" Type="http://schemas.openxmlformats.org/officeDocument/2006/relationships/image" Target="media/image30.emf"/><Relationship Id="rId68" Type="http://schemas.openxmlformats.org/officeDocument/2006/relationships/image" Target="media/image33.emf"/><Relationship Id="rId76" Type="http://schemas.openxmlformats.org/officeDocument/2006/relationships/image" Target="media/image37.wmf"/><Relationship Id="rId84" Type="http://schemas.openxmlformats.org/officeDocument/2006/relationships/image" Target="media/image43.png"/><Relationship Id="rId89" Type="http://schemas.openxmlformats.org/officeDocument/2006/relationships/oleObject" Target="embeddings/oleObject3.bin"/><Relationship Id="rId7" Type="http://schemas.openxmlformats.org/officeDocument/2006/relationships/endnotes" Target="endnotes.xml"/><Relationship Id="rId71" Type="http://schemas.openxmlformats.org/officeDocument/2006/relationships/package" Target="embeddings/Microsoft_Visio_Drawing17.vsdx"/><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12.emf"/><Relationship Id="rId11" Type="http://schemas.openxmlformats.org/officeDocument/2006/relationships/hyperlink" Target="http://bbs.railcn.net/forum-44-1.html" TargetMode="External"/><Relationship Id="rId24" Type="http://schemas.openxmlformats.org/officeDocument/2006/relationships/package" Target="embeddings/Microsoft_Visio_Drawing4.vsdx"/><Relationship Id="rId32" Type="http://schemas.openxmlformats.org/officeDocument/2006/relationships/package" Target="embeddings/Microsoft_Visio_Drawing8.vsdx"/><Relationship Id="rId37" Type="http://schemas.openxmlformats.org/officeDocument/2006/relationships/hyperlink" Target="http://baike.baidu.com/view/3762.htm" TargetMode="External"/><Relationship Id="rId40" Type="http://schemas.openxmlformats.org/officeDocument/2006/relationships/hyperlink" Target="http://baike.baidu.com/view/5981041.htm" TargetMode="External"/><Relationship Id="rId45" Type="http://schemas.openxmlformats.org/officeDocument/2006/relationships/package" Target="embeddings/Microsoft_Visio_Drawing10.vsdx"/><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package" Target="embeddings/Microsoft_Visio_Drawing15.vsdx"/><Relationship Id="rId74" Type="http://schemas.openxmlformats.org/officeDocument/2006/relationships/image" Target="media/image36.wmf"/><Relationship Id="rId79" Type="http://schemas.openxmlformats.org/officeDocument/2006/relationships/package" Target="embeddings/Microsoft_Visio_Drawing19.vsdx"/><Relationship Id="rId87"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package" Target="embeddings/Microsoft_Visio_Drawing13.vsdx"/><Relationship Id="rId82" Type="http://schemas.openxmlformats.org/officeDocument/2006/relationships/image" Target="media/image41.png"/><Relationship Id="rId90" Type="http://schemas.openxmlformats.org/officeDocument/2006/relationships/image" Target="media/image48.emf"/><Relationship Id="rId19" Type="http://schemas.openxmlformats.org/officeDocument/2006/relationships/image" Target="media/image7.emf"/><Relationship Id="rId14" Type="http://schemas.openxmlformats.org/officeDocument/2006/relationships/image" Target="media/image4.png"/><Relationship Id="rId22" Type="http://schemas.openxmlformats.org/officeDocument/2006/relationships/package" Target="embeddings/Microsoft_Visio_Drawing3.vsdx"/><Relationship Id="rId27" Type="http://schemas.openxmlformats.org/officeDocument/2006/relationships/image" Target="media/image11.emf"/><Relationship Id="rId30" Type="http://schemas.openxmlformats.org/officeDocument/2006/relationships/package" Target="embeddings/Microsoft_Visio_Drawing7.vsdx"/><Relationship Id="rId35" Type="http://schemas.openxmlformats.org/officeDocument/2006/relationships/hyperlink" Target="http://baike.baidu.com/view/64741.htm" TargetMode="External"/><Relationship Id="rId43" Type="http://schemas.openxmlformats.org/officeDocument/2006/relationships/package" Target="embeddings/Microsoft_Visio_Drawing9.vsdx"/><Relationship Id="rId48" Type="http://schemas.openxmlformats.org/officeDocument/2006/relationships/image" Target="media/image18.emf"/><Relationship Id="rId56" Type="http://schemas.openxmlformats.org/officeDocument/2006/relationships/image" Target="media/image24.png"/><Relationship Id="rId64" Type="http://schemas.openxmlformats.org/officeDocument/2006/relationships/package" Target="embeddings/Microsoft_Visio_Drawing14.vsdx"/><Relationship Id="rId69" Type="http://schemas.openxmlformats.org/officeDocument/2006/relationships/package" Target="embeddings/Microsoft_Visio_Drawing16.vsdx"/><Relationship Id="rId77" Type="http://schemas.openxmlformats.org/officeDocument/2006/relationships/oleObject" Target="embeddings/oleObject2.bin"/><Relationship Id="rId8" Type="http://schemas.openxmlformats.org/officeDocument/2006/relationships/header" Target="header1.xml"/><Relationship Id="rId51" Type="http://schemas.openxmlformats.org/officeDocument/2006/relationships/package" Target="embeddings/Microsoft_Visio_Drawing12.vsdx"/><Relationship Id="rId72" Type="http://schemas.openxmlformats.org/officeDocument/2006/relationships/image" Target="media/image35.emf"/><Relationship Id="rId80" Type="http://schemas.openxmlformats.org/officeDocument/2006/relationships/image" Target="media/image39.jpeg"/><Relationship Id="rId85" Type="http://schemas.openxmlformats.org/officeDocument/2006/relationships/image" Target="media/image44.png"/><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hyperlink" Target="http://baike.baidu.com/view/3626781.htm" TargetMode="External"/><Relationship Id="rId38" Type="http://schemas.openxmlformats.org/officeDocument/2006/relationships/hyperlink" Target="http://baike.baidu.com/view/4918.htm" TargetMode="External"/><Relationship Id="rId46" Type="http://schemas.openxmlformats.org/officeDocument/2006/relationships/image" Target="media/image16.wmf"/><Relationship Id="rId59" Type="http://schemas.openxmlformats.org/officeDocument/2006/relationships/image" Target="media/image27.png"/><Relationship Id="rId67" Type="http://schemas.openxmlformats.org/officeDocument/2006/relationships/image" Target="media/image32.jpeg"/><Relationship Id="rId20" Type="http://schemas.openxmlformats.org/officeDocument/2006/relationships/package" Target="embeddings/Microsoft_Visio_Drawing2.vsdx"/><Relationship Id="rId41" Type="http://schemas.openxmlformats.org/officeDocument/2006/relationships/hyperlink" Target="http://baike.baidu.com/view/539565.htm" TargetMode="External"/><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image" Target="media/image34.emf"/><Relationship Id="rId75" Type="http://schemas.openxmlformats.org/officeDocument/2006/relationships/oleObject" Target="embeddings/oleObject1.bin"/><Relationship Id="rId83" Type="http://schemas.openxmlformats.org/officeDocument/2006/relationships/image" Target="media/image42.png"/><Relationship Id="rId88" Type="http://schemas.openxmlformats.org/officeDocument/2006/relationships/image" Target="media/image47.emf"/><Relationship Id="rId91"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6.vsdx"/><Relationship Id="rId36" Type="http://schemas.openxmlformats.org/officeDocument/2006/relationships/hyperlink" Target="http://baike.baidu.com/view/3565.htm" TargetMode="External"/><Relationship Id="rId49" Type="http://schemas.openxmlformats.org/officeDocument/2006/relationships/package" Target="embeddings/Microsoft_Visio_Drawing11.vsdx"/><Relationship Id="rId57" Type="http://schemas.openxmlformats.org/officeDocument/2006/relationships/image" Target="media/image25.png"/><Relationship Id="rId10" Type="http://schemas.openxmlformats.org/officeDocument/2006/relationships/hyperlink" Target="http://baike.baidu.com/item/%E4%B8%B2%E8%A1%8C%E9%80%9A%E4%BF%A1%E5%8D%8F%E8%AE%AE" TargetMode="External"/><Relationship Id="rId31" Type="http://schemas.openxmlformats.org/officeDocument/2006/relationships/image" Target="media/image13.emf"/><Relationship Id="rId44" Type="http://schemas.openxmlformats.org/officeDocument/2006/relationships/image" Target="media/image15.emf"/><Relationship Id="rId52" Type="http://schemas.openxmlformats.org/officeDocument/2006/relationships/image" Target="media/image20.png"/><Relationship Id="rId60" Type="http://schemas.openxmlformats.org/officeDocument/2006/relationships/image" Target="media/image28.emf"/><Relationship Id="rId65" Type="http://schemas.openxmlformats.org/officeDocument/2006/relationships/image" Target="media/image31.emf"/><Relationship Id="rId73" Type="http://schemas.openxmlformats.org/officeDocument/2006/relationships/package" Target="embeddings/Microsoft_Visio_Drawing18.vsdx"/><Relationship Id="rId78" Type="http://schemas.openxmlformats.org/officeDocument/2006/relationships/image" Target="media/image38.emf"/><Relationship Id="rId81" Type="http://schemas.openxmlformats.org/officeDocument/2006/relationships/image" Target="media/image40.jpeg"/><Relationship Id="rId86" Type="http://schemas.openxmlformats.org/officeDocument/2006/relationships/image" Target="media/image4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132BDD-178E-42BC-9690-EAFC1D02A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11793</TotalTime>
  <Pages>61</Pages>
  <Words>21718</Words>
  <Characters>26279</Characters>
  <Application>Microsoft Office Word</Application>
  <DocSecurity>0</DocSecurity>
  <Lines>1142</Lines>
  <Paragraphs>872</Paragraphs>
  <ScaleCrop>false</ScaleCrop>
  <Company/>
  <LinksUpToDate>false</LinksUpToDate>
  <CharactersWithSpaces>47125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 Wen</dc:creator>
  <cp:keywords/>
  <dc:description/>
  <cp:lastModifiedBy>Quan Wen</cp:lastModifiedBy>
  <cp:revision>2593</cp:revision>
  <dcterms:created xsi:type="dcterms:W3CDTF">2017-05-08T10:46:00Z</dcterms:created>
  <dcterms:modified xsi:type="dcterms:W3CDTF">2017-06-09T14:52:00Z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