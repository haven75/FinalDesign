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3BC9A" w14:textId="77777777" w:rsidR="00D06896" w:rsidRPr="009E36A4" w:rsidRDefault="00D849A8" w:rsidP="00D06896">
      <w:pPr>
        <w:spacing w:beforeLines="50" w:before="120" w:afterLines="50" w:after="120" w:line="360" w:lineRule="exact"/>
        <w:jc w:val="center"/>
        <w:rPr>
          <w:rFonts w:eastAsia="黑体" w:cs="Arial"/>
          <w:b/>
          <w:sz w:val="36"/>
          <w:szCs w:val="36"/>
        </w:rPr>
      </w:pPr>
      <w:r w:rsidRPr="009E36A4">
        <w:rPr>
          <w:rFonts w:eastAsia="黑体" w:cs="Arial"/>
          <w:b/>
          <w:sz w:val="36"/>
          <w:szCs w:val="36"/>
        </w:rPr>
        <w:fldChar w:fldCharType="begin"/>
      </w:r>
      <w:r w:rsidRPr="009E36A4">
        <w:rPr>
          <w:rFonts w:eastAsia="黑体" w:cs="Arial"/>
          <w:b/>
          <w:sz w:val="36"/>
          <w:szCs w:val="36"/>
        </w:rPr>
        <w:instrText xml:space="preserve"> MACROBUTTON MTEditEquationSection2 </w:instrText>
      </w:r>
      <w:r w:rsidRPr="009E36A4">
        <w:rPr>
          <w:rStyle w:val="MTEquationSection"/>
        </w:rPr>
        <w:instrText>Equation Chapter 1 Section 1</w:instrText>
      </w:r>
      <w:r w:rsidRPr="009E36A4">
        <w:rPr>
          <w:rFonts w:eastAsia="黑体" w:cs="Arial"/>
          <w:b/>
          <w:sz w:val="36"/>
          <w:szCs w:val="36"/>
        </w:rPr>
        <w:fldChar w:fldCharType="begin"/>
      </w:r>
      <w:r w:rsidRPr="009E36A4">
        <w:rPr>
          <w:rFonts w:eastAsia="黑体" w:cs="Arial"/>
          <w:b/>
          <w:sz w:val="36"/>
          <w:szCs w:val="36"/>
        </w:rPr>
        <w:instrText xml:space="preserve"> SEQ MTEqn \r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MTSec \r 1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MTChap \r 1 \h \* MERGEFORMAT </w:instrText>
      </w:r>
      <w:r w:rsidRPr="009E36A4">
        <w:rPr>
          <w:rFonts w:eastAsia="黑体" w:cs="Arial"/>
          <w:b/>
          <w:sz w:val="36"/>
          <w:szCs w:val="36"/>
        </w:rPr>
        <w:fldChar w:fldCharType="end"/>
      </w:r>
      <w:r w:rsidRPr="009E36A4">
        <w:rPr>
          <w:rFonts w:eastAsia="黑体" w:cs="Arial"/>
          <w:b/>
          <w:sz w:val="36"/>
          <w:szCs w:val="36"/>
        </w:rPr>
        <w:fldChar w:fldCharType="end"/>
      </w:r>
    </w:p>
    <w:p w14:paraId="60A71C7C" w14:textId="77777777" w:rsidR="00D06896" w:rsidRPr="009E36A4" w:rsidRDefault="003F2EA4" w:rsidP="008F16A3">
      <w:pPr>
        <w:jc w:val="center"/>
        <w:rPr>
          <w:rFonts w:eastAsia="黑体" w:cs="Arial"/>
          <w:b/>
          <w:sz w:val="36"/>
          <w:szCs w:val="36"/>
        </w:rPr>
      </w:pPr>
      <w:r w:rsidRPr="009E36A4">
        <w:rPr>
          <w:rFonts w:eastAsia="黑体" w:cs="Arial" w:hint="eastAsia"/>
          <w:b/>
          <w:sz w:val="36"/>
          <w:szCs w:val="36"/>
        </w:rPr>
        <w:t>基于</w:t>
      </w:r>
      <w:r w:rsidRPr="009E36A4">
        <w:rPr>
          <w:rFonts w:eastAsia="黑体" w:cs="Arial"/>
          <w:b/>
          <w:sz w:val="36"/>
          <w:szCs w:val="36"/>
        </w:rPr>
        <w:t>CAN</w:t>
      </w:r>
      <w:r w:rsidRPr="009E36A4">
        <w:rPr>
          <w:rFonts w:eastAsia="黑体" w:cs="Arial"/>
          <w:b/>
          <w:sz w:val="36"/>
          <w:szCs w:val="36"/>
        </w:rPr>
        <w:t>总</w:t>
      </w:r>
      <w:r w:rsidRPr="009E36A4">
        <w:rPr>
          <w:rFonts w:eastAsia="黑体" w:cs="Arial" w:hint="eastAsia"/>
          <w:b/>
          <w:sz w:val="36"/>
          <w:szCs w:val="36"/>
        </w:rPr>
        <w:t>线的列车制动控制网络系统设计</w:t>
      </w:r>
    </w:p>
    <w:p w14:paraId="05FCB843" w14:textId="77777777" w:rsidR="00D06896" w:rsidRPr="009E36A4" w:rsidRDefault="00D06896" w:rsidP="00D06896">
      <w:pPr>
        <w:spacing w:beforeLines="50" w:before="120" w:afterLines="50" w:after="120" w:line="360" w:lineRule="exact"/>
        <w:jc w:val="center"/>
        <w:rPr>
          <w:rFonts w:eastAsia="黑体"/>
          <w:sz w:val="28"/>
          <w:szCs w:val="28"/>
        </w:rPr>
      </w:pPr>
    </w:p>
    <w:p w14:paraId="4B359571" w14:textId="26FEB166" w:rsidR="00D06896" w:rsidRPr="009E36A4" w:rsidRDefault="000F0C78" w:rsidP="000F0C78">
      <w:pPr>
        <w:tabs>
          <w:tab w:val="center" w:pos="4394"/>
          <w:tab w:val="right" w:pos="8788"/>
        </w:tabs>
        <w:spacing w:beforeLines="50" w:before="120" w:afterLines="50" w:after="120" w:line="360" w:lineRule="exact"/>
        <w:jc w:val="left"/>
        <w:rPr>
          <w:rFonts w:eastAsia="黑体"/>
          <w:sz w:val="28"/>
          <w:szCs w:val="28"/>
        </w:rPr>
      </w:pPr>
      <w:r>
        <w:rPr>
          <w:rFonts w:eastAsia="黑体"/>
          <w:sz w:val="28"/>
          <w:szCs w:val="28"/>
        </w:rPr>
        <w:tab/>
      </w:r>
      <w:r w:rsidR="00D06896" w:rsidRPr="009E36A4">
        <w:rPr>
          <w:rFonts w:eastAsia="黑体" w:hint="eastAsia"/>
          <w:sz w:val="28"/>
          <w:szCs w:val="28"/>
        </w:rPr>
        <w:t>摘</w:t>
      </w:r>
      <w:r w:rsidR="00D06896" w:rsidRPr="009E36A4">
        <w:rPr>
          <w:rFonts w:eastAsia="黑体" w:hint="eastAsia"/>
          <w:sz w:val="28"/>
          <w:szCs w:val="28"/>
        </w:rPr>
        <w:t xml:space="preserve"> </w:t>
      </w:r>
      <w:r w:rsidR="00D06896" w:rsidRPr="009E36A4">
        <w:rPr>
          <w:rFonts w:eastAsia="黑体" w:hint="eastAsia"/>
          <w:sz w:val="28"/>
          <w:szCs w:val="28"/>
        </w:rPr>
        <w:t>要</w:t>
      </w:r>
      <w:r>
        <w:rPr>
          <w:rFonts w:eastAsia="黑体"/>
          <w:sz w:val="28"/>
          <w:szCs w:val="28"/>
        </w:rPr>
        <w:tab/>
      </w:r>
    </w:p>
    <w:p w14:paraId="61B2E53E" w14:textId="77777777" w:rsidR="00D06896" w:rsidRPr="009E36A4" w:rsidRDefault="00817B25" w:rsidP="009851E8">
      <w:pPr>
        <w:spacing w:line="360" w:lineRule="exact"/>
        <w:ind w:firstLineChars="200" w:firstLine="420"/>
        <w:jc w:val="left"/>
      </w:pPr>
      <w:r w:rsidRPr="009E36A4">
        <w:rPr>
          <w:rFonts w:hint="eastAsia"/>
        </w:rPr>
        <w:t>随着铁路运输的高速发展，</w:t>
      </w:r>
      <w:r w:rsidR="00B46AE2" w:rsidRPr="009E36A4">
        <w:rPr>
          <w:rFonts w:hint="eastAsia"/>
        </w:rPr>
        <w:t>对</w:t>
      </w:r>
      <w:r w:rsidRPr="009E36A4">
        <w:rPr>
          <w:rFonts w:hint="eastAsia"/>
        </w:rPr>
        <w:t>机车</w:t>
      </w:r>
      <w:r w:rsidR="00F02B33" w:rsidRPr="009E36A4">
        <w:rPr>
          <w:rFonts w:hint="eastAsia"/>
        </w:rPr>
        <w:t>的</w:t>
      </w:r>
      <w:r w:rsidR="00932C62" w:rsidRPr="009E36A4">
        <w:rPr>
          <w:rFonts w:hint="eastAsia"/>
        </w:rPr>
        <w:t>制动系统</w:t>
      </w:r>
      <w:r w:rsidR="00B46AE2" w:rsidRPr="009E36A4">
        <w:rPr>
          <w:rFonts w:hint="eastAsia"/>
        </w:rPr>
        <w:t>的要求也越来越高</w:t>
      </w:r>
      <w:r w:rsidR="00095AF1" w:rsidRPr="009E36A4">
        <w:rPr>
          <w:rFonts w:hint="eastAsia"/>
        </w:rPr>
        <w:t>，所以铁路运输的提高的水平也越来越取决于制动系统的水平</w:t>
      </w:r>
      <w:r w:rsidR="009B3A3C" w:rsidRPr="009E36A4">
        <w:rPr>
          <w:rFonts w:hint="eastAsia"/>
        </w:rPr>
        <w:t>，因此对列车制动系统</w:t>
      </w:r>
      <w:r w:rsidR="00377E44" w:rsidRPr="009E36A4">
        <w:rPr>
          <w:rFonts w:hint="eastAsia"/>
        </w:rPr>
        <w:t>研究就显得非常重要。</w:t>
      </w:r>
      <w:r w:rsidR="00757B3F" w:rsidRPr="009E36A4">
        <w:rPr>
          <w:rFonts w:hint="eastAsia"/>
        </w:rPr>
        <w:t>目前使用较多的制动系统是</w:t>
      </w:r>
      <w:r w:rsidR="00757B3F" w:rsidRPr="009E36A4">
        <w:rPr>
          <w:rFonts w:hint="eastAsia"/>
          <w:bCs/>
        </w:rPr>
        <w:t>电控空气制动系统</w:t>
      </w:r>
      <w:r w:rsidR="00757B3F" w:rsidRPr="009E36A4">
        <w:rPr>
          <w:rFonts w:hint="eastAsia"/>
        </w:rPr>
        <w:t>，其制动系统大多数为</w:t>
      </w:r>
      <w:r w:rsidR="00757B3F" w:rsidRPr="009E36A4">
        <w:rPr>
          <w:rFonts w:hint="eastAsia"/>
        </w:rPr>
        <w:t>CCBII</w:t>
      </w:r>
      <w:r w:rsidR="00757B3F" w:rsidRPr="009E36A4">
        <w:rPr>
          <w:rFonts w:hint="eastAsia"/>
        </w:rPr>
        <w:t>微机控制制动系统，</w:t>
      </w:r>
      <w:r w:rsidR="0087632C" w:rsidRPr="009E36A4">
        <w:rPr>
          <w:rFonts w:hint="eastAsia"/>
        </w:rPr>
        <w:t>国内对其的研究较少，关键核心部分都是靠全盘引进，这对于国内制动系统的发展是个很大限制。</w:t>
      </w:r>
    </w:p>
    <w:p w14:paraId="27116985" w14:textId="77777777" w:rsidR="00936E46" w:rsidRPr="009E36A4" w:rsidRDefault="00936E46" w:rsidP="009851E8">
      <w:pPr>
        <w:spacing w:line="360" w:lineRule="exact"/>
        <w:ind w:firstLineChars="200" w:firstLine="420"/>
        <w:jc w:val="left"/>
        <w:rPr>
          <w:bCs/>
        </w:rPr>
      </w:pPr>
      <w:r w:rsidRPr="009E36A4">
        <w:rPr>
          <w:rFonts w:hint="eastAsia"/>
        </w:rPr>
        <w:t>本文以校企合作项目为依托，</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总线。本文首先是对</w:t>
      </w:r>
      <w:r w:rsidRPr="009E36A4">
        <w:rPr>
          <w:rFonts w:hint="eastAsia"/>
          <w:bCs/>
        </w:rPr>
        <w:t>CCBII</w:t>
      </w:r>
      <w:r w:rsidRPr="009E36A4">
        <w:rPr>
          <w:rFonts w:hint="eastAsia"/>
          <w:bCs/>
        </w:rPr>
        <w:t>制动机的构成及其工作原理进行详细的介绍，随后对</w:t>
      </w:r>
      <w:r w:rsidRPr="009E36A4">
        <w:rPr>
          <w:rFonts w:hint="eastAsia"/>
          <w:bCs/>
        </w:rPr>
        <w:t>CAN</w:t>
      </w:r>
      <w:r w:rsidRPr="009E36A4">
        <w:rPr>
          <w:rFonts w:hint="eastAsia"/>
          <w:bCs/>
        </w:rPr>
        <w:t>总线的基本原理进行了说明；然后</w:t>
      </w:r>
      <w:r w:rsidR="00034420" w:rsidRPr="009E36A4">
        <w:rPr>
          <w:rFonts w:hint="eastAsia"/>
          <w:bCs/>
        </w:rPr>
        <w:t>根据</w:t>
      </w:r>
      <w:r w:rsidR="00034420" w:rsidRPr="009E36A4">
        <w:rPr>
          <w:rFonts w:hint="eastAsia"/>
          <w:bCs/>
        </w:rPr>
        <w:t>CCBII</w:t>
      </w:r>
      <w:r w:rsidR="00034420" w:rsidRPr="009E36A4">
        <w:rPr>
          <w:rFonts w:hint="eastAsia"/>
          <w:bCs/>
        </w:rPr>
        <w:t>制动机的功能和通信需求</w:t>
      </w:r>
      <w:r w:rsidRPr="009E36A4">
        <w:rPr>
          <w:rFonts w:hint="eastAsia"/>
          <w:bCs/>
        </w:rPr>
        <w:t>提出本设计的系统方案</w:t>
      </w:r>
      <w:r w:rsidR="00034420" w:rsidRPr="009E36A4">
        <w:rPr>
          <w:rFonts w:hint="eastAsia"/>
          <w:bCs/>
        </w:rPr>
        <w:t>；接着根据</w:t>
      </w:r>
      <w:r w:rsidR="00034420" w:rsidRPr="009E36A4">
        <w:rPr>
          <w:rFonts w:hint="eastAsia"/>
          <w:bCs/>
        </w:rPr>
        <w:t>CCBII</w:t>
      </w:r>
      <w:r w:rsidR="00034420" w:rsidRPr="009E36A4">
        <w:rPr>
          <w:rFonts w:hint="eastAsia"/>
          <w:bCs/>
        </w:rPr>
        <w:t>制动机各模块的需求和通信特点设计模块的硬件电路；最后，根据系统设计方案的要求和</w:t>
      </w:r>
      <w:r w:rsidR="00034420" w:rsidRPr="009E36A4">
        <w:rPr>
          <w:rFonts w:hint="eastAsia"/>
          <w:bCs/>
        </w:rPr>
        <w:t>CCBII</w:t>
      </w:r>
      <w:r w:rsidR="00034420" w:rsidRPr="009E36A4">
        <w:rPr>
          <w:rFonts w:hint="eastAsia"/>
          <w:bCs/>
        </w:rPr>
        <w:t>制动机的功能设计软件，并进行调试</w:t>
      </w:r>
      <w:r w:rsidR="00EA6D68" w:rsidRPr="009E36A4">
        <w:rPr>
          <w:rFonts w:hint="eastAsia"/>
          <w:bCs/>
        </w:rPr>
        <w:t>并</w:t>
      </w:r>
      <w:r w:rsidR="00034420" w:rsidRPr="009E36A4">
        <w:rPr>
          <w:rFonts w:hint="eastAsia"/>
          <w:bCs/>
        </w:rPr>
        <w:t>验证</w:t>
      </w:r>
      <w:r w:rsidR="00EA6D68" w:rsidRPr="009E36A4">
        <w:rPr>
          <w:rFonts w:hint="eastAsia"/>
          <w:bCs/>
        </w:rPr>
        <w:t>了系统的可行性</w:t>
      </w:r>
      <w:r w:rsidR="00034420" w:rsidRPr="009E36A4">
        <w:rPr>
          <w:rFonts w:hint="eastAsia"/>
          <w:bCs/>
        </w:rPr>
        <w:t>。</w:t>
      </w:r>
    </w:p>
    <w:p w14:paraId="6209DFAB" w14:textId="77777777" w:rsidR="007404BC" w:rsidRPr="009E36A4" w:rsidRDefault="007404BC" w:rsidP="009851E8">
      <w:pPr>
        <w:spacing w:line="360" w:lineRule="exact"/>
        <w:ind w:firstLineChars="200" w:firstLine="420"/>
        <w:jc w:val="left"/>
      </w:pPr>
    </w:p>
    <w:p w14:paraId="2FD6807C" w14:textId="380215C8" w:rsidR="00D06896" w:rsidRPr="009E36A4" w:rsidRDefault="00D06896" w:rsidP="00D06896">
      <w:pPr>
        <w:spacing w:line="360" w:lineRule="exact"/>
        <w:jc w:val="left"/>
      </w:pPr>
      <w:r w:rsidRPr="009E36A4">
        <w:rPr>
          <w:rFonts w:hint="eastAsia"/>
          <w:b/>
        </w:rPr>
        <w:t>关键词：</w:t>
      </w:r>
      <w:r w:rsidR="00891963" w:rsidRPr="009E36A4">
        <w:rPr>
          <w:rFonts w:hint="eastAsia"/>
        </w:rPr>
        <w:t>制动系统</w:t>
      </w:r>
      <w:r w:rsidRPr="009E36A4">
        <w:t>，</w:t>
      </w:r>
      <w:r w:rsidR="00891963" w:rsidRPr="009E36A4">
        <w:rPr>
          <w:rFonts w:hint="eastAsia"/>
        </w:rPr>
        <w:t>CCBII</w:t>
      </w:r>
      <w:r w:rsidR="00891963" w:rsidRPr="009E36A4">
        <w:rPr>
          <w:rFonts w:hint="eastAsia"/>
        </w:rPr>
        <w:t>制动机</w:t>
      </w:r>
      <w:r w:rsidRPr="009E36A4">
        <w:t>，</w:t>
      </w:r>
      <w:r w:rsidR="00891963" w:rsidRPr="009E36A4">
        <w:rPr>
          <w:rFonts w:hint="eastAsia"/>
        </w:rPr>
        <w:t>CAN</w:t>
      </w:r>
      <w:r w:rsidR="00891963" w:rsidRPr="009E36A4">
        <w:rPr>
          <w:rFonts w:hint="eastAsia"/>
        </w:rPr>
        <w:t>总线</w:t>
      </w:r>
      <w:r w:rsidRPr="009E36A4">
        <w:t>，</w:t>
      </w:r>
      <w:r w:rsidR="00E91A03">
        <w:rPr>
          <w:rFonts w:hint="eastAsia"/>
        </w:rPr>
        <w:t>控制</w:t>
      </w:r>
      <w:r w:rsidR="00E91A03" w:rsidRPr="009E36A4">
        <w:rPr>
          <w:rFonts w:hint="eastAsia"/>
        </w:rPr>
        <w:t>网络</w:t>
      </w:r>
    </w:p>
    <w:p w14:paraId="530BD4F6" w14:textId="77777777" w:rsidR="00D06896" w:rsidRPr="009E36A4" w:rsidRDefault="00D06896" w:rsidP="00D06896">
      <w:pPr>
        <w:spacing w:line="360" w:lineRule="exact"/>
        <w:jc w:val="left"/>
        <w:rPr>
          <w:sz w:val="18"/>
          <w:szCs w:val="18"/>
        </w:rPr>
      </w:pPr>
    </w:p>
    <w:p w14:paraId="07F5B8E3" w14:textId="77777777" w:rsidR="00D06896" w:rsidRPr="009E36A4" w:rsidRDefault="00D06896" w:rsidP="00D06896">
      <w:pPr>
        <w:spacing w:beforeLines="150" w:before="360" w:afterLines="150" w:after="360" w:line="360" w:lineRule="exact"/>
        <w:jc w:val="center"/>
        <w:rPr>
          <w:rFonts w:cs="Arial"/>
          <w:b/>
          <w:sz w:val="44"/>
          <w:szCs w:val="44"/>
        </w:rPr>
      </w:pPr>
    </w:p>
    <w:p w14:paraId="78C295EF" w14:textId="77777777" w:rsidR="00D06896" w:rsidRPr="009E36A4" w:rsidRDefault="00D06896" w:rsidP="00D06896">
      <w:pPr>
        <w:spacing w:beforeLines="150" w:before="360" w:afterLines="150" w:after="360" w:line="360" w:lineRule="exact"/>
        <w:jc w:val="center"/>
        <w:rPr>
          <w:rFonts w:cs="Arial"/>
          <w:b/>
          <w:sz w:val="44"/>
          <w:szCs w:val="44"/>
        </w:rPr>
      </w:pPr>
    </w:p>
    <w:p w14:paraId="5BFED7E0" w14:textId="77777777" w:rsidR="00D06896" w:rsidRPr="009E36A4" w:rsidRDefault="00D06896" w:rsidP="00D06896">
      <w:pPr>
        <w:spacing w:beforeLines="150" w:before="360" w:afterLines="150" w:after="360" w:line="360" w:lineRule="exact"/>
        <w:jc w:val="center"/>
        <w:rPr>
          <w:rFonts w:cs="Arial"/>
          <w:b/>
          <w:sz w:val="44"/>
          <w:szCs w:val="44"/>
        </w:rPr>
      </w:pPr>
    </w:p>
    <w:p w14:paraId="5AAC9580" w14:textId="77777777" w:rsidR="00D06896" w:rsidRPr="009E36A4" w:rsidRDefault="00D06896" w:rsidP="00D06896">
      <w:pPr>
        <w:spacing w:beforeLines="150" w:before="360" w:afterLines="150" w:after="360" w:line="360" w:lineRule="exact"/>
        <w:jc w:val="center"/>
        <w:rPr>
          <w:rFonts w:cs="Arial"/>
          <w:b/>
          <w:sz w:val="44"/>
          <w:szCs w:val="44"/>
        </w:rPr>
      </w:pPr>
    </w:p>
    <w:p w14:paraId="29F02346" w14:textId="77777777" w:rsidR="00D06896" w:rsidRPr="009E36A4" w:rsidRDefault="00D06896" w:rsidP="00D06896">
      <w:pPr>
        <w:spacing w:beforeLines="150" w:before="360" w:afterLines="150" w:after="360" w:line="360" w:lineRule="exact"/>
        <w:jc w:val="center"/>
        <w:rPr>
          <w:rFonts w:cs="Arial"/>
          <w:b/>
          <w:sz w:val="44"/>
          <w:szCs w:val="44"/>
        </w:rPr>
      </w:pPr>
    </w:p>
    <w:p w14:paraId="7C85EAC0" w14:textId="77777777" w:rsidR="00D06896" w:rsidRPr="009E36A4" w:rsidRDefault="00D06896" w:rsidP="00D06896">
      <w:pPr>
        <w:spacing w:line="360" w:lineRule="exact"/>
        <w:rPr>
          <w:sz w:val="18"/>
          <w:szCs w:val="18"/>
        </w:rPr>
      </w:pPr>
    </w:p>
    <w:p w14:paraId="388BBC0A" w14:textId="77777777" w:rsidR="00D06896" w:rsidRPr="009E36A4" w:rsidRDefault="00D06896" w:rsidP="00D06896">
      <w:pPr>
        <w:spacing w:line="360" w:lineRule="exact"/>
        <w:rPr>
          <w:sz w:val="18"/>
          <w:szCs w:val="18"/>
        </w:rPr>
      </w:pPr>
    </w:p>
    <w:p w14:paraId="63B9A1E0" w14:textId="77777777" w:rsidR="00D06896" w:rsidRPr="009E36A4" w:rsidRDefault="00D06896" w:rsidP="00D06896">
      <w:pPr>
        <w:spacing w:line="360" w:lineRule="exact"/>
        <w:rPr>
          <w:sz w:val="18"/>
          <w:szCs w:val="18"/>
        </w:rPr>
      </w:pPr>
    </w:p>
    <w:p w14:paraId="6383EAD6" w14:textId="77777777" w:rsidR="00D06896" w:rsidRPr="009E36A4" w:rsidRDefault="00D06896" w:rsidP="00D06896">
      <w:pPr>
        <w:spacing w:line="360" w:lineRule="exact"/>
        <w:rPr>
          <w:sz w:val="18"/>
          <w:szCs w:val="18"/>
        </w:rPr>
      </w:pPr>
    </w:p>
    <w:p w14:paraId="56D4F320" w14:textId="77777777" w:rsidR="00D06896" w:rsidRPr="009E36A4" w:rsidRDefault="00D06896" w:rsidP="00D06896">
      <w:pPr>
        <w:spacing w:line="360" w:lineRule="exact"/>
        <w:rPr>
          <w:sz w:val="18"/>
          <w:szCs w:val="18"/>
        </w:rPr>
      </w:pPr>
    </w:p>
    <w:p w14:paraId="427FF53B" w14:textId="77777777" w:rsidR="00D06896" w:rsidRPr="009E36A4" w:rsidRDefault="00D06896" w:rsidP="00D06896">
      <w:pPr>
        <w:spacing w:line="360" w:lineRule="exact"/>
        <w:rPr>
          <w:sz w:val="18"/>
          <w:szCs w:val="18"/>
        </w:rPr>
      </w:pPr>
    </w:p>
    <w:p w14:paraId="41EFB3C5" w14:textId="77777777" w:rsidR="00D06896" w:rsidRPr="009E36A4" w:rsidRDefault="00D06896" w:rsidP="00D06896">
      <w:pPr>
        <w:spacing w:line="360" w:lineRule="exact"/>
        <w:rPr>
          <w:sz w:val="18"/>
          <w:szCs w:val="18"/>
        </w:rPr>
      </w:pPr>
    </w:p>
    <w:p w14:paraId="23D07684" w14:textId="77777777" w:rsidR="007404BC" w:rsidRPr="009E36A4" w:rsidRDefault="007404BC" w:rsidP="00D06896">
      <w:pPr>
        <w:spacing w:line="360" w:lineRule="exact"/>
        <w:rPr>
          <w:sz w:val="18"/>
          <w:szCs w:val="18"/>
        </w:rPr>
      </w:pPr>
    </w:p>
    <w:p w14:paraId="0F5F79A7" w14:textId="77777777" w:rsidR="00D06896" w:rsidRPr="009E36A4" w:rsidRDefault="007404BC" w:rsidP="00D06896">
      <w:pPr>
        <w:spacing w:beforeLines="50" w:before="120" w:afterLines="50" w:after="120" w:line="360" w:lineRule="exact"/>
        <w:jc w:val="center"/>
        <w:rPr>
          <w:b/>
          <w:sz w:val="36"/>
          <w:szCs w:val="36"/>
        </w:rPr>
      </w:pPr>
      <w:r w:rsidRPr="009E36A4">
        <w:rPr>
          <w:b/>
          <w:sz w:val="36"/>
          <w:szCs w:val="36"/>
        </w:rPr>
        <w:t>Design of Train Braking Control Network System Based on CAN Bus</w:t>
      </w:r>
    </w:p>
    <w:p w14:paraId="5CCAAB05" w14:textId="77777777" w:rsidR="00D06896" w:rsidRPr="009E36A4" w:rsidRDefault="00D06896" w:rsidP="00D06896">
      <w:pPr>
        <w:spacing w:beforeLines="50" w:before="120" w:afterLines="50" w:after="120" w:line="360" w:lineRule="exact"/>
        <w:rPr>
          <w:sz w:val="18"/>
          <w:szCs w:val="18"/>
        </w:rPr>
      </w:pPr>
    </w:p>
    <w:p w14:paraId="660FD739" w14:textId="77777777" w:rsidR="00D06896" w:rsidRPr="009E36A4" w:rsidRDefault="00D06896" w:rsidP="00D06896">
      <w:pPr>
        <w:spacing w:beforeLines="50" w:before="120" w:afterLines="50" w:after="120" w:line="360" w:lineRule="exact"/>
        <w:jc w:val="center"/>
        <w:rPr>
          <w:sz w:val="18"/>
          <w:szCs w:val="18"/>
        </w:rPr>
      </w:pPr>
      <w:r w:rsidRPr="009E36A4">
        <w:rPr>
          <w:b/>
          <w:sz w:val="28"/>
          <w:szCs w:val="28"/>
        </w:rPr>
        <w:t>A</w:t>
      </w:r>
      <w:r w:rsidRPr="009E36A4">
        <w:rPr>
          <w:rFonts w:hint="eastAsia"/>
          <w:b/>
          <w:sz w:val="28"/>
          <w:szCs w:val="28"/>
        </w:rPr>
        <w:t>BSTRACT</w:t>
      </w:r>
    </w:p>
    <w:p w14:paraId="08C0A1F1" w14:textId="1A27C046" w:rsidR="002E0BA9" w:rsidRPr="009E36A4" w:rsidRDefault="002E0BA9" w:rsidP="002E0BA9">
      <w:pPr>
        <w:spacing w:line="360" w:lineRule="exact"/>
        <w:ind w:firstLineChars="200" w:firstLine="420"/>
      </w:pPr>
      <w:r w:rsidRPr="009E36A4">
        <w:t>With the rapid development of railway transport, the requirements of the locomotive braking system is getting higher and higher</w:t>
      </w:r>
      <w:r w:rsidR="00C4776D" w:rsidRPr="009E36A4">
        <w:rPr>
          <w:rFonts w:hint="eastAsia"/>
        </w:rPr>
        <w:t>.</w:t>
      </w:r>
      <w:r w:rsidRPr="009E36A4">
        <w:t xml:space="preserve"> </w:t>
      </w:r>
      <w:r w:rsidR="00226F98">
        <w:t>T</w:t>
      </w:r>
      <w:r w:rsidRPr="009E36A4">
        <w:t>he level of rail transport is also increasingly dependent on the level of the braking system</w:t>
      </w:r>
      <w:r w:rsidR="000909A1" w:rsidRPr="009E36A4">
        <w:t xml:space="preserve"> </w:t>
      </w:r>
      <w:r w:rsidR="000909A1" w:rsidRPr="009E36A4">
        <w:rPr>
          <w:rFonts w:hint="eastAsia"/>
        </w:rPr>
        <w:t>and</w:t>
      </w:r>
      <w:r w:rsidRPr="009E36A4">
        <w:t xml:space="preserve"> the </w:t>
      </w:r>
      <w:r w:rsidR="000909A1" w:rsidRPr="009E36A4">
        <w:t xml:space="preserve">research of the </w:t>
      </w:r>
      <w:r w:rsidRPr="009E36A4">
        <w:t xml:space="preserve">train brake system is </w:t>
      </w:r>
      <w:r w:rsidR="006A3749" w:rsidRPr="009E36A4">
        <w:t>v</w:t>
      </w:r>
      <w:r w:rsidRPr="009E36A4">
        <w:t xml:space="preserve">ery important. </w:t>
      </w:r>
      <w:r w:rsidR="00E3141B" w:rsidRPr="009E36A4">
        <w:t>Many</w:t>
      </w:r>
      <w:r w:rsidRPr="009E36A4">
        <w:t xml:space="preserve"> braking system</w:t>
      </w:r>
      <w:r w:rsidR="00E3141B" w:rsidRPr="009E36A4">
        <w:t>s us</w:t>
      </w:r>
      <w:r w:rsidR="008940CB" w:rsidRPr="009E36A4">
        <w:t xml:space="preserve">ed </w:t>
      </w:r>
      <w:r w:rsidR="00E3141B" w:rsidRPr="009E36A4">
        <w:t>now</w:t>
      </w:r>
      <w:r w:rsidRPr="009E36A4">
        <w:t xml:space="preserve"> is the electronic control air brake system, </w:t>
      </w:r>
      <w:r w:rsidR="006033E6" w:rsidRPr="009E36A4">
        <w:t xml:space="preserve">most </w:t>
      </w:r>
      <w:r w:rsidRPr="009E36A4">
        <w:t>brake system</w:t>
      </w:r>
      <w:r w:rsidR="00C61AA0" w:rsidRPr="009E36A4">
        <w:t>s</w:t>
      </w:r>
      <w:r w:rsidRPr="009E36A4">
        <w:t xml:space="preserve"> </w:t>
      </w:r>
      <w:r w:rsidR="00C61AA0" w:rsidRPr="009E36A4">
        <w:t>of which are</w:t>
      </w:r>
      <w:r w:rsidRPr="009E36A4">
        <w:t xml:space="preserve"> CCBII computer control braking system</w:t>
      </w:r>
      <w:r w:rsidR="00C61AA0" w:rsidRPr="009E36A4">
        <w:t>.</w:t>
      </w:r>
      <w:r w:rsidRPr="009E36A4">
        <w:t xml:space="preserve"> </w:t>
      </w:r>
      <w:r w:rsidR="00940235" w:rsidRPr="009E36A4">
        <w:t>But now</w:t>
      </w:r>
      <w:r w:rsidR="008B2B01" w:rsidRPr="009E36A4">
        <w:t>adays</w:t>
      </w:r>
      <w:r w:rsidRPr="009E36A4">
        <w:t xml:space="preserve"> domestic research</w:t>
      </w:r>
      <w:r w:rsidR="00940235" w:rsidRPr="009E36A4">
        <w:t>s</w:t>
      </w:r>
      <w:r w:rsidRPr="009E36A4">
        <w:t xml:space="preserve"> on it</w:t>
      </w:r>
      <w:r w:rsidR="00940235" w:rsidRPr="009E36A4">
        <w:t xml:space="preserve"> are</w:t>
      </w:r>
      <w:r w:rsidRPr="009E36A4">
        <w:t xml:space="preserve"> </w:t>
      </w:r>
      <w:r w:rsidR="00940235" w:rsidRPr="009E36A4">
        <w:t>only a few</w:t>
      </w:r>
      <w:r w:rsidRPr="009E36A4">
        <w:t xml:space="preserve">, </w:t>
      </w:r>
      <w:r w:rsidR="00861DAA" w:rsidRPr="009E36A4">
        <w:t xml:space="preserve">and we still have to introduce </w:t>
      </w:r>
      <w:r w:rsidRPr="009E36A4">
        <w:t xml:space="preserve">the key core part </w:t>
      </w:r>
      <w:r w:rsidR="00861DAA" w:rsidRPr="009E36A4">
        <w:t>from abroad,</w:t>
      </w:r>
      <w:r w:rsidRPr="009E36A4">
        <w:t xml:space="preserve"> </w:t>
      </w:r>
      <w:r w:rsidR="00861DAA" w:rsidRPr="009E36A4">
        <w:t>which</w:t>
      </w:r>
      <w:r w:rsidRPr="009E36A4">
        <w:t xml:space="preserve"> is a big limitation</w:t>
      </w:r>
      <w:r w:rsidR="00861DAA" w:rsidRPr="009E36A4">
        <w:t xml:space="preserve"> for researching the CCBII brake system</w:t>
      </w:r>
      <w:r w:rsidRPr="009E36A4">
        <w:t>.</w:t>
      </w:r>
    </w:p>
    <w:p w14:paraId="6111542B" w14:textId="77777777" w:rsidR="00D06896" w:rsidRPr="009E36A4" w:rsidRDefault="002E0BA9" w:rsidP="002E0BA9">
      <w:pPr>
        <w:spacing w:line="360" w:lineRule="exact"/>
        <w:ind w:firstLineChars="200" w:firstLine="420"/>
      </w:pPr>
      <w:r w:rsidRPr="009E36A4">
        <w:t xml:space="preserve">Based on the cooperation between schools and enterprises, </w:t>
      </w:r>
      <w:r w:rsidR="006A1C51" w:rsidRPr="009E36A4">
        <w:t xml:space="preserve">This article introduces </w:t>
      </w:r>
      <w:r w:rsidRPr="009E36A4">
        <w:t xml:space="preserve">CAN field bus into CCBII brake system as system communication network, </w:t>
      </w:r>
      <w:r w:rsidR="006A1C51" w:rsidRPr="009E36A4">
        <w:t>replacing</w:t>
      </w:r>
      <w:r w:rsidRPr="009E36A4">
        <w:t xml:space="preserve"> the complex and transparent LonWorks bus. This paper first</w:t>
      </w:r>
      <w:r w:rsidR="00482FE4" w:rsidRPr="009E36A4">
        <w:t>ly</w:t>
      </w:r>
      <w:r w:rsidRPr="009E36A4">
        <w:t xml:space="preserve"> introduces the constitution and working principle of CCBII brake, and then explains the basic principle of CAN bus. Then, according to the function and communication demand of CCBII brake, the system scheme of this design is put forward. </w:t>
      </w:r>
      <w:r w:rsidR="000D1473" w:rsidRPr="009E36A4">
        <w:t xml:space="preserve">And then design the hardware circuit according to the </w:t>
      </w:r>
      <w:r w:rsidRPr="009E36A4">
        <w:t>CCBII brake module requirements and communication characteristics; Finally, according to the system design requirements and CCBII brake function design software, debug and verify the feasibility of the system.</w:t>
      </w:r>
    </w:p>
    <w:p w14:paraId="70D6E99C" w14:textId="77777777" w:rsidR="00976C65" w:rsidRPr="009E36A4" w:rsidRDefault="00976C65" w:rsidP="002E0BA9">
      <w:pPr>
        <w:spacing w:line="360" w:lineRule="exact"/>
        <w:ind w:firstLineChars="200" w:firstLine="420"/>
      </w:pPr>
    </w:p>
    <w:p w14:paraId="7FCCE667" w14:textId="6EFD87F5" w:rsidR="00D06896" w:rsidRPr="009E36A4" w:rsidRDefault="00D06896" w:rsidP="00D06896">
      <w:pPr>
        <w:spacing w:line="360" w:lineRule="exact"/>
      </w:pPr>
      <w:r w:rsidRPr="009E36A4">
        <w:rPr>
          <w:b/>
        </w:rPr>
        <w:t>Key words</w:t>
      </w:r>
      <w:r w:rsidRPr="009E36A4">
        <w:rPr>
          <w:rFonts w:hint="eastAsia"/>
          <w:b/>
        </w:rPr>
        <w:t>：</w:t>
      </w:r>
      <w:r w:rsidR="00B544E1" w:rsidRPr="009E36A4">
        <w:t>locomotive braking system</w:t>
      </w:r>
      <w:r w:rsidRPr="009E36A4">
        <w:rPr>
          <w:rFonts w:hint="eastAsia"/>
        </w:rPr>
        <w:t xml:space="preserve">, </w:t>
      </w:r>
      <w:r w:rsidR="00B544E1" w:rsidRPr="009E36A4">
        <w:t>CCBII brake, CAN bus</w:t>
      </w:r>
      <w:r w:rsidRPr="009E36A4">
        <w:t xml:space="preserve">, </w:t>
      </w:r>
      <w:r w:rsidR="00012A3D">
        <w:t>control</w:t>
      </w:r>
      <w:r w:rsidR="00012A3D" w:rsidRPr="009E36A4">
        <w:t xml:space="preserve"> </w:t>
      </w:r>
      <w:r w:rsidR="00B544E1" w:rsidRPr="009E36A4">
        <w:t>network</w:t>
      </w:r>
    </w:p>
    <w:p w14:paraId="72AFEA70" w14:textId="77777777" w:rsidR="00D06896" w:rsidRPr="00012A3D" w:rsidRDefault="00D06896" w:rsidP="00D06896">
      <w:pPr>
        <w:spacing w:line="360" w:lineRule="exact"/>
        <w:jc w:val="left"/>
      </w:pPr>
    </w:p>
    <w:p w14:paraId="61C1AF9D" w14:textId="77777777" w:rsidR="00D06896" w:rsidRPr="009E36A4" w:rsidRDefault="00D06896" w:rsidP="00D06896">
      <w:pPr>
        <w:spacing w:beforeLines="50" w:before="120" w:afterLines="50" w:after="120" w:line="360" w:lineRule="exact"/>
        <w:jc w:val="center"/>
      </w:pPr>
      <w:r w:rsidRPr="009E36A4">
        <w:br w:type="page"/>
      </w:r>
    </w:p>
    <w:p w14:paraId="5E7B0DA6" w14:textId="77777777" w:rsidR="00D06896" w:rsidRPr="009E36A4" w:rsidRDefault="00D06896" w:rsidP="00D06896">
      <w:pPr>
        <w:spacing w:beforeLines="50" w:before="120" w:afterLines="50" w:after="120" w:line="360" w:lineRule="exact"/>
        <w:jc w:val="center"/>
        <w:rPr>
          <w:rFonts w:eastAsia="黑体"/>
          <w:b/>
          <w:sz w:val="28"/>
          <w:szCs w:val="28"/>
        </w:rPr>
      </w:pPr>
      <w:r w:rsidRPr="009E36A4">
        <w:rPr>
          <w:rFonts w:eastAsia="黑体" w:hint="eastAsia"/>
          <w:sz w:val="28"/>
          <w:szCs w:val="28"/>
        </w:rPr>
        <w:lastRenderedPageBreak/>
        <w:t>目</w:t>
      </w:r>
      <w:r w:rsidRPr="009E36A4">
        <w:rPr>
          <w:rFonts w:eastAsia="黑体" w:hint="eastAsia"/>
          <w:sz w:val="28"/>
          <w:szCs w:val="28"/>
        </w:rPr>
        <w:t xml:space="preserve"> </w:t>
      </w:r>
      <w:r w:rsidRPr="009E36A4">
        <w:rPr>
          <w:rFonts w:eastAsia="黑体" w:hint="eastAsia"/>
          <w:sz w:val="28"/>
          <w:szCs w:val="28"/>
        </w:rPr>
        <w:t>录</w:t>
      </w:r>
    </w:p>
    <w:p w14:paraId="7F62DC06" w14:textId="7D6F5417" w:rsidR="006E6EBE" w:rsidRDefault="00D06896">
      <w:pPr>
        <w:pStyle w:val="15"/>
        <w:rPr>
          <w:ins w:id="0" w:author="Quan Wen" w:date="2017-06-11T04:09:00Z"/>
          <w:rFonts w:asciiTheme="minorHAnsi" w:eastAsiaTheme="minorEastAsia" w:hAnsiTheme="minorHAnsi" w:cstheme="minorBidi"/>
          <w:bCs w:val="0"/>
          <w:szCs w:val="22"/>
        </w:rPr>
      </w:pPr>
      <w:r w:rsidRPr="009E36A4">
        <w:fldChar w:fldCharType="begin"/>
      </w:r>
      <w:r w:rsidRPr="009E36A4">
        <w:instrText xml:space="preserve"> TOC \o "1-3" \h \z \u </w:instrText>
      </w:r>
      <w:r w:rsidRPr="009E36A4">
        <w:fldChar w:fldCharType="separate"/>
      </w:r>
      <w:ins w:id="1" w:author="Quan Wen" w:date="2017-06-11T04:09:00Z">
        <w:r w:rsidR="006E6EBE" w:rsidRPr="00C3509A">
          <w:rPr>
            <w:rStyle w:val="af6"/>
          </w:rPr>
          <w:fldChar w:fldCharType="begin"/>
        </w:r>
        <w:r w:rsidR="006E6EBE" w:rsidRPr="00C3509A">
          <w:rPr>
            <w:rStyle w:val="af6"/>
          </w:rPr>
          <w:instrText xml:space="preserve"> </w:instrText>
        </w:r>
        <w:r w:rsidR="006E6EBE">
          <w:instrText>HYPERLINK \l "_Toc484917502"</w:instrText>
        </w:r>
        <w:r w:rsidR="006E6EBE" w:rsidRPr="00C3509A">
          <w:rPr>
            <w:rStyle w:val="af6"/>
          </w:rPr>
          <w:instrText xml:space="preserve"> </w:instrText>
        </w:r>
        <w:r w:rsidR="006E6EBE" w:rsidRPr="00C3509A">
          <w:rPr>
            <w:rStyle w:val="af6"/>
          </w:rPr>
        </w:r>
        <w:r w:rsidR="006E6EBE" w:rsidRPr="00C3509A">
          <w:rPr>
            <w:rStyle w:val="af6"/>
          </w:rPr>
          <w:fldChar w:fldCharType="separate"/>
        </w:r>
        <w:r w:rsidR="006E6EBE" w:rsidRPr="00C3509A">
          <w:rPr>
            <w:rStyle w:val="af6"/>
            <w:rFonts w:eastAsia="黑体"/>
          </w:rPr>
          <w:t>1</w:t>
        </w:r>
        <w:r w:rsidR="006E6EBE" w:rsidRPr="00C3509A">
          <w:rPr>
            <w:rStyle w:val="af6"/>
            <w:rFonts w:eastAsia="黑体" w:cs="Arial"/>
          </w:rPr>
          <w:t xml:space="preserve">  </w:t>
        </w:r>
        <w:r w:rsidR="006E6EBE" w:rsidRPr="00C3509A">
          <w:rPr>
            <w:rStyle w:val="af6"/>
            <w:rFonts w:eastAsia="黑体" w:cs="Arial"/>
          </w:rPr>
          <w:t>绪</w:t>
        </w:r>
        <w:r w:rsidR="006E6EBE" w:rsidRPr="00C3509A">
          <w:rPr>
            <w:rStyle w:val="af6"/>
            <w:rFonts w:eastAsia="黑体" w:cs="Arial"/>
          </w:rPr>
          <w:t xml:space="preserve"> </w:t>
        </w:r>
        <w:r w:rsidR="006E6EBE" w:rsidRPr="00C3509A">
          <w:rPr>
            <w:rStyle w:val="af6"/>
            <w:rFonts w:eastAsia="黑体" w:cs="Arial"/>
          </w:rPr>
          <w:t>论</w:t>
        </w:r>
        <w:r w:rsidR="006E6EBE">
          <w:rPr>
            <w:webHidden/>
          </w:rPr>
          <w:tab/>
        </w:r>
        <w:r w:rsidR="006E6EBE">
          <w:rPr>
            <w:webHidden/>
          </w:rPr>
          <w:fldChar w:fldCharType="begin"/>
        </w:r>
        <w:r w:rsidR="006E6EBE">
          <w:rPr>
            <w:webHidden/>
          </w:rPr>
          <w:instrText xml:space="preserve"> PAGEREF _Toc484917502 \h </w:instrText>
        </w:r>
        <w:r w:rsidR="006E6EBE">
          <w:rPr>
            <w:webHidden/>
          </w:rPr>
        </w:r>
      </w:ins>
      <w:r w:rsidR="006E6EBE">
        <w:rPr>
          <w:webHidden/>
        </w:rPr>
        <w:fldChar w:fldCharType="separate"/>
      </w:r>
      <w:ins w:id="2" w:author="Quan Wen" w:date="2017-06-11T04:09:00Z">
        <w:r w:rsidR="006E6EBE">
          <w:rPr>
            <w:webHidden/>
          </w:rPr>
          <w:t>5</w:t>
        </w:r>
        <w:r w:rsidR="006E6EBE">
          <w:rPr>
            <w:webHidden/>
          </w:rPr>
          <w:fldChar w:fldCharType="end"/>
        </w:r>
        <w:r w:rsidR="006E6EBE" w:rsidRPr="00C3509A">
          <w:rPr>
            <w:rStyle w:val="af6"/>
          </w:rPr>
          <w:fldChar w:fldCharType="end"/>
        </w:r>
      </w:ins>
    </w:p>
    <w:p w14:paraId="0E9FE019" w14:textId="0E6D3595" w:rsidR="006E6EBE" w:rsidRDefault="006E6EBE">
      <w:pPr>
        <w:pStyle w:val="24"/>
        <w:rPr>
          <w:ins w:id="3" w:author="Quan Wen" w:date="2017-06-11T04:09:00Z"/>
          <w:rFonts w:asciiTheme="minorHAnsi" w:eastAsiaTheme="minorEastAsia" w:hAnsiTheme="minorHAnsi" w:cstheme="minorBidi"/>
          <w:szCs w:val="22"/>
          <w:lang w:val="en-US"/>
        </w:rPr>
      </w:pPr>
      <w:ins w:id="4" w:author="Quan Wen" w:date="2017-06-11T04:09:00Z">
        <w:r w:rsidRPr="00C3509A">
          <w:rPr>
            <w:rStyle w:val="af6"/>
          </w:rPr>
          <w:fldChar w:fldCharType="begin"/>
        </w:r>
        <w:r w:rsidRPr="00C3509A">
          <w:rPr>
            <w:rStyle w:val="af6"/>
          </w:rPr>
          <w:instrText xml:space="preserve"> </w:instrText>
        </w:r>
        <w:r>
          <w:instrText>HYPERLINK \l "_Toc484917503"</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1.1</w:t>
        </w:r>
        <w:r w:rsidRPr="00C3509A">
          <w:rPr>
            <w:rStyle w:val="af6"/>
            <w:rFonts w:eastAsia="黑体" w:cs="Arial"/>
          </w:rPr>
          <w:t xml:space="preserve"> </w:t>
        </w:r>
        <w:r w:rsidRPr="00C3509A">
          <w:rPr>
            <w:rStyle w:val="af6"/>
            <w:rFonts w:eastAsia="黑体" w:cs="Arial"/>
          </w:rPr>
          <w:t>课题背景及研究意义</w:t>
        </w:r>
        <w:r>
          <w:rPr>
            <w:webHidden/>
          </w:rPr>
          <w:tab/>
        </w:r>
        <w:r>
          <w:rPr>
            <w:webHidden/>
          </w:rPr>
          <w:fldChar w:fldCharType="begin"/>
        </w:r>
        <w:r>
          <w:rPr>
            <w:webHidden/>
          </w:rPr>
          <w:instrText xml:space="preserve"> PAGEREF _Toc484917503 \h </w:instrText>
        </w:r>
        <w:r>
          <w:rPr>
            <w:webHidden/>
          </w:rPr>
        </w:r>
      </w:ins>
      <w:r>
        <w:rPr>
          <w:webHidden/>
        </w:rPr>
        <w:fldChar w:fldCharType="separate"/>
      </w:r>
      <w:ins w:id="5" w:author="Quan Wen" w:date="2017-06-11T04:09:00Z">
        <w:r>
          <w:rPr>
            <w:webHidden/>
          </w:rPr>
          <w:t>5</w:t>
        </w:r>
        <w:r>
          <w:rPr>
            <w:webHidden/>
          </w:rPr>
          <w:fldChar w:fldCharType="end"/>
        </w:r>
        <w:r w:rsidRPr="00C3509A">
          <w:rPr>
            <w:rStyle w:val="af6"/>
          </w:rPr>
          <w:fldChar w:fldCharType="end"/>
        </w:r>
      </w:ins>
    </w:p>
    <w:p w14:paraId="2664D3C2" w14:textId="3B909009" w:rsidR="006E6EBE" w:rsidRDefault="006E6EBE">
      <w:pPr>
        <w:pStyle w:val="24"/>
        <w:rPr>
          <w:ins w:id="6" w:author="Quan Wen" w:date="2017-06-11T04:09:00Z"/>
          <w:rFonts w:asciiTheme="minorHAnsi" w:eastAsiaTheme="minorEastAsia" w:hAnsiTheme="minorHAnsi" w:cstheme="minorBidi"/>
          <w:szCs w:val="22"/>
          <w:lang w:val="en-US"/>
        </w:rPr>
      </w:pPr>
      <w:ins w:id="7" w:author="Quan Wen" w:date="2017-06-11T04:09:00Z">
        <w:r w:rsidRPr="00C3509A">
          <w:rPr>
            <w:rStyle w:val="af6"/>
          </w:rPr>
          <w:fldChar w:fldCharType="begin"/>
        </w:r>
        <w:r w:rsidRPr="00C3509A">
          <w:rPr>
            <w:rStyle w:val="af6"/>
          </w:rPr>
          <w:instrText xml:space="preserve"> </w:instrText>
        </w:r>
        <w:r>
          <w:instrText>HYPERLINK \l "_Toc484917504"</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1.2 </w:t>
        </w:r>
        <w:r w:rsidRPr="00C3509A">
          <w:rPr>
            <w:rStyle w:val="af6"/>
            <w:rFonts w:eastAsia="黑体" w:cs="Arial"/>
          </w:rPr>
          <w:t>国内外研究现状及发展</w:t>
        </w:r>
        <w:r>
          <w:rPr>
            <w:webHidden/>
          </w:rPr>
          <w:tab/>
        </w:r>
        <w:r>
          <w:rPr>
            <w:webHidden/>
          </w:rPr>
          <w:fldChar w:fldCharType="begin"/>
        </w:r>
        <w:r>
          <w:rPr>
            <w:webHidden/>
          </w:rPr>
          <w:instrText xml:space="preserve"> PAGEREF _Toc484917504 \h </w:instrText>
        </w:r>
        <w:r>
          <w:rPr>
            <w:webHidden/>
          </w:rPr>
        </w:r>
      </w:ins>
      <w:r>
        <w:rPr>
          <w:webHidden/>
        </w:rPr>
        <w:fldChar w:fldCharType="separate"/>
      </w:r>
      <w:ins w:id="8" w:author="Quan Wen" w:date="2017-06-11T04:09:00Z">
        <w:r>
          <w:rPr>
            <w:webHidden/>
          </w:rPr>
          <w:t>5</w:t>
        </w:r>
        <w:r>
          <w:rPr>
            <w:webHidden/>
          </w:rPr>
          <w:fldChar w:fldCharType="end"/>
        </w:r>
        <w:r w:rsidRPr="00C3509A">
          <w:rPr>
            <w:rStyle w:val="af6"/>
          </w:rPr>
          <w:fldChar w:fldCharType="end"/>
        </w:r>
      </w:ins>
    </w:p>
    <w:p w14:paraId="051C878E" w14:textId="72609560" w:rsidR="006E6EBE" w:rsidRDefault="006E6EBE">
      <w:pPr>
        <w:pStyle w:val="24"/>
        <w:rPr>
          <w:ins w:id="9" w:author="Quan Wen" w:date="2017-06-11T04:09:00Z"/>
          <w:rFonts w:asciiTheme="minorHAnsi" w:eastAsiaTheme="minorEastAsia" w:hAnsiTheme="minorHAnsi" w:cstheme="minorBidi"/>
          <w:szCs w:val="22"/>
          <w:lang w:val="en-US"/>
        </w:rPr>
      </w:pPr>
      <w:ins w:id="10" w:author="Quan Wen" w:date="2017-06-11T04:09:00Z">
        <w:r w:rsidRPr="00C3509A">
          <w:rPr>
            <w:rStyle w:val="af6"/>
          </w:rPr>
          <w:fldChar w:fldCharType="begin"/>
        </w:r>
        <w:r w:rsidRPr="00C3509A">
          <w:rPr>
            <w:rStyle w:val="af6"/>
          </w:rPr>
          <w:instrText xml:space="preserve"> </w:instrText>
        </w:r>
        <w:r>
          <w:instrText>HYPERLINK \l "_Toc484917505"</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1.3 </w:t>
        </w:r>
        <w:r w:rsidRPr="00C3509A">
          <w:rPr>
            <w:rStyle w:val="af6"/>
            <w:rFonts w:eastAsia="黑体" w:cs="Arial"/>
          </w:rPr>
          <w:t>本文主要研究内容</w:t>
        </w:r>
        <w:r>
          <w:rPr>
            <w:webHidden/>
          </w:rPr>
          <w:tab/>
        </w:r>
        <w:r>
          <w:rPr>
            <w:webHidden/>
          </w:rPr>
          <w:fldChar w:fldCharType="begin"/>
        </w:r>
        <w:r>
          <w:rPr>
            <w:webHidden/>
          </w:rPr>
          <w:instrText xml:space="preserve"> PAGEREF _Toc484917505 \h </w:instrText>
        </w:r>
        <w:r>
          <w:rPr>
            <w:webHidden/>
          </w:rPr>
        </w:r>
      </w:ins>
      <w:r>
        <w:rPr>
          <w:webHidden/>
        </w:rPr>
        <w:fldChar w:fldCharType="separate"/>
      </w:r>
      <w:ins w:id="11" w:author="Quan Wen" w:date="2017-06-11T04:09:00Z">
        <w:r>
          <w:rPr>
            <w:webHidden/>
          </w:rPr>
          <w:t>6</w:t>
        </w:r>
        <w:r>
          <w:rPr>
            <w:webHidden/>
          </w:rPr>
          <w:fldChar w:fldCharType="end"/>
        </w:r>
        <w:r w:rsidRPr="00C3509A">
          <w:rPr>
            <w:rStyle w:val="af6"/>
          </w:rPr>
          <w:fldChar w:fldCharType="end"/>
        </w:r>
      </w:ins>
    </w:p>
    <w:p w14:paraId="32891067" w14:textId="0163570D" w:rsidR="006E6EBE" w:rsidRDefault="006E6EBE">
      <w:pPr>
        <w:pStyle w:val="24"/>
        <w:rPr>
          <w:ins w:id="12" w:author="Quan Wen" w:date="2017-06-11T04:09:00Z"/>
          <w:rFonts w:asciiTheme="minorHAnsi" w:eastAsiaTheme="minorEastAsia" w:hAnsiTheme="minorHAnsi" w:cstheme="minorBidi"/>
          <w:szCs w:val="22"/>
          <w:lang w:val="en-US"/>
        </w:rPr>
      </w:pPr>
      <w:ins w:id="13" w:author="Quan Wen" w:date="2017-06-11T04:09:00Z">
        <w:r w:rsidRPr="00C3509A">
          <w:rPr>
            <w:rStyle w:val="af6"/>
          </w:rPr>
          <w:fldChar w:fldCharType="begin"/>
        </w:r>
        <w:r w:rsidRPr="00C3509A">
          <w:rPr>
            <w:rStyle w:val="af6"/>
          </w:rPr>
          <w:instrText xml:space="preserve"> </w:instrText>
        </w:r>
        <w:r>
          <w:instrText>HYPERLINK \l "_Toc484917506"</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1.4</w:t>
        </w:r>
        <w:r w:rsidRPr="00C3509A">
          <w:rPr>
            <w:rStyle w:val="af6"/>
            <w:rFonts w:eastAsia="黑体" w:cs="Arial"/>
          </w:rPr>
          <w:t xml:space="preserve"> </w:t>
        </w:r>
        <w:r w:rsidRPr="00C3509A">
          <w:rPr>
            <w:rStyle w:val="af6"/>
            <w:rFonts w:eastAsia="黑体" w:cs="Arial"/>
          </w:rPr>
          <w:t>本文组织架构</w:t>
        </w:r>
        <w:r>
          <w:rPr>
            <w:webHidden/>
          </w:rPr>
          <w:tab/>
        </w:r>
        <w:r>
          <w:rPr>
            <w:webHidden/>
          </w:rPr>
          <w:fldChar w:fldCharType="begin"/>
        </w:r>
        <w:r>
          <w:rPr>
            <w:webHidden/>
          </w:rPr>
          <w:instrText xml:space="preserve"> PAGEREF _Toc484917506 \h </w:instrText>
        </w:r>
        <w:r>
          <w:rPr>
            <w:webHidden/>
          </w:rPr>
        </w:r>
      </w:ins>
      <w:r>
        <w:rPr>
          <w:webHidden/>
        </w:rPr>
        <w:fldChar w:fldCharType="separate"/>
      </w:r>
      <w:ins w:id="14" w:author="Quan Wen" w:date="2017-06-11T04:09:00Z">
        <w:r>
          <w:rPr>
            <w:webHidden/>
          </w:rPr>
          <w:t>7</w:t>
        </w:r>
        <w:r>
          <w:rPr>
            <w:webHidden/>
          </w:rPr>
          <w:fldChar w:fldCharType="end"/>
        </w:r>
        <w:r w:rsidRPr="00C3509A">
          <w:rPr>
            <w:rStyle w:val="af6"/>
          </w:rPr>
          <w:fldChar w:fldCharType="end"/>
        </w:r>
      </w:ins>
    </w:p>
    <w:p w14:paraId="4F4713A3" w14:textId="1D1B8FFB" w:rsidR="006E6EBE" w:rsidRDefault="006E6EBE">
      <w:pPr>
        <w:pStyle w:val="15"/>
        <w:rPr>
          <w:ins w:id="15" w:author="Quan Wen" w:date="2017-06-11T04:09:00Z"/>
          <w:rFonts w:asciiTheme="minorHAnsi" w:eastAsiaTheme="minorEastAsia" w:hAnsiTheme="minorHAnsi" w:cstheme="minorBidi"/>
          <w:bCs w:val="0"/>
          <w:szCs w:val="22"/>
        </w:rPr>
      </w:pPr>
      <w:ins w:id="16" w:author="Quan Wen" w:date="2017-06-11T04:09:00Z">
        <w:r w:rsidRPr="00C3509A">
          <w:rPr>
            <w:rStyle w:val="af6"/>
          </w:rPr>
          <w:fldChar w:fldCharType="begin"/>
        </w:r>
        <w:r w:rsidRPr="00C3509A">
          <w:rPr>
            <w:rStyle w:val="af6"/>
          </w:rPr>
          <w:instrText xml:space="preserve"> </w:instrText>
        </w:r>
        <w:r>
          <w:instrText>HYPERLINK \l "_Toc484917507"</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2</w:t>
        </w:r>
        <w:r w:rsidRPr="00C3509A">
          <w:rPr>
            <w:rStyle w:val="af6"/>
            <w:rFonts w:eastAsia="黑体" w:cs="Arial"/>
          </w:rPr>
          <w:t xml:space="preserve">  </w:t>
        </w:r>
        <w:r w:rsidRPr="00C3509A">
          <w:rPr>
            <w:rStyle w:val="af6"/>
            <w:rFonts w:eastAsia="黑体" w:cs="Arial"/>
          </w:rPr>
          <w:t>列车用</w:t>
        </w:r>
        <w:r w:rsidRPr="00C3509A">
          <w:rPr>
            <w:rStyle w:val="af6"/>
            <w:rFonts w:eastAsia="黑体"/>
          </w:rPr>
          <w:t>CCBII</w:t>
        </w:r>
        <w:r w:rsidRPr="00C3509A">
          <w:rPr>
            <w:rStyle w:val="af6"/>
            <w:rFonts w:eastAsia="黑体" w:cs="Arial"/>
          </w:rPr>
          <w:t>制动系统工作原理</w:t>
        </w:r>
        <w:r>
          <w:rPr>
            <w:webHidden/>
          </w:rPr>
          <w:tab/>
        </w:r>
        <w:r>
          <w:rPr>
            <w:webHidden/>
          </w:rPr>
          <w:fldChar w:fldCharType="begin"/>
        </w:r>
        <w:r>
          <w:rPr>
            <w:webHidden/>
          </w:rPr>
          <w:instrText xml:space="preserve"> PAGEREF _Toc484917507 \h </w:instrText>
        </w:r>
        <w:r>
          <w:rPr>
            <w:webHidden/>
          </w:rPr>
        </w:r>
      </w:ins>
      <w:r>
        <w:rPr>
          <w:webHidden/>
        </w:rPr>
        <w:fldChar w:fldCharType="separate"/>
      </w:r>
      <w:ins w:id="17" w:author="Quan Wen" w:date="2017-06-11T04:09:00Z">
        <w:r>
          <w:rPr>
            <w:webHidden/>
          </w:rPr>
          <w:t>8</w:t>
        </w:r>
        <w:r>
          <w:rPr>
            <w:webHidden/>
          </w:rPr>
          <w:fldChar w:fldCharType="end"/>
        </w:r>
        <w:r w:rsidRPr="00C3509A">
          <w:rPr>
            <w:rStyle w:val="af6"/>
          </w:rPr>
          <w:fldChar w:fldCharType="end"/>
        </w:r>
      </w:ins>
    </w:p>
    <w:p w14:paraId="74C93458" w14:textId="058DA31A" w:rsidR="006E6EBE" w:rsidRDefault="006E6EBE">
      <w:pPr>
        <w:pStyle w:val="24"/>
        <w:rPr>
          <w:ins w:id="18" w:author="Quan Wen" w:date="2017-06-11T04:09:00Z"/>
          <w:rFonts w:asciiTheme="minorHAnsi" w:eastAsiaTheme="minorEastAsia" w:hAnsiTheme="minorHAnsi" w:cstheme="minorBidi"/>
          <w:szCs w:val="22"/>
          <w:lang w:val="en-US"/>
        </w:rPr>
      </w:pPr>
      <w:ins w:id="19" w:author="Quan Wen" w:date="2017-06-11T04:09:00Z">
        <w:r w:rsidRPr="00C3509A">
          <w:rPr>
            <w:rStyle w:val="af6"/>
          </w:rPr>
          <w:fldChar w:fldCharType="begin"/>
        </w:r>
        <w:r w:rsidRPr="00C3509A">
          <w:rPr>
            <w:rStyle w:val="af6"/>
          </w:rPr>
          <w:instrText xml:space="preserve"> </w:instrText>
        </w:r>
        <w:r>
          <w:instrText>HYPERLINK \l "_Toc484917508"</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2.1</w:t>
        </w:r>
        <w:r w:rsidRPr="00C3509A">
          <w:rPr>
            <w:rStyle w:val="af6"/>
            <w:rFonts w:eastAsia="黑体" w:cs="Arial"/>
          </w:rPr>
          <w:t xml:space="preserve"> </w:t>
        </w:r>
        <w:r w:rsidRPr="00C3509A">
          <w:rPr>
            <w:rStyle w:val="af6"/>
            <w:rFonts w:eastAsia="黑体"/>
          </w:rPr>
          <w:t>CCBII</w:t>
        </w:r>
        <w:r w:rsidRPr="00C3509A">
          <w:rPr>
            <w:rStyle w:val="af6"/>
            <w:rFonts w:eastAsia="黑体" w:cs="Arial"/>
          </w:rPr>
          <w:t>制动系统介绍</w:t>
        </w:r>
        <w:r>
          <w:rPr>
            <w:webHidden/>
          </w:rPr>
          <w:tab/>
        </w:r>
        <w:r>
          <w:rPr>
            <w:webHidden/>
          </w:rPr>
          <w:fldChar w:fldCharType="begin"/>
        </w:r>
        <w:r>
          <w:rPr>
            <w:webHidden/>
          </w:rPr>
          <w:instrText xml:space="preserve"> PAGEREF _Toc484917508 \h </w:instrText>
        </w:r>
        <w:r>
          <w:rPr>
            <w:webHidden/>
          </w:rPr>
        </w:r>
      </w:ins>
      <w:r>
        <w:rPr>
          <w:webHidden/>
        </w:rPr>
        <w:fldChar w:fldCharType="separate"/>
      </w:r>
      <w:ins w:id="20" w:author="Quan Wen" w:date="2017-06-11T04:09:00Z">
        <w:r>
          <w:rPr>
            <w:webHidden/>
          </w:rPr>
          <w:t>8</w:t>
        </w:r>
        <w:r>
          <w:rPr>
            <w:webHidden/>
          </w:rPr>
          <w:fldChar w:fldCharType="end"/>
        </w:r>
        <w:r w:rsidRPr="00C3509A">
          <w:rPr>
            <w:rStyle w:val="af6"/>
          </w:rPr>
          <w:fldChar w:fldCharType="end"/>
        </w:r>
      </w:ins>
    </w:p>
    <w:p w14:paraId="65EA15E4" w14:textId="22930324" w:rsidR="006E6EBE" w:rsidRDefault="006E6EBE">
      <w:pPr>
        <w:pStyle w:val="34"/>
        <w:rPr>
          <w:ins w:id="21" w:author="Quan Wen" w:date="2017-06-11T04:09:00Z"/>
          <w:rFonts w:asciiTheme="minorHAnsi" w:eastAsiaTheme="minorEastAsia" w:hAnsiTheme="minorHAnsi" w:cstheme="minorBidi"/>
          <w:noProof/>
          <w:szCs w:val="22"/>
        </w:rPr>
      </w:pPr>
      <w:ins w:id="22" w:author="Quan Wen" w:date="2017-06-11T04:09:00Z">
        <w:r w:rsidRPr="00C3509A">
          <w:rPr>
            <w:rStyle w:val="af6"/>
            <w:noProof/>
          </w:rPr>
          <w:fldChar w:fldCharType="begin"/>
        </w:r>
        <w:r w:rsidRPr="00C3509A">
          <w:rPr>
            <w:rStyle w:val="af6"/>
            <w:noProof/>
          </w:rPr>
          <w:instrText xml:space="preserve"> </w:instrText>
        </w:r>
        <w:r>
          <w:rPr>
            <w:noProof/>
          </w:rPr>
          <w:instrText>HYPERLINK \l "_Toc484917509"</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2.1.1 LCDM</w:t>
        </w:r>
        <w:r w:rsidRPr="00C3509A">
          <w:rPr>
            <w:rStyle w:val="af6"/>
            <w:noProof/>
          </w:rPr>
          <w:t>机车司机显示模块</w:t>
        </w:r>
        <w:r>
          <w:rPr>
            <w:noProof/>
            <w:webHidden/>
          </w:rPr>
          <w:tab/>
        </w:r>
        <w:r>
          <w:rPr>
            <w:noProof/>
            <w:webHidden/>
          </w:rPr>
          <w:fldChar w:fldCharType="begin"/>
        </w:r>
        <w:r>
          <w:rPr>
            <w:noProof/>
            <w:webHidden/>
          </w:rPr>
          <w:instrText xml:space="preserve"> PAGEREF _Toc484917509 \h </w:instrText>
        </w:r>
        <w:r>
          <w:rPr>
            <w:noProof/>
            <w:webHidden/>
          </w:rPr>
        </w:r>
      </w:ins>
      <w:r>
        <w:rPr>
          <w:noProof/>
          <w:webHidden/>
        </w:rPr>
        <w:fldChar w:fldCharType="separate"/>
      </w:r>
      <w:ins w:id="23" w:author="Quan Wen" w:date="2017-06-11T04:09:00Z">
        <w:r>
          <w:rPr>
            <w:noProof/>
            <w:webHidden/>
          </w:rPr>
          <w:t>9</w:t>
        </w:r>
        <w:r>
          <w:rPr>
            <w:noProof/>
            <w:webHidden/>
          </w:rPr>
          <w:fldChar w:fldCharType="end"/>
        </w:r>
        <w:r w:rsidRPr="00C3509A">
          <w:rPr>
            <w:rStyle w:val="af6"/>
            <w:noProof/>
          </w:rPr>
          <w:fldChar w:fldCharType="end"/>
        </w:r>
      </w:ins>
    </w:p>
    <w:p w14:paraId="6056CAD4" w14:textId="69776E89" w:rsidR="006E6EBE" w:rsidRDefault="006E6EBE">
      <w:pPr>
        <w:pStyle w:val="34"/>
        <w:rPr>
          <w:ins w:id="24" w:author="Quan Wen" w:date="2017-06-11T04:09:00Z"/>
          <w:rFonts w:asciiTheme="minorHAnsi" w:eastAsiaTheme="minorEastAsia" w:hAnsiTheme="minorHAnsi" w:cstheme="minorBidi"/>
          <w:noProof/>
          <w:szCs w:val="22"/>
        </w:rPr>
      </w:pPr>
      <w:ins w:id="25" w:author="Quan Wen" w:date="2017-06-11T04:09:00Z">
        <w:r w:rsidRPr="00C3509A">
          <w:rPr>
            <w:rStyle w:val="af6"/>
            <w:noProof/>
          </w:rPr>
          <w:fldChar w:fldCharType="begin"/>
        </w:r>
        <w:r w:rsidRPr="00C3509A">
          <w:rPr>
            <w:rStyle w:val="af6"/>
            <w:noProof/>
          </w:rPr>
          <w:instrText xml:space="preserve"> </w:instrText>
        </w:r>
        <w:r>
          <w:rPr>
            <w:noProof/>
          </w:rPr>
          <w:instrText>HYPERLINK \l "_Toc484917510"</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2.1.2 </w:t>
        </w:r>
        <w:r w:rsidRPr="00C3509A">
          <w:rPr>
            <w:rStyle w:val="af6"/>
            <w:noProof/>
          </w:rPr>
          <w:t>电子制动阀</w:t>
        </w:r>
        <w:r w:rsidRPr="00C3509A">
          <w:rPr>
            <w:rStyle w:val="af6"/>
            <w:noProof/>
          </w:rPr>
          <w:t>EBV</w:t>
        </w:r>
        <w:r>
          <w:rPr>
            <w:noProof/>
            <w:webHidden/>
          </w:rPr>
          <w:tab/>
        </w:r>
        <w:r>
          <w:rPr>
            <w:noProof/>
            <w:webHidden/>
          </w:rPr>
          <w:fldChar w:fldCharType="begin"/>
        </w:r>
        <w:r>
          <w:rPr>
            <w:noProof/>
            <w:webHidden/>
          </w:rPr>
          <w:instrText xml:space="preserve"> PAGEREF _Toc484917510 \h </w:instrText>
        </w:r>
        <w:r>
          <w:rPr>
            <w:noProof/>
            <w:webHidden/>
          </w:rPr>
        </w:r>
      </w:ins>
      <w:r>
        <w:rPr>
          <w:noProof/>
          <w:webHidden/>
        </w:rPr>
        <w:fldChar w:fldCharType="separate"/>
      </w:r>
      <w:ins w:id="26" w:author="Quan Wen" w:date="2017-06-11T04:09:00Z">
        <w:r>
          <w:rPr>
            <w:noProof/>
            <w:webHidden/>
          </w:rPr>
          <w:t>9</w:t>
        </w:r>
        <w:r>
          <w:rPr>
            <w:noProof/>
            <w:webHidden/>
          </w:rPr>
          <w:fldChar w:fldCharType="end"/>
        </w:r>
        <w:r w:rsidRPr="00C3509A">
          <w:rPr>
            <w:rStyle w:val="af6"/>
            <w:noProof/>
          </w:rPr>
          <w:fldChar w:fldCharType="end"/>
        </w:r>
      </w:ins>
    </w:p>
    <w:p w14:paraId="7CB022A5" w14:textId="38CF3458" w:rsidR="006E6EBE" w:rsidRDefault="006E6EBE">
      <w:pPr>
        <w:pStyle w:val="34"/>
        <w:rPr>
          <w:ins w:id="27" w:author="Quan Wen" w:date="2017-06-11T04:09:00Z"/>
          <w:rFonts w:asciiTheme="minorHAnsi" w:eastAsiaTheme="minorEastAsia" w:hAnsiTheme="minorHAnsi" w:cstheme="minorBidi"/>
          <w:noProof/>
          <w:szCs w:val="22"/>
        </w:rPr>
      </w:pPr>
      <w:ins w:id="28" w:author="Quan Wen" w:date="2017-06-11T04:09:00Z">
        <w:r w:rsidRPr="00C3509A">
          <w:rPr>
            <w:rStyle w:val="af6"/>
            <w:noProof/>
          </w:rPr>
          <w:fldChar w:fldCharType="begin"/>
        </w:r>
        <w:r w:rsidRPr="00C3509A">
          <w:rPr>
            <w:rStyle w:val="af6"/>
            <w:noProof/>
          </w:rPr>
          <w:instrText xml:space="preserve"> </w:instrText>
        </w:r>
        <w:r>
          <w:rPr>
            <w:noProof/>
          </w:rPr>
          <w:instrText>HYPERLINK \l "_Toc484917511"</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2.1.3 </w:t>
        </w:r>
        <w:r w:rsidRPr="00C3509A">
          <w:rPr>
            <w:rStyle w:val="af6"/>
            <w:noProof/>
          </w:rPr>
          <w:t>继电器接口模块</w:t>
        </w:r>
        <w:r w:rsidRPr="00C3509A">
          <w:rPr>
            <w:rStyle w:val="af6"/>
            <w:noProof/>
          </w:rPr>
          <w:t>RIM</w:t>
        </w:r>
        <w:r>
          <w:rPr>
            <w:noProof/>
            <w:webHidden/>
          </w:rPr>
          <w:tab/>
        </w:r>
        <w:r>
          <w:rPr>
            <w:noProof/>
            <w:webHidden/>
          </w:rPr>
          <w:fldChar w:fldCharType="begin"/>
        </w:r>
        <w:r>
          <w:rPr>
            <w:noProof/>
            <w:webHidden/>
          </w:rPr>
          <w:instrText xml:space="preserve"> PAGEREF _Toc484917511 \h </w:instrText>
        </w:r>
        <w:r>
          <w:rPr>
            <w:noProof/>
            <w:webHidden/>
          </w:rPr>
        </w:r>
      </w:ins>
      <w:r>
        <w:rPr>
          <w:noProof/>
          <w:webHidden/>
        </w:rPr>
        <w:fldChar w:fldCharType="separate"/>
      </w:r>
      <w:ins w:id="29" w:author="Quan Wen" w:date="2017-06-11T04:09:00Z">
        <w:r>
          <w:rPr>
            <w:noProof/>
            <w:webHidden/>
          </w:rPr>
          <w:t>10</w:t>
        </w:r>
        <w:r>
          <w:rPr>
            <w:noProof/>
            <w:webHidden/>
          </w:rPr>
          <w:fldChar w:fldCharType="end"/>
        </w:r>
        <w:r w:rsidRPr="00C3509A">
          <w:rPr>
            <w:rStyle w:val="af6"/>
            <w:noProof/>
          </w:rPr>
          <w:fldChar w:fldCharType="end"/>
        </w:r>
      </w:ins>
    </w:p>
    <w:p w14:paraId="0C2E08E8" w14:textId="1D3DB111" w:rsidR="006E6EBE" w:rsidRDefault="006E6EBE">
      <w:pPr>
        <w:pStyle w:val="34"/>
        <w:rPr>
          <w:ins w:id="30" w:author="Quan Wen" w:date="2017-06-11T04:09:00Z"/>
          <w:rFonts w:asciiTheme="minorHAnsi" w:eastAsiaTheme="minorEastAsia" w:hAnsiTheme="minorHAnsi" w:cstheme="minorBidi"/>
          <w:noProof/>
          <w:szCs w:val="22"/>
        </w:rPr>
      </w:pPr>
      <w:ins w:id="31" w:author="Quan Wen" w:date="2017-06-11T04:09:00Z">
        <w:r w:rsidRPr="00C3509A">
          <w:rPr>
            <w:rStyle w:val="af6"/>
            <w:noProof/>
          </w:rPr>
          <w:fldChar w:fldCharType="begin"/>
        </w:r>
        <w:r w:rsidRPr="00C3509A">
          <w:rPr>
            <w:rStyle w:val="af6"/>
            <w:noProof/>
          </w:rPr>
          <w:instrText xml:space="preserve"> </w:instrText>
        </w:r>
        <w:r>
          <w:rPr>
            <w:noProof/>
          </w:rPr>
          <w:instrText>HYPERLINK \l "_Toc484917512"</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2.1.4 </w:t>
        </w:r>
        <w:r w:rsidRPr="00C3509A">
          <w:rPr>
            <w:rStyle w:val="af6"/>
            <w:noProof/>
          </w:rPr>
          <w:t>集成处理模块</w:t>
        </w:r>
        <w:r w:rsidRPr="00C3509A">
          <w:rPr>
            <w:rStyle w:val="af6"/>
            <w:noProof/>
          </w:rPr>
          <w:t>IPM</w:t>
        </w:r>
        <w:r>
          <w:rPr>
            <w:noProof/>
            <w:webHidden/>
          </w:rPr>
          <w:tab/>
        </w:r>
        <w:r>
          <w:rPr>
            <w:noProof/>
            <w:webHidden/>
          </w:rPr>
          <w:fldChar w:fldCharType="begin"/>
        </w:r>
        <w:r>
          <w:rPr>
            <w:noProof/>
            <w:webHidden/>
          </w:rPr>
          <w:instrText xml:space="preserve"> PAGEREF _Toc484917512 \h </w:instrText>
        </w:r>
        <w:r>
          <w:rPr>
            <w:noProof/>
            <w:webHidden/>
          </w:rPr>
        </w:r>
      </w:ins>
      <w:r>
        <w:rPr>
          <w:noProof/>
          <w:webHidden/>
        </w:rPr>
        <w:fldChar w:fldCharType="separate"/>
      </w:r>
      <w:ins w:id="32" w:author="Quan Wen" w:date="2017-06-11T04:09:00Z">
        <w:r>
          <w:rPr>
            <w:noProof/>
            <w:webHidden/>
          </w:rPr>
          <w:t>11</w:t>
        </w:r>
        <w:r>
          <w:rPr>
            <w:noProof/>
            <w:webHidden/>
          </w:rPr>
          <w:fldChar w:fldCharType="end"/>
        </w:r>
        <w:r w:rsidRPr="00C3509A">
          <w:rPr>
            <w:rStyle w:val="af6"/>
            <w:noProof/>
          </w:rPr>
          <w:fldChar w:fldCharType="end"/>
        </w:r>
      </w:ins>
    </w:p>
    <w:p w14:paraId="5D187496" w14:textId="1383A689" w:rsidR="006E6EBE" w:rsidRDefault="006E6EBE">
      <w:pPr>
        <w:pStyle w:val="34"/>
        <w:rPr>
          <w:ins w:id="33" w:author="Quan Wen" w:date="2017-06-11T04:09:00Z"/>
          <w:rFonts w:asciiTheme="minorHAnsi" w:eastAsiaTheme="minorEastAsia" w:hAnsiTheme="minorHAnsi" w:cstheme="minorBidi"/>
          <w:noProof/>
          <w:szCs w:val="22"/>
        </w:rPr>
      </w:pPr>
      <w:ins w:id="34" w:author="Quan Wen" w:date="2017-06-11T04:09:00Z">
        <w:r w:rsidRPr="00C3509A">
          <w:rPr>
            <w:rStyle w:val="af6"/>
            <w:noProof/>
          </w:rPr>
          <w:fldChar w:fldCharType="begin"/>
        </w:r>
        <w:r w:rsidRPr="00C3509A">
          <w:rPr>
            <w:rStyle w:val="af6"/>
            <w:noProof/>
          </w:rPr>
          <w:instrText xml:space="preserve"> </w:instrText>
        </w:r>
        <w:r>
          <w:rPr>
            <w:noProof/>
          </w:rPr>
          <w:instrText>HYPERLINK \l "_Toc484917513"</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2.1.5 </w:t>
        </w:r>
        <w:r w:rsidRPr="00C3509A">
          <w:rPr>
            <w:rStyle w:val="af6"/>
            <w:noProof/>
          </w:rPr>
          <w:t>电空控制单元</w:t>
        </w:r>
        <w:r w:rsidRPr="00C3509A">
          <w:rPr>
            <w:rStyle w:val="af6"/>
            <w:noProof/>
          </w:rPr>
          <w:t>EPCU</w:t>
        </w:r>
        <w:r>
          <w:rPr>
            <w:noProof/>
            <w:webHidden/>
          </w:rPr>
          <w:tab/>
        </w:r>
        <w:r>
          <w:rPr>
            <w:noProof/>
            <w:webHidden/>
          </w:rPr>
          <w:fldChar w:fldCharType="begin"/>
        </w:r>
        <w:r>
          <w:rPr>
            <w:noProof/>
            <w:webHidden/>
          </w:rPr>
          <w:instrText xml:space="preserve"> PAGEREF _Toc484917513 \h </w:instrText>
        </w:r>
        <w:r>
          <w:rPr>
            <w:noProof/>
            <w:webHidden/>
          </w:rPr>
        </w:r>
      </w:ins>
      <w:r>
        <w:rPr>
          <w:noProof/>
          <w:webHidden/>
        </w:rPr>
        <w:fldChar w:fldCharType="separate"/>
      </w:r>
      <w:ins w:id="35" w:author="Quan Wen" w:date="2017-06-11T04:09:00Z">
        <w:r>
          <w:rPr>
            <w:noProof/>
            <w:webHidden/>
          </w:rPr>
          <w:t>11</w:t>
        </w:r>
        <w:r>
          <w:rPr>
            <w:noProof/>
            <w:webHidden/>
          </w:rPr>
          <w:fldChar w:fldCharType="end"/>
        </w:r>
        <w:r w:rsidRPr="00C3509A">
          <w:rPr>
            <w:rStyle w:val="af6"/>
            <w:noProof/>
          </w:rPr>
          <w:fldChar w:fldCharType="end"/>
        </w:r>
      </w:ins>
    </w:p>
    <w:p w14:paraId="0E3D8333" w14:textId="17D62B06" w:rsidR="006E6EBE" w:rsidRDefault="006E6EBE">
      <w:pPr>
        <w:pStyle w:val="24"/>
        <w:rPr>
          <w:ins w:id="36" w:author="Quan Wen" w:date="2017-06-11T04:09:00Z"/>
          <w:rFonts w:asciiTheme="minorHAnsi" w:eastAsiaTheme="minorEastAsia" w:hAnsiTheme="minorHAnsi" w:cstheme="minorBidi"/>
          <w:szCs w:val="22"/>
          <w:lang w:val="en-US"/>
        </w:rPr>
      </w:pPr>
      <w:ins w:id="37" w:author="Quan Wen" w:date="2017-06-11T04:09:00Z">
        <w:r w:rsidRPr="00C3509A">
          <w:rPr>
            <w:rStyle w:val="af6"/>
          </w:rPr>
          <w:fldChar w:fldCharType="begin"/>
        </w:r>
        <w:r w:rsidRPr="00C3509A">
          <w:rPr>
            <w:rStyle w:val="af6"/>
          </w:rPr>
          <w:instrText xml:space="preserve"> </w:instrText>
        </w:r>
        <w:r>
          <w:instrText>HYPERLINK \l "_Toc484917514"</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2.2</w:t>
        </w:r>
        <w:r w:rsidRPr="00C3509A">
          <w:rPr>
            <w:rStyle w:val="af6"/>
            <w:rFonts w:eastAsia="黑体" w:cs="Arial"/>
          </w:rPr>
          <w:t xml:space="preserve"> </w:t>
        </w:r>
        <w:r w:rsidRPr="00C3509A">
          <w:rPr>
            <w:rStyle w:val="af6"/>
            <w:rFonts w:eastAsia="黑体"/>
          </w:rPr>
          <w:t>CCBII</w:t>
        </w:r>
        <w:r w:rsidRPr="00C3509A">
          <w:rPr>
            <w:rStyle w:val="af6"/>
            <w:rFonts w:eastAsia="黑体"/>
          </w:rPr>
          <w:t>制动机的工作原理</w:t>
        </w:r>
        <w:r>
          <w:rPr>
            <w:webHidden/>
          </w:rPr>
          <w:tab/>
        </w:r>
        <w:r>
          <w:rPr>
            <w:webHidden/>
          </w:rPr>
          <w:fldChar w:fldCharType="begin"/>
        </w:r>
        <w:r>
          <w:rPr>
            <w:webHidden/>
          </w:rPr>
          <w:instrText xml:space="preserve"> PAGEREF _Toc484917514 \h </w:instrText>
        </w:r>
        <w:r>
          <w:rPr>
            <w:webHidden/>
          </w:rPr>
        </w:r>
      </w:ins>
      <w:r>
        <w:rPr>
          <w:webHidden/>
        </w:rPr>
        <w:fldChar w:fldCharType="separate"/>
      </w:r>
      <w:ins w:id="38" w:author="Quan Wen" w:date="2017-06-11T04:09:00Z">
        <w:r>
          <w:rPr>
            <w:webHidden/>
          </w:rPr>
          <w:t>13</w:t>
        </w:r>
        <w:r>
          <w:rPr>
            <w:webHidden/>
          </w:rPr>
          <w:fldChar w:fldCharType="end"/>
        </w:r>
        <w:r w:rsidRPr="00C3509A">
          <w:rPr>
            <w:rStyle w:val="af6"/>
          </w:rPr>
          <w:fldChar w:fldCharType="end"/>
        </w:r>
      </w:ins>
    </w:p>
    <w:p w14:paraId="68DEF3CC" w14:textId="3C25CFD9" w:rsidR="006E6EBE" w:rsidRDefault="006E6EBE">
      <w:pPr>
        <w:pStyle w:val="34"/>
        <w:rPr>
          <w:ins w:id="39" w:author="Quan Wen" w:date="2017-06-11T04:09:00Z"/>
          <w:rFonts w:asciiTheme="minorHAnsi" w:eastAsiaTheme="minorEastAsia" w:hAnsiTheme="minorHAnsi" w:cstheme="minorBidi"/>
          <w:noProof/>
          <w:szCs w:val="22"/>
        </w:rPr>
      </w:pPr>
      <w:ins w:id="40" w:author="Quan Wen" w:date="2017-06-11T04:09:00Z">
        <w:r w:rsidRPr="00C3509A">
          <w:rPr>
            <w:rStyle w:val="af6"/>
            <w:noProof/>
          </w:rPr>
          <w:fldChar w:fldCharType="begin"/>
        </w:r>
        <w:r w:rsidRPr="00C3509A">
          <w:rPr>
            <w:rStyle w:val="af6"/>
            <w:noProof/>
          </w:rPr>
          <w:instrText xml:space="preserve"> </w:instrText>
        </w:r>
        <w:r>
          <w:rPr>
            <w:noProof/>
          </w:rPr>
          <w:instrText>HYPERLINK \l "_Toc484917515"</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2.2.1</w:t>
        </w:r>
        <w:r w:rsidRPr="00C3509A">
          <w:rPr>
            <w:rStyle w:val="af6"/>
            <w:rFonts w:cs="Arial"/>
            <w:noProof/>
          </w:rPr>
          <w:t xml:space="preserve"> </w:t>
        </w:r>
        <w:r w:rsidRPr="00C3509A">
          <w:rPr>
            <w:rStyle w:val="af6"/>
            <w:rFonts w:cs="Arial"/>
            <w:noProof/>
          </w:rPr>
          <w:t>自动制动</w:t>
        </w:r>
        <w:r>
          <w:rPr>
            <w:noProof/>
            <w:webHidden/>
          </w:rPr>
          <w:tab/>
        </w:r>
        <w:r>
          <w:rPr>
            <w:noProof/>
            <w:webHidden/>
          </w:rPr>
          <w:fldChar w:fldCharType="begin"/>
        </w:r>
        <w:r>
          <w:rPr>
            <w:noProof/>
            <w:webHidden/>
          </w:rPr>
          <w:instrText xml:space="preserve"> PAGEREF _Toc484917515 \h </w:instrText>
        </w:r>
        <w:r>
          <w:rPr>
            <w:noProof/>
            <w:webHidden/>
          </w:rPr>
        </w:r>
      </w:ins>
      <w:r>
        <w:rPr>
          <w:noProof/>
          <w:webHidden/>
        </w:rPr>
        <w:fldChar w:fldCharType="separate"/>
      </w:r>
      <w:ins w:id="41" w:author="Quan Wen" w:date="2017-06-11T04:09:00Z">
        <w:r>
          <w:rPr>
            <w:noProof/>
            <w:webHidden/>
          </w:rPr>
          <w:t>14</w:t>
        </w:r>
        <w:r>
          <w:rPr>
            <w:noProof/>
            <w:webHidden/>
          </w:rPr>
          <w:fldChar w:fldCharType="end"/>
        </w:r>
        <w:r w:rsidRPr="00C3509A">
          <w:rPr>
            <w:rStyle w:val="af6"/>
            <w:noProof/>
          </w:rPr>
          <w:fldChar w:fldCharType="end"/>
        </w:r>
      </w:ins>
    </w:p>
    <w:p w14:paraId="4C3BC2C2" w14:textId="0AAB4B7B" w:rsidR="006E6EBE" w:rsidRDefault="006E6EBE">
      <w:pPr>
        <w:pStyle w:val="34"/>
        <w:rPr>
          <w:ins w:id="42" w:author="Quan Wen" w:date="2017-06-11T04:09:00Z"/>
          <w:rFonts w:asciiTheme="minorHAnsi" w:eastAsiaTheme="minorEastAsia" w:hAnsiTheme="minorHAnsi" w:cstheme="minorBidi"/>
          <w:noProof/>
          <w:szCs w:val="22"/>
        </w:rPr>
      </w:pPr>
      <w:ins w:id="43" w:author="Quan Wen" w:date="2017-06-11T04:09:00Z">
        <w:r w:rsidRPr="00C3509A">
          <w:rPr>
            <w:rStyle w:val="af6"/>
            <w:noProof/>
          </w:rPr>
          <w:fldChar w:fldCharType="begin"/>
        </w:r>
        <w:r w:rsidRPr="00C3509A">
          <w:rPr>
            <w:rStyle w:val="af6"/>
            <w:noProof/>
          </w:rPr>
          <w:instrText xml:space="preserve"> </w:instrText>
        </w:r>
        <w:r>
          <w:rPr>
            <w:noProof/>
          </w:rPr>
          <w:instrText>HYPERLINK \l "_Toc484917516"</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2.2.2</w:t>
        </w:r>
        <w:r w:rsidRPr="00C3509A">
          <w:rPr>
            <w:rStyle w:val="af6"/>
            <w:rFonts w:cs="Arial"/>
            <w:noProof/>
          </w:rPr>
          <w:t xml:space="preserve"> </w:t>
        </w:r>
        <w:r w:rsidRPr="00C3509A">
          <w:rPr>
            <w:rStyle w:val="af6"/>
            <w:rFonts w:cs="Arial"/>
            <w:noProof/>
          </w:rPr>
          <w:t>单独制动</w:t>
        </w:r>
        <w:r>
          <w:rPr>
            <w:noProof/>
            <w:webHidden/>
          </w:rPr>
          <w:tab/>
        </w:r>
        <w:r>
          <w:rPr>
            <w:noProof/>
            <w:webHidden/>
          </w:rPr>
          <w:fldChar w:fldCharType="begin"/>
        </w:r>
        <w:r>
          <w:rPr>
            <w:noProof/>
            <w:webHidden/>
          </w:rPr>
          <w:instrText xml:space="preserve"> PAGEREF _Toc484917516 \h </w:instrText>
        </w:r>
        <w:r>
          <w:rPr>
            <w:noProof/>
            <w:webHidden/>
          </w:rPr>
        </w:r>
      </w:ins>
      <w:r>
        <w:rPr>
          <w:noProof/>
          <w:webHidden/>
        </w:rPr>
        <w:fldChar w:fldCharType="separate"/>
      </w:r>
      <w:ins w:id="44" w:author="Quan Wen" w:date="2017-06-11T04:09:00Z">
        <w:r>
          <w:rPr>
            <w:noProof/>
            <w:webHidden/>
          </w:rPr>
          <w:t>18</w:t>
        </w:r>
        <w:r>
          <w:rPr>
            <w:noProof/>
            <w:webHidden/>
          </w:rPr>
          <w:fldChar w:fldCharType="end"/>
        </w:r>
        <w:r w:rsidRPr="00C3509A">
          <w:rPr>
            <w:rStyle w:val="af6"/>
            <w:noProof/>
          </w:rPr>
          <w:fldChar w:fldCharType="end"/>
        </w:r>
      </w:ins>
    </w:p>
    <w:p w14:paraId="2BAB6AAA" w14:textId="336A351B" w:rsidR="006E6EBE" w:rsidRDefault="006E6EBE">
      <w:pPr>
        <w:pStyle w:val="34"/>
        <w:rPr>
          <w:ins w:id="45" w:author="Quan Wen" w:date="2017-06-11T04:09:00Z"/>
          <w:rFonts w:asciiTheme="minorHAnsi" w:eastAsiaTheme="minorEastAsia" w:hAnsiTheme="minorHAnsi" w:cstheme="minorBidi"/>
          <w:noProof/>
          <w:szCs w:val="22"/>
        </w:rPr>
      </w:pPr>
      <w:ins w:id="46" w:author="Quan Wen" w:date="2017-06-11T04:09:00Z">
        <w:r w:rsidRPr="00C3509A">
          <w:rPr>
            <w:rStyle w:val="af6"/>
            <w:noProof/>
          </w:rPr>
          <w:fldChar w:fldCharType="begin"/>
        </w:r>
        <w:r w:rsidRPr="00C3509A">
          <w:rPr>
            <w:rStyle w:val="af6"/>
            <w:noProof/>
          </w:rPr>
          <w:instrText xml:space="preserve"> </w:instrText>
        </w:r>
        <w:r>
          <w:rPr>
            <w:noProof/>
          </w:rPr>
          <w:instrText>HYPERLINK \l "_Toc484917517"</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2.2.3</w:t>
        </w:r>
        <w:r w:rsidRPr="00C3509A">
          <w:rPr>
            <w:rStyle w:val="af6"/>
            <w:rFonts w:cs="Arial"/>
            <w:noProof/>
          </w:rPr>
          <w:t xml:space="preserve"> </w:t>
        </w:r>
        <w:r w:rsidRPr="00C3509A">
          <w:rPr>
            <w:rStyle w:val="af6"/>
            <w:rFonts w:cs="Arial"/>
            <w:noProof/>
          </w:rPr>
          <w:t>后备制动</w:t>
        </w:r>
        <w:r>
          <w:rPr>
            <w:noProof/>
            <w:webHidden/>
          </w:rPr>
          <w:tab/>
        </w:r>
        <w:r>
          <w:rPr>
            <w:noProof/>
            <w:webHidden/>
          </w:rPr>
          <w:fldChar w:fldCharType="begin"/>
        </w:r>
        <w:r>
          <w:rPr>
            <w:noProof/>
            <w:webHidden/>
          </w:rPr>
          <w:instrText xml:space="preserve"> PAGEREF _Toc484917517 \h </w:instrText>
        </w:r>
        <w:r>
          <w:rPr>
            <w:noProof/>
            <w:webHidden/>
          </w:rPr>
        </w:r>
      </w:ins>
      <w:r>
        <w:rPr>
          <w:noProof/>
          <w:webHidden/>
        </w:rPr>
        <w:fldChar w:fldCharType="separate"/>
      </w:r>
      <w:ins w:id="47" w:author="Quan Wen" w:date="2017-06-11T04:09:00Z">
        <w:r>
          <w:rPr>
            <w:noProof/>
            <w:webHidden/>
          </w:rPr>
          <w:t>19</w:t>
        </w:r>
        <w:r>
          <w:rPr>
            <w:noProof/>
            <w:webHidden/>
          </w:rPr>
          <w:fldChar w:fldCharType="end"/>
        </w:r>
        <w:r w:rsidRPr="00C3509A">
          <w:rPr>
            <w:rStyle w:val="af6"/>
            <w:noProof/>
          </w:rPr>
          <w:fldChar w:fldCharType="end"/>
        </w:r>
      </w:ins>
    </w:p>
    <w:p w14:paraId="6A27BB98" w14:textId="1E5C8456" w:rsidR="006E6EBE" w:rsidRDefault="006E6EBE">
      <w:pPr>
        <w:pStyle w:val="15"/>
        <w:rPr>
          <w:ins w:id="48" w:author="Quan Wen" w:date="2017-06-11T04:09:00Z"/>
          <w:rFonts w:asciiTheme="minorHAnsi" w:eastAsiaTheme="minorEastAsia" w:hAnsiTheme="minorHAnsi" w:cstheme="minorBidi"/>
          <w:bCs w:val="0"/>
          <w:szCs w:val="22"/>
        </w:rPr>
      </w:pPr>
      <w:ins w:id="49" w:author="Quan Wen" w:date="2017-06-11T04:09:00Z">
        <w:r w:rsidRPr="00C3509A">
          <w:rPr>
            <w:rStyle w:val="af6"/>
          </w:rPr>
          <w:fldChar w:fldCharType="begin"/>
        </w:r>
        <w:r w:rsidRPr="00C3509A">
          <w:rPr>
            <w:rStyle w:val="af6"/>
          </w:rPr>
          <w:instrText xml:space="preserve"> </w:instrText>
        </w:r>
        <w:r>
          <w:instrText>HYPERLINK \l "_Toc484917518"</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3</w:t>
        </w:r>
        <w:r w:rsidRPr="00C3509A">
          <w:rPr>
            <w:rStyle w:val="af6"/>
            <w:rFonts w:eastAsia="黑体" w:cs="Arial"/>
          </w:rPr>
          <w:t xml:space="preserve">  CAN</w:t>
        </w:r>
        <w:r w:rsidRPr="00C3509A">
          <w:rPr>
            <w:rStyle w:val="af6"/>
            <w:rFonts w:eastAsia="黑体" w:cs="Arial"/>
          </w:rPr>
          <w:t>总线基本原理</w:t>
        </w:r>
        <w:r>
          <w:rPr>
            <w:webHidden/>
          </w:rPr>
          <w:tab/>
        </w:r>
        <w:r>
          <w:rPr>
            <w:webHidden/>
          </w:rPr>
          <w:fldChar w:fldCharType="begin"/>
        </w:r>
        <w:r>
          <w:rPr>
            <w:webHidden/>
          </w:rPr>
          <w:instrText xml:space="preserve"> PAGEREF _Toc484917518 \h </w:instrText>
        </w:r>
        <w:r>
          <w:rPr>
            <w:webHidden/>
          </w:rPr>
        </w:r>
      </w:ins>
      <w:r>
        <w:rPr>
          <w:webHidden/>
        </w:rPr>
        <w:fldChar w:fldCharType="separate"/>
      </w:r>
      <w:ins w:id="50" w:author="Quan Wen" w:date="2017-06-11T04:09:00Z">
        <w:r>
          <w:rPr>
            <w:webHidden/>
          </w:rPr>
          <w:t>21</w:t>
        </w:r>
        <w:r>
          <w:rPr>
            <w:webHidden/>
          </w:rPr>
          <w:fldChar w:fldCharType="end"/>
        </w:r>
        <w:r w:rsidRPr="00C3509A">
          <w:rPr>
            <w:rStyle w:val="af6"/>
          </w:rPr>
          <w:fldChar w:fldCharType="end"/>
        </w:r>
      </w:ins>
    </w:p>
    <w:p w14:paraId="1154AD22" w14:textId="15A173C2" w:rsidR="006E6EBE" w:rsidRDefault="006E6EBE">
      <w:pPr>
        <w:pStyle w:val="24"/>
        <w:rPr>
          <w:ins w:id="51" w:author="Quan Wen" w:date="2017-06-11T04:09:00Z"/>
          <w:rFonts w:asciiTheme="minorHAnsi" w:eastAsiaTheme="minorEastAsia" w:hAnsiTheme="minorHAnsi" w:cstheme="minorBidi"/>
          <w:szCs w:val="22"/>
          <w:lang w:val="en-US"/>
        </w:rPr>
      </w:pPr>
      <w:ins w:id="52" w:author="Quan Wen" w:date="2017-06-11T04:09:00Z">
        <w:r w:rsidRPr="00C3509A">
          <w:rPr>
            <w:rStyle w:val="af6"/>
          </w:rPr>
          <w:fldChar w:fldCharType="begin"/>
        </w:r>
        <w:r w:rsidRPr="00C3509A">
          <w:rPr>
            <w:rStyle w:val="af6"/>
          </w:rPr>
          <w:instrText xml:space="preserve"> </w:instrText>
        </w:r>
        <w:r>
          <w:instrText>HYPERLINK \l "_Toc484917519"</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3.1</w:t>
        </w:r>
        <w:r w:rsidRPr="00C3509A">
          <w:rPr>
            <w:rStyle w:val="af6"/>
            <w:rFonts w:eastAsia="黑体" w:cs="Arial"/>
          </w:rPr>
          <w:t xml:space="preserve"> </w:t>
        </w:r>
        <w:r w:rsidRPr="00C3509A">
          <w:rPr>
            <w:rStyle w:val="af6"/>
            <w:rFonts w:eastAsia="黑体" w:cs="Arial"/>
          </w:rPr>
          <w:t>现场总线技术</w:t>
        </w:r>
        <w:r>
          <w:rPr>
            <w:webHidden/>
          </w:rPr>
          <w:tab/>
        </w:r>
        <w:r>
          <w:rPr>
            <w:webHidden/>
          </w:rPr>
          <w:fldChar w:fldCharType="begin"/>
        </w:r>
        <w:r>
          <w:rPr>
            <w:webHidden/>
          </w:rPr>
          <w:instrText xml:space="preserve"> PAGEREF _Toc484917519 \h </w:instrText>
        </w:r>
        <w:r>
          <w:rPr>
            <w:webHidden/>
          </w:rPr>
        </w:r>
      </w:ins>
      <w:r>
        <w:rPr>
          <w:webHidden/>
        </w:rPr>
        <w:fldChar w:fldCharType="separate"/>
      </w:r>
      <w:ins w:id="53" w:author="Quan Wen" w:date="2017-06-11T04:09:00Z">
        <w:r>
          <w:rPr>
            <w:webHidden/>
          </w:rPr>
          <w:t>21</w:t>
        </w:r>
        <w:r>
          <w:rPr>
            <w:webHidden/>
          </w:rPr>
          <w:fldChar w:fldCharType="end"/>
        </w:r>
        <w:r w:rsidRPr="00C3509A">
          <w:rPr>
            <w:rStyle w:val="af6"/>
          </w:rPr>
          <w:fldChar w:fldCharType="end"/>
        </w:r>
      </w:ins>
    </w:p>
    <w:p w14:paraId="7882AEF1" w14:textId="179E4590" w:rsidR="006E6EBE" w:rsidRDefault="006E6EBE">
      <w:pPr>
        <w:pStyle w:val="34"/>
        <w:rPr>
          <w:ins w:id="54" w:author="Quan Wen" w:date="2017-06-11T04:09:00Z"/>
          <w:rFonts w:asciiTheme="minorHAnsi" w:eastAsiaTheme="minorEastAsia" w:hAnsiTheme="minorHAnsi" w:cstheme="minorBidi"/>
          <w:noProof/>
          <w:szCs w:val="22"/>
        </w:rPr>
      </w:pPr>
      <w:ins w:id="55" w:author="Quan Wen" w:date="2017-06-11T04:09:00Z">
        <w:r w:rsidRPr="00C3509A">
          <w:rPr>
            <w:rStyle w:val="af6"/>
            <w:noProof/>
          </w:rPr>
          <w:fldChar w:fldCharType="begin"/>
        </w:r>
        <w:r w:rsidRPr="00C3509A">
          <w:rPr>
            <w:rStyle w:val="af6"/>
            <w:noProof/>
          </w:rPr>
          <w:instrText xml:space="preserve"> </w:instrText>
        </w:r>
        <w:r>
          <w:rPr>
            <w:noProof/>
          </w:rPr>
          <w:instrText>HYPERLINK \l "_Toc484917520"</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3.1.1</w:t>
        </w:r>
        <w:r w:rsidRPr="00C3509A">
          <w:rPr>
            <w:rStyle w:val="af6"/>
            <w:rFonts w:cs="Arial"/>
            <w:noProof/>
          </w:rPr>
          <w:t xml:space="preserve"> </w:t>
        </w:r>
        <w:r w:rsidRPr="00C3509A">
          <w:rPr>
            <w:rStyle w:val="af6"/>
            <w:rFonts w:cs="Arial"/>
            <w:noProof/>
          </w:rPr>
          <w:t>现场总线技术概论</w:t>
        </w:r>
        <w:r>
          <w:rPr>
            <w:noProof/>
            <w:webHidden/>
          </w:rPr>
          <w:tab/>
        </w:r>
        <w:r>
          <w:rPr>
            <w:noProof/>
            <w:webHidden/>
          </w:rPr>
          <w:fldChar w:fldCharType="begin"/>
        </w:r>
        <w:r>
          <w:rPr>
            <w:noProof/>
            <w:webHidden/>
          </w:rPr>
          <w:instrText xml:space="preserve"> PAGEREF _Toc484917520 \h </w:instrText>
        </w:r>
        <w:r>
          <w:rPr>
            <w:noProof/>
            <w:webHidden/>
          </w:rPr>
        </w:r>
      </w:ins>
      <w:r>
        <w:rPr>
          <w:noProof/>
          <w:webHidden/>
        </w:rPr>
        <w:fldChar w:fldCharType="separate"/>
      </w:r>
      <w:ins w:id="56" w:author="Quan Wen" w:date="2017-06-11T04:09:00Z">
        <w:r>
          <w:rPr>
            <w:noProof/>
            <w:webHidden/>
          </w:rPr>
          <w:t>21</w:t>
        </w:r>
        <w:r>
          <w:rPr>
            <w:noProof/>
            <w:webHidden/>
          </w:rPr>
          <w:fldChar w:fldCharType="end"/>
        </w:r>
        <w:r w:rsidRPr="00C3509A">
          <w:rPr>
            <w:rStyle w:val="af6"/>
            <w:noProof/>
          </w:rPr>
          <w:fldChar w:fldCharType="end"/>
        </w:r>
      </w:ins>
    </w:p>
    <w:p w14:paraId="487E393A" w14:textId="4C64A40A" w:rsidR="006E6EBE" w:rsidRDefault="006E6EBE">
      <w:pPr>
        <w:pStyle w:val="34"/>
        <w:rPr>
          <w:ins w:id="57" w:author="Quan Wen" w:date="2017-06-11T04:09:00Z"/>
          <w:rFonts w:asciiTheme="minorHAnsi" w:eastAsiaTheme="minorEastAsia" w:hAnsiTheme="minorHAnsi" w:cstheme="minorBidi"/>
          <w:noProof/>
          <w:szCs w:val="22"/>
        </w:rPr>
      </w:pPr>
      <w:ins w:id="58" w:author="Quan Wen" w:date="2017-06-11T04:09:00Z">
        <w:r w:rsidRPr="00C3509A">
          <w:rPr>
            <w:rStyle w:val="af6"/>
            <w:noProof/>
          </w:rPr>
          <w:fldChar w:fldCharType="begin"/>
        </w:r>
        <w:r w:rsidRPr="00C3509A">
          <w:rPr>
            <w:rStyle w:val="af6"/>
            <w:noProof/>
          </w:rPr>
          <w:instrText xml:space="preserve"> </w:instrText>
        </w:r>
        <w:r>
          <w:rPr>
            <w:noProof/>
          </w:rPr>
          <w:instrText>HYPERLINK \l "_Toc484917521"</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3.1.2</w:t>
        </w:r>
        <w:r w:rsidRPr="00C3509A">
          <w:rPr>
            <w:rStyle w:val="af6"/>
            <w:rFonts w:cs="Arial"/>
            <w:noProof/>
          </w:rPr>
          <w:t xml:space="preserve"> </w:t>
        </w:r>
        <w:r w:rsidRPr="00C3509A">
          <w:rPr>
            <w:rStyle w:val="af6"/>
            <w:rFonts w:cs="Arial"/>
            <w:noProof/>
          </w:rPr>
          <w:t>几种现场总线的比较</w:t>
        </w:r>
        <w:r>
          <w:rPr>
            <w:noProof/>
            <w:webHidden/>
          </w:rPr>
          <w:tab/>
        </w:r>
        <w:r>
          <w:rPr>
            <w:noProof/>
            <w:webHidden/>
          </w:rPr>
          <w:fldChar w:fldCharType="begin"/>
        </w:r>
        <w:r>
          <w:rPr>
            <w:noProof/>
            <w:webHidden/>
          </w:rPr>
          <w:instrText xml:space="preserve"> PAGEREF _Toc484917521 \h </w:instrText>
        </w:r>
        <w:r>
          <w:rPr>
            <w:noProof/>
            <w:webHidden/>
          </w:rPr>
        </w:r>
      </w:ins>
      <w:r>
        <w:rPr>
          <w:noProof/>
          <w:webHidden/>
        </w:rPr>
        <w:fldChar w:fldCharType="separate"/>
      </w:r>
      <w:ins w:id="59" w:author="Quan Wen" w:date="2017-06-11T04:09:00Z">
        <w:r>
          <w:rPr>
            <w:noProof/>
            <w:webHidden/>
          </w:rPr>
          <w:t>22</w:t>
        </w:r>
        <w:r>
          <w:rPr>
            <w:noProof/>
            <w:webHidden/>
          </w:rPr>
          <w:fldChar w:fldCharType="end"/>
        </w:r>
        <w:r w:rsidRPr="00C3509A">
          <w:rPr>
            <w:rStyle w:val="af6"/>
            <w:noProof/>
          </w:rPr>
          <w:fldChar w:fldCharType="end"/>
        </w:r>
      </w:ins>
    </w:p>
    <w:p w14:paraId="2D6652A5" w14:textId="21DDBC57" w:rsidR="006E6EBE" w:rsidRDefault="006E6EBE">
      <w:pPr>
        <w:pStyle w:val="24"/>
        <w:rPr>
          <w:ins w:id="60" w:author="Quan Wen" w:date="2017-06-11T04:09:00Z"/>
          <w:rFonts w:asciiTheme="minorHAnsi" w:eastAsiaTheme="minorEastAsia" w:hAnsiTheme="minorHAnsi" w:cstheme="minorBidi"/>
          <w:szCs w:val="22"/>
          <w:lang w:val="en-US"/>
        </w:rPr>
      </w:pPr>
      <w:ins w:id="61" w:author="Quan Wen" w:date="2017-06-11T04:09:00Z">
        <w:r w:rsidRPr="00C3509A">
          <w:rPr>
            <w:rStyle w:val="af6"/>
          </w:rPr>
          <w:fldChar w:fldCharType="begin"/>
        </w:r>
        <w:r w:rsidRPr="00C3509A">
          <w:rPr>
            <w:rStyle w:val="af6"/>
          </w:rPr>
          <w:instrText xml:space="preserve"> </w:instrText>
        </w:r>
        <w:r>
          <w:instrText>HYPERLINK \l "_Toc484917522"</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3.2</w:t>
        </w:r>
        <w:r w:rsidRPr="00C3509A">
          <w:rPr>
            <w:rStyle w:val="af6"/>
            <w:rFonts w:eastAsia="黑体" w:cs="Arial"/>
          </w:rPr>
          <w:t xml:space="preserve"> CAN</w:t>
        </w:r>
        <w:r w:rsidRPr="00C3509A">
          <w:rPr>
            <w:rStyle w:val="af6"/>
            <w:rFonts w:eastAsia="黑体" w:cs="Arial"/>
          </w:rPr>
          <w:t>总线协议</w:t>
        </w:r>
        <w:r>
          <w:rPr>
            <w:webHidden/>
          </w:rPr>
          <w:tab/>
        </w:r>
        <w:r>
          <w:rPr>
            <w:webHidden/>
          </w:rPr>
          <w:fldChar w:fldCharType="begin"/>
        </w:r>
        <w:r>
          <w:rPr>
            <w:webHidden/>
          </w:rPr>
          <w:instrText xml:space="preserve"> PAGEREF _Toc484917522 \h </w:instrText>
        </w:r>
        <w:r>
          <w:rPr>
            <w:webHidden/>
          </w:rPr>
        </w:r>
      </w:ins>
      <w:r>
        <w:rPr>
          <w:webHidden/>
        </w:rPr>
        <w:fldChar w:fldCharType="separate"/>
      </w:r>
      <w:ins w:id="62" w:author="Quan Wen" w:date="2017-06-11T04:09:00Z">
        <w:r>
          <w:rPr>
            <w:webHidden/>
          </w:rPr>
          <w:t>23</w:t>
        </w:r>
        <w:r>
          <w:rPr>
            <w:webHidden/>
          </w:rPr>
          <w:fldChar w:fldCharType="end"/>
        </w:r>
        <w:r w:rsidRPr="00C3509A">
          <w:rPr>
            <w:rStyle w:val="af6"/>
          </w:rPr>
          <w:fldChar w:fldCharType="end"/>
        </w:r>
      </w:ins>
    </w:p>
    <w:p w14:paraId="497D3EFC" w14:textId="3532EF44" w:rsidR="006E6EBE" w:rsidRDefault="006E6EBE">
      <w:pPr>
        <w:pStyle w:val="34"/>
        <w:rPr>
          <w:ins w:id="63" w:author="Quan Wen" w:date="2017-06-11T04:09:00Z"/>
          <w:rFonts w:asciiTheme="minorHAnsi" w:eastAsiaTheme="minorEastAsia" w:hAnsiTheme="minorHAnsi" w:cstheme="minorBidi"/>
          <w:noProof/>
          <w:szCs w:val="22"/>
        </w:rPr>
      </w:pPr>
      <w:ins w:id="64" w:author="Quan Wen" w:date="2017-06-11T04:09:00Z">
        <w:r w:rsidRPr="00C3509A">
          <w:rPr>
            <w:rStyle w:val="af6"/>
            <w:noProof/>
          </w:rPr>
          <w:fldChar w:fldCharType="begin"/>
        </w:r>
        <w:r w:rsidRPr="00C3509A">
          <w:rPr>
            <w:rStyle w:val="af6"/>
            <w:noProof/>
          </w:rPr>
          <w:instrText xml:space="preserve"> </w:instrText>
        </w:r>
        <w:r>
          <w:rPr>
            <w:noProof/>
          </w:rPr>
          <w:instrText>HYPERLINK \l "_Toc484917523"</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3.2.1 CAN</w:t>
        </w:r>
        <w:r w:rsidRPr="00C3509A">
          <w:rPr>
            <w:rStyle w:val="af6"/>
            <w:rFonts w:eastAsia="黑体"/>
            <w:noProof/>
          </w:rPr>
          <w:t>的基本特点</w:t>
        </w:r>
        <w:r>
          <w:rPr>
            <w:noProof/>
            <w:webHidden/>
          </w:rPr>
          <w:tab/>
        </w:r>
        <w:r>
          <w:rPr>
            <w:noProof/>
            <w:webHidden/>
          </w:rPr>
          <w:fldChar w:fldCharType="begin"/>
        </w:r>
        <w:r>
          <w:rPr>
            <w:noProof/>
            <w:webHidden/>
          </w:rPr>
          <w:instrText xml:space="preserve"> PAGEREF _Toc484917523 \h </w:instrText>
        </w:r>
        <w:r>
          <w:rPr>
            <w:noProof/>
            <w:webHidden/>
          </w:rPr>
        </w:r>
      </w:ins>
      <w:r>
        <w:rPr>
          <w:noProof/>
          <w:webHidden/>
        </w:rPr>
        <w:fldChar w:fldCharType="separate"/>
      </w:r>
      <w:ins w:id="65" w:author="Quan Wen" w:date="2017-06-11T04:09:00Z">
        <w:r>
          <w:rPr>
            <w:noProof/>
            <w:webHidden/>
          </w:rPr>
          <w:t>23</w:t>
        </w:r>
        <w:r>
          <w:rPr>
            <w:noProof/>
            <w:webHidden/>
          </w:rPr>
          <w:fldChar w:fldCharType="end"/>
        </w:r>
        <w:r w:rsidRPr="00C3509A">
          <w:rPr>
            <w:rStyle w:val="af6"/>
            <w:noProof/>
          </w:rPr>
          <w:fldChar w:fldCharType="end"/>
        </w:r>
      </w:ins>
    </w:p>
    <w:p w14:paraId="64E6287B" w14:textId="2CB45376" w:rsidR="006E6EBE" w:rsidRDefault="006E6EBE">
      <w:pPr>
        <w:pStyle w:val="34"/>
        <w:rPr>
          <w:ins w:id="66" w:author="Quan Wen" w:date="2017-06-11T04:09:00Z"/>
          <w:rFonts w:asciiTheme="minorHAnsi" w:eastAsiaTheme="minorEastAsia" w:hAnsiTheme="minorHAnsi" w:cstheme="minorBidi"/>
          <w:noProof/>
          <w:szCs w:val="22"/>
        </w:rPr>
      </w:pPr>
      <w:ins w:id="67" w:author="Quan Wen" w:date="2017-06-11T04:09:00Z">
        <w:r w:rsidRPr="00C3509A">
          <w:rPr>
            <w:rStyle w:val="af6"/>
            <w:noProof/>
          </w:rPr>
          <w:fldChar w:fldCharType="begin"/>
        </w:r>
        <w:r w:rsidRPr="00C3509A">
          <w:rPr>
            <w:rStyle w:val="af6"/>
            <w:noProof/>
          </w:rPr>
          <w:instrText xml:space="preserve"> </w:instrText>
        </w:r>
        <w:r>
          <w:rPr>
            <w:noProof/>
          </w:rPr>
          <w:instrText>HYPERLINK \l "_Toc484917524"</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3.2.2 CAN</w:t>
        </w:r>
        <w:r w:rsidRPr="00C3509A">
          <w:rPr>
            <w:rStyle w:val="af6"/>
            <w:rFonts w:eastAsia="黑体"/>
            <w:noProof/>
          </w:rPr>
          <w:t>的发展前景</w:t>
        </w:r>
        <w:r>
          <w:rPr>
            <w:noProof/>
            <w:webHidden/>
          </w:rPr>
          <w:tab/>
        </w:r>
        <w:r>
          <w:rPr>
            <w:noProof/>
            <w:webHidden/>
          </w:rPr>
          <w:fldChar w:fldCharType="begin"/>
        </w:r>
        <w:r>
          <w:rPr>
            <w:noProof/>
            <w:webHidden/>
          </w:rPr>
          <w:instrText xml:space="preserve"> PAGEREF _Toc484917524 \h </w:instrText>
        </w:r>
        <w:r>
          <w:rPr>
            <w:noProof/>
            <w:webHidden/>
          </w:rPr>
        </w:r>
      </w:ins>
      <w:r>
        <w:rPr>
          <w:noProof/>
          <w:webHidden/>
        </w:rPr>
        <w:fldChar w:fldCharType="separate"/>
      </w:r>
      <w:ins w:id="68" w:author="Quan Wen" w:date="2017-06-11T04:09:00Z">
        <w:r>
          <w:rPr>
            <w:noProof/>
            <w:webHidden/>
          </w:rPr>
          <w:t>24</w:t>
        </w:r>
        <w:r>
          <w:rPr>
            <w:noProof/>
            <w:webHidden/>
          </w:rPr>
          <w:fldChar w:fldCharType="end"/>
        </w:r>
        <w:r w:rsidRPr="00C3509A">
          <w:rPr>
            <w:rStyle w:val="af6"/>
            <w:noProof/>
          </w:rPr>
          <w:fldChar w:fldCharType="end"/>
        </w:r>
      </w:ins>
    </w:p>
    <w:p w14:paraId="6CABD5D7" w14:textId="3A26DD16" w:rsidR="006E6EBE" w:rsidRDefault="006E6EBE">
      <w:pPr>
        <w:pStyle w:val="34"/>
        <w:rPr>
          <w:ins w:id="69" w:author="Quan Wen" w:date="2017-06-11T04:09:00Z"/>
          <w:rFonts w:asciiTheme="minorHAnsi" w:eastAsiaTheme="minorEastAsia" w:hAnsiTheme="minorHAnsi" w:cstheme="minorBidi"/>
          <w:noProof/>
          <w:szCs w:val="22"/>
        </w:rPr>
      </w:pPr>
      <w:ins w:id="70" w:author="Quan Wen" w:date="2017-06-11T04:09:00Z">
        <w:r w:rsidRPr="00C3509A">
          <w:rPr>
            <w:rStyle w:val="af6"/>
            <w:noProof/>
          </w:rPr>
          <w:fldChar w:fldCharType="begin"/>
        </w:r>
        <w:r w:rsidRPr="00C3509A">
          <w:rPr>
            <w:rStyle w:val="af6"/>
            <w:noProof/>
          </w:rPr>
          <w:instrText xml:space="preserve"> </w:instrText>
        </w:r>
        <w:r>
          <w:rPr>
            <w:noProof/>
          </w:rPr>
          <w:instrText>HYPERLINK \l "_Toc484917525"</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3.2.3 CAN</w:t>
        </w:r>
        <w:r w:rsidRPr="00C3509A">
          <w:rPr>
            <w:rStyle w:val="af6"/>
            <w:rFonts w:eastAsia="黑体"/>
            <w:noProof/>
          </w:rPr>
          <w:t>的分层结构</w:t>
        </w:r>
        <w:r>
          <w:rPr>
            <w:noProof/>
            <w:webHidden/>
          </w:rPr>
          <w:tab/>
        </w:r>
        <w:r>
          <w:rPr>
            <w:noProof/>
            <w:webHidden/>
          </w:rPr>
          <w:fldChar w:fldCharType="begin"/>
        </w:r>
        <w:r>
          <w:rPr>
            <w:noProof/>
            <w:webHidden/>
          </w:rPr>
          <w:instrText xml:space="preserve"> PAGEREF _Toc484917525 \h </w:instrText>
        </w:r>
        <w:r>
          <w:rPr>
            <w:noProof/>
            <w:webHidden/>
          </w:rPr>
        </w:r>
      </w:ins>
      <w:r>
        <w:rPr>
          <w:noProof/>
          <w:webHidden/>
        </w:rPr>
        <w:fldChar w:fldCharType="separate"/>
      </w:r>
      <w:ins w:id="71" w:author="Quan Wen" w:date="2017-06-11T04:09:00Z">
        <w:r>
          <w:rPr>
            <w:noProof/>
            <w:webHidden/>
          </w:rPr>
          <w:t>24</w:t>
        </w:r>
        <w:r>
          <w:rPr>
            <w:noProof/>
            <w:webHidden/>
          </w:rPr>
          <w:fldChar w:fldCharType="end"/>
        </w:r>
        <w:r w:rsidRPr="00C3509A">
          <w:rPr>
            <w:rStyle w:val="af6"/>
            <w:noProof/>
          </w:rPr>
          <w:fldChar w:fldCharType="end"/>
        </w:r>
      </w:ins>
    </w:p>
    <w:p w14:paraId="17378D2C" w14:textId="52C8101D" w:rsidR="006E6EBE" w:rsidRDefault="006E6EBE">
      <w:pPr>
        <w:pStyle w:val="34"/>
        <w:rPr>
          <w:ins w:id="72" w:author="Quan Wen" w:date="2017-06-11T04:09:00Z"/>
          <w:rFonts w:asciiTheme="minorHAnsi" w:eastAsiaTheme="minorEastAsia" w:hAnsiTheme="minorHAnsi" w:cstheme="minorBidi"/>
          <w:noProof/>
          <w:szCs w:val="22"/>
        </w:rPr>
      </w:pPr>
      <w:ins w:id="73" w:author="Quan Wen" w:date="2017-06-11T04:09:00Z">
        <w:r w:rsidRPr="00C3509A">
          <w:rPr>
            <w:rStyle w:val="af6"/>
            <w:noProof/>
          </w:rPr>
          <w:fldChar w:fldCharType="begin"/>
        </w:r>
        <w:r w:rsidRPr="00C3509A">
          <w:rPr>
            <w:rStyle w:val="af6"/>
            <w:noProof/>
          </w:rPr>
          <w:instrText xml:space="preserve"> </w:instrText>
        </w:r>
        <w:r>
          <w:rPr>
            <w:noProof/>
          </w:rPr>
          <w:instrText>HYPERLINK \l "_Toc484917526"</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 xml:space="preserve">3.2.4 </w:t>
        </w:r>
        <w:r w:rsidRPr="00C3509A">
          <w:rPr>
            <w:rStyle w:val="af6"/>
            <w:rFonts w:eastAsia="黑体"/>
            <w:noProof/>
          </w:rPr>
          <w:t>物理层</w:t>
        </w:r>
        <w:r>
          <w:rPr>
            <w:noProof/>
            <w:webHidden/>
          </w:rPr>
          <w:tab/>
        </w:r>
        <w:r>
          <w:rPr>
            <w:noProof/>
            <w:webHidden/>
          </w:rPr>
          <w:fldChar w:fldCharType="begin"/>
        </w:r>
        <w:r>
          <w:rPr>
            <w:noProof/>
            <w:webHidden/>
          </w:rPr>
          <w:instrText xml:space="preserve"> PAGEREF _Toc484917526 \h </w:instrText>
        </w:r>
        <w:r>
          <w:rPr>
            <w:noProof/>
            <w:webHidden/>
          </w:rPr>
        </w:r>
      </w:ins>
      <w:r>
        <w:rPr>
          <w:noProof/>
          <w:webHidden/>
        </w:rPr>
        <w:fldChar w:fldCharType="separate"/>
      </w:r>
      <w:ins w:id="74" w:author="Quan Wen" w:date="2017-06-11T04:09:00Z">
        <w:r>
          <w:rPr>
            <w:noProof/>
            <w:webHidden/>
          </w:rPr>
          <w:t>26</w:t>
        </w:r>
        <w:r>
          <w:rPr>
            <w:noProof/>
            <w:webHidden/>
          </w:rPr>
          <w:fldChar w:fldCharType="end"/>
        </w:r>
        <w:r w:rsidRPr="00C3509A">
          <w:rPr>
            <w:rStyle w:val="af6"/>
            <w:noProof/>
          </w:rPr>
          <w:fldChar w:fldCharType="end"/>
        </w:r>
      </w:ins>
    </w:p>
    <w:p w14:paraId="492F9266" w14:textId="0549CB22" w:rsidR="006E6EBE" w:rsidRDefault="006E6EBE">
      <w:pPr>
        <w:pStyle w:val="34"/>
        <w:rPr>
          <w:ins w:id="75" w:author="Quan Wen" w:date="2017-06-11T04:09:00Z"/>
          <w:rFonts w:asciiTheme="minorHAnsi" w:eastAsiaTheme="minorEastAsia" w:hAnsiTheme="minorHAnsi" w:cstheme="minorBidi"/>
          <w:noProof/>
          <w:szCs w:val="22"/>
        </w:rPr>
      </w:pPr>
      <w:ins w:id="76" w:author="Quan Wen" w:date="2017-06-11T04:09:00Z">
        <w:r w:rsidRPr="00C3509A">
          <w:rPr>
            <w:rStyle w:val="af6"/>
            <w:noProof/>
          </w:rPr>
          <w:fldChar w:fldCharType="begin"/>
        </w:r>
        <w:r w:rsidRPr="00C3509A">
          <w:rPr>
            <w:rStyle w:val="af6"/>
            <w:noProof/>
          </w:rPr>
          <w:instrText xml:space="preserve"> </w:instrText>
        </w:r>
        <w:r>
          <w:rPr>
            <w:noProof/>
          </w:rPr>
          <w:instrText>HYPERLINK \l "_Toc484917527"</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 xml:space="preserve">3.2.5 </w:t>
        </w:r>
        <w:r w:rsidRPr="00C3509A">
          <w:rPr>
            <w:rStyle w:val="af6"/>
            <w:rFonts w:eastAsia="黑体"/>
            <w:noProof/>
          </w:rPr>
          <w:t>数据链路层</w:t>
        </w:r>
        <w:r>
          <w:rPr>
            <w:noProof/>
            <w:webHidden/>
          </w:rPr>
          <w:tab/>
        </w:r>
        <w:r>
          <w:rPr>
            <w:noProof/>
            <w:webHidden/>
          </w:rPr>
          <w:fldChar w:fldCharType="begin"/>
        </w:r>
        <w:r>
          <w:rPr>
            <w:noProof/>
            <w:webHidden/>
          </w:rPr>
          <w:instrText xml:space="preserve"> PAGEREF _Toc484917527 \h </w:instrText>
        </w:r>
        <w:r>
          <w:rPr>
            <w:noProof/>
            <w:webHidden/>
          </w:rPr>
        </w:r>
      </w:ins>
      <w:r>
        <w:rPr>
          <w:noProof/>
          <w:webHidden/>
        </w:rPr>
        <w:fldChar w:fldCharType="separate"/>
      </w:r>
      <w:ins w:id="77" w:author="Quan Wen" w:date="2017-06-11T04:09:00Z">
        <w:r>
          <w:rPr>
            <w:noProof/>
            <w:webHidden/>
          </w:rPr>
          <w:t>26</w:t>
        </w:r>
        <w:r>
          <w:rPr>
            <w:noProof/>
            <w:webHidden/>
          </w:rPr>
          <w:fldChar w:fldCharType="end"/>
        </w:r>
        <w:r w:rsidRPr="00C3509A">
          <w:rPr>
            <w:rStyle w:val="af6"/>
            <w:noProof/>
          </w:rPr>
          <w:fldChar w:fldCharType="end"/>
        </w:r>
      </w:ins>
    </w:p>
    <w:p w14:paraId="41101C7C" w14:textId="175C5EB8" w:rsidR="006E6EBE" w:rsidRDefault="006E6EBE">
      <w:pPr>
        <w:pStyle w:val="34"/>
        <w:rPr>
          <w:ins w:id="78" w:author="Quan Wen" w:date="2017-06-11T04:09:00Z"/>
          <w:rFonts w:asciiTheme="minorHAnsi" w:eastAsiaTheme="minorEastAsia" w:hAnsiTheme="minorHAnsi" w:cstheme="minorBidi"/>
          <w:noProof/>
          <w:szCs w:val="22"/>
        </w:rPr>
      </w:pPr>
      <w:ins w:id="79" w:author="Quan Wen" w:date="2017-06-11T04:09:00Z">
        <w:r w:rsidRPr="00C3509A">
          <w:rPr>
            <w:rStyle w:val="af6"/>
            <w:noProof/>
          </w:rPr>
          <w:fldChar w:fldCharType="begin"/>
        </w:r>
        <w:r w:rsidRPr="00C3509A">
          <w:rPr>
            <w:rStyle w:val="af6"/>
            <w:noProof/>
          </w:rPr>
          <w:instrText xml:space="preserve"> </w:instrText>
        </w:r>
        <w:r>
          <w:rPr>
            <w:noProof/>
          </w:rPr>
          <w:instrText>HYPERLINK \l "_Toc484917528"</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 xml:space="preserve">3.2.6 </w:t>
        </w:r>
        <w:r w:rsidRPr="00C3509A">
          <w:rPr>
            <w:rStyle w:val="af6"/>
            <w:rFonts w:eastAsia="黑体"/>
            <w:noProof/>
          </w:rPr>
          <w:t>传输与滤波</w:t>
        </w:r>
        <w:r>
          <w:rPr>
            <w:noProof/>
            <w:webHidden/>
          </w:rPr>
          <w:tab/>
        </w:r>
        <w:r>
          <w:rPr>
            <w:noProof/>
            <w:webHidden/>
          </w:rPr>
          <w:fldChar w:fldCharType="begin"/>
        </w:r>
        <w:r>
          <w:rPr>
            <w:noProof/>
            <w:webHidden/>
          </w:rPr>
          <w:instrText xml:space="preserve"> PAGEREF _Toc484917528 \h </w:instrText>
        </w:r>
        <w:r>
          <w:rPr>
            <w:noProof/>
            <w:webHidden/>
          </w:rPr>
        </w:r>
      </w:ins>
      <w:r>
        <w:rPr>
          <w:noProof/>
          <w:webHidden/>
        </w:rPr>
        <w:fldChar w:fldCharType="separate"/>
      </w:r>
      <w:ins w:id="80" w:author="Quan Wen" w:date="2017-06-11T04:09:00Z">
        <w:r>
          <w:rPr>
            <w:noProof/>
            <w:webHidden/>
          </w:rPr>
          <w:t>30</w:t>
        </w:r>
        <w:r>
          <w:rPr>
            <w:noProof/>
            <w:webHidden/>
          </w:rPr>
          <w:fldChar w:fldCharType="end"/>
        </w:r>
        <w:r w:rsidRPr="00C3509A">
          <w:rPr>
            <w:rStyle w:val="af6"/>
            <w:noProof/>
          </w:rPr>
          <w:fldChar w:fldCharType="end"/>
        </w:r>
      </w:ins>
    </w:p>
    <w:p w14:paraId="22219B30" w14:textId="4EE5D80F" w:rsidR="006E6EBE" w:rsidRDefault="006E6EBE">
      <w:pPr>
        <w:pStyle w:val="34"/>
        <w:rPr>
          <w:ins w:id="81" w:author="Quan Wen" w:date="2017-06-11T04:09:00Z"/>
          <w:rFonts w:asciiTheme="minorHAnsi" w:eastAsiaTheme="minorEastAsia" w:hAnsiTheme="minorHAnsi" w:cstheme="minorBidi"/>
          <w:noProof/>
          <w:szCs w:val="22"/>
        </w:rPr>
      </w:pPr>
      <w:ins w:id="82" w:author="Quan Wen" w:date="2017-06-11T04:09:00Z">
        <w:r w:rsidRPr="00C3509A">
          <w:rPr>
            <w:rStyle w:val="af6"/>
            <w:noProof/>
          </w:rPr>
          <w:fldChar w:fldCharType="begin"/>
        </w:r>
        <w:r w:rsidRPr="00C3509A">
          <w:rPr>
            <w:rStyle w:val="af6"/>
            <w:noProof/>
          </w:rPr>
          <w:instrText xml:space="preserve"> </w:instrText>
        </w:r>
        <w:r>
          <w:rPr>
            <w:noProof/>
          </w:rPr>
          <w:instrText>HYPERLINK \l "_Toc484917529"</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rFonts w:eastAsia="黑体"/>
            <w:noProof/>
          </w:rPr>
          <w:t xml:space="preserve">3.2.7 </w:t>
        </w:r>
        <w:r w:rsidRPr="00C3509A">
          <w:rPr>
            <w:rStyle w:val="af6"/>
            <w:rFonts w:eastAsia="黑体"/>
            <w:noProof/>
          </w:rPr>
          <w:t>错误处理</w:t>
        </w:r>
        <w:r>
          <w:rPr>
            <w:noProof/>
            <w:webHidden/>
          </w:rPr>
          <w:tab/>
        </w:r>
        <w:r>
          <w:rPr>
            <w:noProof/>
            <w:webHidden/>
          </w:rPr>
          <w:fldChar w:fldCharType="begin"/>
        </w:r>
        <w:r>
          <w:rPr>
            <w:noProof/>
            <w:webHidden/>
          </w:rPr>
          <w:instrText xml:space="preserve"> PAGEREF _Toc484917529 \h </w:instrText>
        </w:r>
        <w:r>
          <w:rPr>
            <w:noProof/>
            <w:webHidden/>
          </w:rPr>
        </w:r>
      </w:ins>
      <w:r>
        <w:rPr>
          <w:noProof/>
          <w:webHidden/>
        </w:rPr>
        <w:fldChar w:fldCharType="separate"/>
      </w:r>
      <w:ins w:id="83" w:author="Quan Wen" w:date="2017-06-11T04:09:00Z">
        <w:r>
          <w:rPr>
            <w:noProof/>
            <w:webHidden/>
          </w:rPr>
          <w:t>30</w:t>
        </w:r>
        <w:r>
          <w:rPr>
            <w:noProof/>
            <w:webHidden/>
          </w:rPr>
          <w:fldChar w:fldCharType="end"/>
        </w:r>
        <w:r w:rsidRPr="00C3509A">
          <w:rPr>
            <w:rStyle w:val="af6"/>
            <w:noProof/>
          </w:rPr>
          <w:fldChar w:fldCharType="end"/>
        </w:r>
      </w:ins>
    </w:p>
    <w:p w14:paraId="7E4B479E" w14:textId="76AC3141" w:rsidR="006E6EBE" w:rsidRDefault="006E6EBE">
      <w:pPr>
        <w:pStyle w:val="15"/>
        <w:rPr>
          <w:ins w:id="84" w:author="Quan Wen" w:date="2017-06-11T04:09:00Z"/>
          <w:rFonts w:asciiTheme="minorHAnsi" w:eastAsiaTheme="minorEastAsia" w:hAnsiTheme="minorHAnsi" w:cstheme="minorBidi"/>
          <w:bCs w:val="0"/>
          <w:szCs w:val="22"/>
        </w:rPr>
      </w:pPr>
      <w:ins w:id="85" w:author="Quan Wen" w:date="2017-06-11T04:09:00Z">
        <w:r w:rsidRPr="00C3509A">
          <w:rPr>
            <w:rStyle w:val="af6"/>
          </w:rPr>
          <w:fldChar w:fldCharType="begin"/>
        </w:r>
        <w:r w:rsidRPr="00C3509A">
          <w:rPr>
            <w:rStyle w:val="af6"/>
          </w:rPr>
          <w:instrText xml:space="preserve"> </w:instrText>
        </w:r>
        <w:r>
          <w:instrText>HYPERLINK \l "_Toc484917530"</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4</w:t>
        </w:r>
        <w:r w:rsidRPr="00C3509A">
          <w:rPr>
            <w:rStyle w:val="af6"/>
            <w:rFonts w:eastAsia="黑体" w:cs="Arial"/>
          </w:rPr>
          <w:t xml:space="preserve">  </w:t>
        </w:r>
        <w:r w:rsidRPr="00C3509A">
          <w:rPr>
            <w:rStyle w:val="af6"/>
            <w:rFonts w:eastAsia="黑体" w:cs="Arial"/>
          </w:rPr>
          <w:t>基于</w:t>
        </w:r>
        <w:r w:rsidRPr="00C3509A">
          <w:rPr>
            <w:rStyle w:val="af6"/>
            <w:rFonts w:eastAsia="黑体" w:cs="Arial"/>
          </w:rPr>
          <w:t>CAN</w:t>
        </w:r>
        <w:r w:rsidRPr="00C3509A">
          <w:rPr>
            <w:rStyle w:val="af6"/>
            <w:rFonts w:eastAsia="黑体" w:cs="Arial"/>
          </w:rPr>
          <w:t>总线的列车制动控制网络系统方案设计</w:t>
        </w:r>
        <w:r>
          <w:rPr>
            <w:webHidden/>
          </w:rPr>
          <w:tab/>
        </w:r>
        <w:r>
          <w:rPr>
            <w:webHidden/>
          </w:rPr>
          <w:fldChar w:fldCharType="begin"/>
        </w:r>
        <w:r>
          <w:rPr>
            <w:webHidden/>
          </w:rPr>
          <w:instrText xml:space="preserve"> PAGEREF _Toc484917530 \h </w:instrText>
        </w:r>
        <w:r>
          <w:rPr>
            <w:webHidden/>
          </w:rPr>
        </w:r>
      </w:ins>
      <w:r>
        <w:rPr>
          <w:webHidden/>
        </w:rPr>
        <w:fldChar w:fldCharType="separate"/>
      </w:r>
      <w:ins w:id="86" w:author="Quan Wen" w:date="2017-06-11T04:09:00Z">
        <w:r>
          <w:rPr>
            <w:webHidden/>
          </w:rPr>
          <w:t>32</w:t>
        </w:r>
        <w:r>
          <w:rPr>
            <w:webHidden/>
          </w:rPr>
          <w:fldChar w:fldCharType="end"/>
        </w:r>
        <w:r w:rsidRPr="00C3509A">
          <w:rPr>
            <w:rStyle w:val="af6"/>
          </w:rPr>
          <w:fldChar w:fldCharType="end"/>
        </w:r>
      </w:ins>
    </w:p>
    <w:p w14:paraId="290767AB" w14:textId="3D053726" w:rsidR="006E6EBE" w:rsidRDefault="006E6EBE">
      <w:pPr>
        <w:pStyle w:val="24"/>
        <w:rPr>
          <w:ins w:id="87" w:author="Quan Wen" w:date="2017-06-11T04:09:00Z"/>
          <w:rFonts w:asciiTheme="minorHAnsi" w:eastAsiaTheme="minorEastAsia" w:hAnsiTheme="minorHAnsi" w:cstheme="minorBidi"/>
          <w:szCs w:val="22"/>
          <w:lang w:val="en-US"/>
        </w:rPr>
      </w:pPr>
      <w:ins w:id="88" w:author="Quan Wen" w:date="2017-06-11T04:09:00Z">
        <w:r w:rsidRPr="00C3509A">
          <w:rPr>
            <w:rStyle w:val="af6"/>
          </w:rPr>
          <w:fldChar w:fldCharType="begin"/>
        </w:r>
        <w:r w:rsidRPr="00C3509A">
          <w:rPr>
            <w:rStyle w:val="af6"/>
          </w:rPr>
          <w:instrText xml:space="preserve"> </w:instrText>
        </w:r>
        <w:r>
          <w:instrText>HYPERLINK \l "_Toc484917531"</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4.1 </w:t>
        </w:r>
        <w:r w:rsidRPr="00C3509A">
          <w:rPr>
            <w:rStyle w:val="af6"/>
            <w:rFonts w:eastAsia="黑体"/>
          </w:rPr>
          <w:t>系统整体组成及其功能分析</w:t>
        </w:r>
        <w:r>
          <w:rPr>
            <w:webHidden/>
          </w:rPr>
          <w:tab/>
        </w:r>
        <w:r>
          <w:rPr>
            <w:webHidden/>
          </w:rPr>
          <w:fldChar w:fldCharType="begin"/>
        </w:r>
        <w:r>
          <w:rPr>
            <w:webHidden/>
          </w:rPr>
          <w:instrText xml:space="preserve"> PAGEREF _Toc484917531 \h </w:instrText>
        </w:r>
        <w:r>
          <w:rPr>
            <w:webHidden/>
          </w:rPr>
        </w:r>
      </w:ins>
      <w:r>
        <w:rPr>
          <w:webHidden/>
        </w:rPr>
        <w:fldChar w:fldCharType="separate"/>
      </w:r>
      <w:ins w:id="89" w:author="Quan Wen" w:date="2017-06-11T04:09:00Z">
        <w:r>
          <w:rPr>
            <w:webHidden/>
          </w:rPr>
          <w:t>32</w:t>
        </w:r>
        <w:r>
          <w:rPr>
            <w:webHidden/>
          </w:rPr>
          <w:fldChar w:fldCharType="end"/>
        </w:r>
        <w:r w:rsidRPr="00C3509A">
          <w:rPr>
            <w:rStyle w:val="af6"/>
          </w:rPr>
          <w:fldChar w:fldCharType="end"/>
        </w:r>
      </w:ins>
    </w:p>
    <w:p w14:paraId="1C20DAEC" w14:textId="78FF00E2" w:rsidR="006E6EBE" w:rsidRDefault="006E6EBE">
      <w:pPr>
        <w:pStyle w:val="24"/>
        <w:rPr>
          <w:ins w:id="90" w:author="Quan Wen" w:date="2017-06-11T04:09:00Z"/>
          <w:rFonts w:asciiTheme="minorHAnsi" w:eastAsiaTheme="minorEastAsia" w:hAnsiTheme="minorHAnsi" w:cstheme="minorBidi"/>
          <w:szCs w:val="22"/>
          <w:lang w:val="en-US"/>
        </w:rPr>
      </w:pPr>
      <w:ins w:id="91" w:author="Quan Wen" w:date="2017-06-11T04:09:00Z">
        <w:r w:rsidRPr="00C3509A">
          <w:rPr>
            <w:rStyle w:val="af6"/>
          </w:rPr>
          <w:fldChar w:fldCharType="begin"/>
        </w:r>
        <w:r w:rsidRPr="00C3509A">
          <w:rPr>
            <w:rStyle w:val="af6"/>
          </w:rPr>
          <w:instrText xml:space="preserve"> </w:instrText>
        </w:r>
        <w:r>
          <w:instrText>HYPERLINK \l "_Toc484917532"</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4.2</w:t>
        </w:r>
        <w:r w:rsidRPr="00C3509A">
          <w:rPr>
            <w:rStyle w:val="af6"/>
            <w:rFonts w:eastAsia="黑体" w:cs="Arial"/>
          </w:rPr>
          <w:t xml:space="preserve"> </w:t>
        </w:r>
        <w:r w:rsidRPr="00C3509A">
          <w:rPr>
            <w:rStyle w:val="af6"/>
            <w:rFonts w:eastAsia="黑体" w:cs="Arial"/>
          </w:rPr>
          <w:t>网络控制系统总体方案设计</w:t>
        </w:r>
        <w:r>
          <w:rPr>
            <w:webHidden/>
          </w:rPr>
          <w:tab/>
        </w:r>
        <w:r>
          <w:rPr>
            <w:webHidden/>
          </w:rPr>
          <w:fldChar w:fldCharType="begin"/>
        </w:r>
        <w:r>
          <w:rPr>
            <w:webHidden/>
          </w:rPr>
          <w:instrText xml:space="preserve"> PAGEREF _Toc484917532 \h </w:instrText>
        </w:r>
        <w:r>
          <w:rPr>
            <w:webHidden/>
          </w:rPr>
        </w:r>
      </w:ins>
      <w:r>
        <w:rPr>
          <w:webHidden/>
        </w:rPr>
        <w:fldChar w:fldCharType="separate"/>
      </w:r>
      <w:ins w:id="92" w:author="Quan Wen" w:date="2017-06-11T04:09:00Z">
        <w:r>
          <w:rPr>
            <w:webHidden/>
          </w:rPr>
          <w:t>32</w:t>
        </w:r>
        <w:r>
          <w:rPr>
            <w:webHidden/>
          </w:rPr>
          <w:fldChar w:fldCharType="end"/>
        </w:r>
        <w:r w:rsidRPr="00C3509A">
          <w:rPr>
            <w:rStyle w:val="af6"/>
          </w:rPr>
          <w:fldChar w:fldCharType="end"/>
        </w:r>
      </w:ins>
    </w:p>
    <w:p w14:paraId="337B545F" w14:textId="3DB951F6" w:rsidR="006E6EBE" w:rsidRDefault="006E6EBE">
      <w:pPr>
        <w:pStyle w:val="24"/>
        <w:rPr>
          <w:ins w:id="93" w:author="Quan Wen" w:date="2017-06-11T04:09:00Z"/>
          <w:rFonts w:asciiTheme="minorHAnsi" w:eastAsiaTheme="minorEastAsia" w:hAnsiTheme="minorHAnsi" w:cstheme="minorBidi"/>
          <w:szCs w:val="22"/>
          <w:lang w:val="en-US"/>
        </w:rPr>
      </w:pPr>
      <w:ins w:id="94" w:author="Quan Wen" w:date="2017-06-11T04:09:00Z">
        <w:r w:rsidRPr="00C3509A">
          <w:rPr>
            <w:rStyle w:val="af6"/>
          </w:rPr>
          <w:fldChar w:fldCharType="begin"/>
        </w:r>
        <w:r w:rsidRPr="00C3509A">
          <w:rPr>
            <w:rStyle w:val="af6"/>
          </w:rPr>
          <w:instrText xml:space="preserve"> </w:instrText>
        </w:r>
        <w:r>
          <w:instrText>HYPERLINK \l "_Toc484917533"</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4.3 </w:t>
        </w:r>
        <w:r w:rsidRPr="00C3509A">
          <w:rPr>
            <w:rStyle w:val="af6"/>
            <w:rFonts w:eastAsia="黑体"/>
          </w:rPr>
          <w:t>网络通信报文类型及其优先级设计</w:t>
        </w:r>
        <w:r>
          <w:rPr>
            <w:webHidden/>
          </w:rPr>
          <w:tab/>
        </w:r>
        <w:r>
          <w:rPr>
            <w:webHidden/>
          </w:rPr>
          <w:fldChar w:fldCharType="begin"/>
        </w:r>
        <w:r>
          <w:rPr>
            <w:webHidden/>
          </w:rPr>
          <w:instrText xml:space="preserve"> PAGEREF _Toc484917533 \h </w:instrText>
        </w:r>
        <w:r>
          <w:rPr>
            <w:webHidden/>
          </w:rPr>
        </w:r>
      </w:ins>
      <w:r>
        <w:rPr>
          <w:webHidden/>
        </w:rPr>
        <w:fldChar w:fldCharType="separate"/>
      </w:r>
      <w:ins w:id="95" w:author="Quan Wen" w:date="2017-06-11T04:09:00Z">
        <w:r>
          <w:rPr>
            <w:webHidden/>
          </w:rPr>
          <w:t>33</w:t>
        </w:r>
        <w:r>
          <w:rPr>
            <w:webHidden/>
          </w:rPr>
          <w:fldChar w:fldCharType="end"/>
        </w:r>
        <w:r w:rsidRPr="00C3509A">
          <w:rPr>
            <w:rStyle w:val="af6"/>
          </w:rPr>
          <w:fldChar w:fldCharType="end"/>
        </w:r>
      </w:ins>
    </w:p>
    <w:p w14:paraId="1D6082AD" w14:textId="00F91012" w:rsidR="006E6EBE" w:rsidRDefault="006E6EBE">
      <w:pPr>
        <w:pStyle w:val="24"/>
        <w:rPr>
          <w:ins w:id="96" w:author="Quan Wen" w:date="2017-06-11T04:09:00Z"/>
          <w:rFonts w:asciiTheme="minorHAnsi" w:eastAsiaTheme="minorEastAsia" w:hAnsiTheme="minorHAnsi" w:cstheme="minorBidi"/>
          <w:szCs w:val="22"/>
          <w:lang w:val="en-US"/>
        </w:rPr>
      </w:pPr>
      <w:ins w:id="97" w:author="Quan Wen" w:date="2017-06-11T04:09:00Z">
        <w:r w:rsidRPr="00C3509A">
          <w:rPr>
            <w:rStyle w:val="af6"/>
          </w:rPr>
          <w:fldChar w:fldCharType="begin"/>
        </w:r>
        <w:r w:rsidRPr="00C3509A">
          <w:rPr>
            <w:rStyle w:val="af6"/>
          </w:rPr>
          <w:instrText xml:space="preserve"> </w:instrText>
        </w:r>
        <w:r>
          <w:instrText>HYPERLINK \l "_Toc484917534"</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4.3.1</w:t>
        </w:r>
        <w:r w:rsidRPr="00C3509A">
          <w:rPr>
            <w:rStyle w:val="af6"/>
            <w:rFonts w:eastAsia="黑体"/>
          </w:rPr>
          <w:t>各节点优先级划分</w:t>
        </w:r>
        <w:r>
          <w:rPr>
            <w:webHidden/>
          </w:rPr>
          <w:tab/>
        </w:r>
        <w:r>
          <w:rPr>
            <w:webHidden/>
          </w:rPr>
          <w:fldChar w:fldCharType="begin"/>
        </w:r>
        <w:r>
          <w:rPr>
            <w:webHidden/>
          </w:rPr>
          <w:instrText xml:space="preserve"> PAGEREF _Toc484917534 \h </w:instrText>
        </w:r>
        <w:r>
          <w:rPr>
            <w:webHidden/>
          </w:rPr>
        </w:r>
      </w:ins>
      <w:r>
        <w:rPr>
          <w:webHidden/>
        </w:rPr>
        <w:fldChar w:fldCharType="separate"/>
      </w:r>
      <w:ins w:id="98" w:author="Quan Wen" w:date="2017-06-11T04:09:00Z">
        <w:r>
          <w:rPr>
            <w:webHidden/>
          </w:rPr>
          <w:t>33</w:t>
        </w:r>
        <w:r>
          <w:rPr>
            <w:webHidden/>
          </w:rPr>
          <w:fldChar w:fldCharType="end"/>
        </w:r>
        <w:r w:rsidRPr="00C3509A">
          <w:rPr>
            <w:rStyle w:val="af6"/>
          </w:rPr>
          <w:fldChar w:fldCharType="end"/>
        </w:r>
      </w:ins>
    </w:p>
    <w:p w14:paraId="1A81E93D" w14:textId="3A3925B2" w:rsidR="006E6EBE" w:rsidRDefault="006E6EBE">
      <w:pPr>
        <w:pStyle w:val="24"/>
        <w:rPr>
          <w:ins w:id="99" w:author="Quan Wen" w:date="2017-06-11T04:09:00Z"/>
          <w:rFonts w:asciiTheme="minorHAnsi" w:eastAsiaTheme="minorEastAsia" w:hAnsiTheme="minorHAnsi" w:cstheme="minorBidi"/>
          <w:szCs w:val="22"/>
          <w:lang w:val="en-US"/>
        </w:rPr>
      </w:pPr>
      <w:ins w:id="100" w:author="Quan Wen" w:date="2017-06-11T04:09:00Z">
        <w:r w:rsidRPr="00C3509A">
          <w:rPr>
            <w:rStyle w:val="af6"/>
          </w:rPr>
          <w:fldChar w:fldCharType="begin"/>
        </w:r>
        <w:r w:rsidRPr="00C3509A">
          <w:rPr>
            <w:rStyle w:val="af6"/>
          </w:rPr>
          <w:instrText xml:space="preserve"> </w:instrText>
        </w:r>
        <w:r>
          <w:instrText>HYPERLINK \l "_Toc484917535"</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4.3.2</w:t>
        </w:r>
        <w:r w:rsidRPr="00C3509A">
          <w:rPr>
            <w:rStyle w:val="af6"/>
            <w:rFonts w:eastAsia="黑体"/>
          </w:rPr>
          <w:t>报文类型划分</w:t>
        </w:r>
        <w:r>
          <w:rPr>
            <w:webHidden/>
          </w:rPr>
          <w:tab/>
        </w:r>
        <w:r>
          <w:rPr>
            <w:webHidden/>
          </w:rPr>
          <w:fldChar w:fldCharType="begin"/>
        </w:r>
        <w:r>
          <w:rPr>
            <w:webHidden/>
          </w:rPr>
          <w:instrText xml:space="preserve"> PAGEREF _Toc484917535 \h </w:instrText>
        </w:r>
        <w:r>
          <w:rPr>
            <w:webHidden/>
          </w:rPr>
        </w:r>
      </w:ins>
      <w:r>
        <w:rPr>
          <w:webHidden/>
        </w:rPr>
        <w:fldChar w:fldCharType="separate"/>
      </w:r>
      <w:ins w:id="101" w:author="Quan Wen" w:date="2017-06-11T04:09:00Z">
        <w:r>
          <w:rPr>
            <w:webHidden/>
          </w:rPr>
          <w:t>34</w:t>
        </w:r>
        <w:r>
          <w:rPr>
            <w:webHidden/>
          </w:rPr>
          <w:fldChar w:fldCharType="end"/>
        </w:r>
        <w:r w:rsidRPr="00C3509A">
          <w:rPr>
            <w:rStyle w:val="af6"/>
          </w:rPr>
          <w:fldChar w:fldCharType="end"/>
        </w:r>
      </w:ins>
    </w:p>
    <w:p w14:paraId="04DD7A18" w14:textId="18203D8C" w:rsidR="006E6EBE" w:rsidRDefault="006E6EBE">
      <w:pPr>
        <w:pStyle w:val="15"/>
        <w:rPr>
          <w:ins w:id="102" w:author="Quan Wen" w:date="2017-06-11T04:09:00Z"/>
          <w:rFonts w:asciiTheme="minorHAnsi" w:eastAsiaTheme="minorEastAsia" w:hAnsiTheme="minorHAnsi" w:cstheme="minorBidi"/>
          <w:bCs w:val="0"/>
          <w:szCs w:val="22"/>
        </w:rPr>
      </w:pPr>
      <w:ins w:id="103" w:author="Quan Wen" w:date="2017-06-11T04:09:00Z">
        <w:r w:rsidRPr="00C3509A">
          <w:rPr>
            <w:rStyle w:val="af6"/>
          </w:rPr>
          <w:fldChar w:fldCharType="begin"/>
        </w:r>
        <w:r w:rsidRPr="00C3509A">
          <w:rPr>
            <w:rStyle w:val="af6"/>
          </w:rPr>
          <w:instrText xml:space="preserve"> </w:instrText>
        </w:r>
        <w:r>
          <w:instrText>HYPERLINK \l "_Toc484917536"</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cs="Arial"/>
          </w:rPr>
          <w:t xml:space="preserve">5  </w:t>
        </w:r>
        <w:r w:rsidRPr="00C3509A">
          <w:rPr>
            <w:rStyle w:val="af6"/>
            <w:rFonts w:eastAsia="黑体" w:cs="Arial"/>
          </w:rPr>
          <w:t>基于</w:t>
        </w:r>
        <w:r w:rsidRPr="00C3509A">
          <w:rPr>
            <w:rStyle w:val="af6"/>
            <w:rFonts w:eastAsia="黑体" w:cs="Arial"/>
          </w:rPr>
          <w:t>CAN</w:t>
        </w:r>
        <w:r w:rsidRPr="00C3509A">
          <w:rPr>
            <w:rStyle w:val="af6"/>
            <w:rFonts w:eastAsia="黑体" w:cs="Arial"/>
          </w:rPr>
          <w:t>总线的列车制动控制网络系统硬件设计</w:t>
        </w:r>
        <w:r>
          <w:rPr>
            <w:webHidden/>
          </w:rPr>
          <w:tab/>
        </w:r>
        <w:r>
          <w:rPr>
            <w:webHidden/>
          </w:rPr>
          <w:fldChar w:fldCharType="begin"/>
        </w:r>
        <w:r>
          <w:rPr>
            <w:webHidden/>
          </w:rPr>
          <w:instrText xml:space="preserve"> PAGEREF _Toc484917536 \h </w:instrText>
        </w:r>
        <w:r>
          <w:rPr>
            <w:webHidden/>
          </w:rPr>
        </w:r>
      </w:ins>
      <w:r>
        <w:rPr>
          <w:webHidden/>
        </w:rPr>
        <w:fldChar w:fldCharType="separate"/>
      </w:r>
      <w:ins w:id="104" w:author="Quan Wen" w:date="2017-06-11T04:09:00Z">
        <w:r>
          <w:rPr>
            <w:webHidden/>
          </w:rPr>
          <w:t>36</w:t>
        </w:r>
        <w:r>
          <w:rPr>
            <w:webHidden/>
          </w:rPr>
          <w:fldChar w:fldCharType="end"/>
        </w:r>
        <w:r w:rsidRPr="00C3509A">
          <w:rPr>
            <w:rStyle w:val="af6"/>
          </w:rPr>
          <w:fldChar w:fldCharType="end"/>
        </w:r>
      </w:ins>
    </w:p>
    <w:p w14:paraId="3FA18F49" w14:textId="0D937CD5" w:rsidR="006E6EBE" w:rsidRDefault="006E6EBE">
      <w:pPr>
        <w:pStyle w:val="24"/>
        <w:rPr>
          <w:ins w:id="105" w:author="Quan Wen" w:date="2017-06-11T04:09:00Z"/>
          <w:rFonts w:asciiTheme="minorHAnsi" w:eastAsiaTheme="minorEastAsia" w:hAnsiTheme="minorHAnsi" w:cstheme="minorBidi"/>
          <w:szCs w:val="22"/>
          <w:lang w:val="en-US"/>
        </w:rPr>
      </w:pPr>
      <w:ins w:id="106" w:author="Quan Wen" w:date="2017-06-11T04:09:00Z">
        <w:r w:rsidRPr="00C3509A">
          <w:rPr>
            <w:rStyle w:val="af6"/>
          </w:rPr>
          <w:fldChar w:fldCharType="begin"/>
        </w:r>
        <w:r w:rsidRPr="00C3509A">
          <w:rPr>
            <w:rStyle w:val="af6"/>
          </w:rPr>
          <w:instrText xml:space="preserve"> </w:instrText>
        </w:r>
        <w:r>
          <w:instrText>HYPERLINK \l "_Toc484917537"</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5.1 </w:t>
        </w:r>
        <w:r w:rsidRPr="00C3509A">
          <w:rPr>
            <w:rStyle w:val="af6"/>
            <w:rFonts w:eastAsia="黑体"/>
          </w:rPr>
          <w:t>硬件设计总体框架</w:t>
        </w:r>
        <w:r>
          <w:rPr>
            <w:webHidden/>
          </w:rPr>
          <w:tab/>
        </w:r>
        <w:r>
          <w:rPr>
            <w:webHidden/>
          </w:rPr>
          <w:fldChar w:fldCharType="begin"/>
        </w:r>
        <w:r>
          <w:rPr>
            <w:webHidden/>
          </w:rPr>
          <w:instrText xml:space="preserve"> PAGEREF _Toc484917537 \h </w:instrText>
        </w:r>
        <w:r>
          <w:rPr>
            <w:webHidden/>
          </w:rPr>
        </w:r>
      </w:ins>
      <w:r>
        <w:rPr>
          <w:webHidden/>
        </w:rPr>
        <w:fldChar w:fldCharType="separate"/>
      </w:r>
      <w:ins w:id="107" w:author="Quan Wen" w:date="2017-06-11T04:09:00Z">
        <w:r>
          <w:rPr>
            <w:webHidden/>
          </w:rPr>
          <w:t>36</w:t>
        </w:r>
        <w:r>
          <w:rPr>
            <w:webHidden/>
          </w:rPr>
          <w:fldChar w:fldCharType="end"/>
        </w:r>
        <w:r w:rsidRPr="00C3509A">
          <w:rPr>
            <w:rStyle w:val="af6"/>
          </w:rPr>
          <w:fldChar w:fldCharType="end"/>
        </w:r>
      </w:ins>
    </w:p>
    <w:p w14:paraId="3402AF93" w14:textId="2B536660" w:rsidR="006E6EBE" w:rsidRDefault="006E6EBE">
      <w:pPr>
        <w:pStyle w:val="24"/>
        <w:rPr>
          <w:ins w:id="108" w:author="Quan Wen" w:date="2017-06-11T04:09:00Z"/>
          <w:rFonts w:asciiTheme="minorHAnsi" w:eastAsiaTheme="minorEastAsia" w:hAnsiTheme="minorHAnsi" w:cstheme="minorBidi"/>
          <w:szCs w:val="22"/>
          <w:lang w:val="en-US"/>
        </w:rPr>
      </w:pPr>
      <w:ins w:id="109" w:author="Quan Wen" w:date="2017-06-11T04:09:00Z">
        <w:r w:rsidRPr="00C3509A">
          <w:rPr>
            <w:rStyle w:val="af6"/>
          </w:rPr>
          <w:fldChar w:fldCharType="begin"/>
        </w:r>
        <w:r w:rsidRPr="00C3509A">
          <w:rPr>
            <w:rStyle w:val="af6"/>
          </w:rPr>
          <w:instrText xml:space="preserve"> </w:instrText>
        </w:r>
        <w:r>
          <w:instrText>HYPERLINK \l "_Toc484917538"</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5.2</w:t>
        </w:r>
        <w:r w:rsidRPr="00C3509A">
          <w:rPr>
            <w:rStyle w:val="af6"/>
            <w:rFonts w:eastAsia="黑体" w:cs="Arial"/>
          </w:rPr>
          <w:t xml:space="preserve"> </w:t>
        </w:r>
        <w:r w:rsidRPr="00C3509A">
          <w:rPr>
            <w:rStyle w:val="af6"/>
            <w:rFonts w:eastAsia="黑体" w:cs="Arial"/>
          </w:rPr>
          <w:t>关键器件选型</w:t>
        </w:r>
        <w:r>
          <w:rPr>
            <w:webHidden/>
          </w:rPr>
          <w:tab/>
        </w:r>
        <w:r>
          <w:rPr>
            <w:webHidden/>
          </w:rPr>
          <w:fldChar w:fldCharType="begin"/>
        </w:r>
        <w:r>
          <w:rPr>
            <w:webHidden/>
          </w:rPr>
          <w:instrText xml:space="preserve"> PAGEREF _Toc484917538 \h </w:instrText>
        </w:r>
        <w:r>
          <w:rPr>
            <w:webHidden/>
          </w:rPr>
        </w:r>
      </w:ins>
      <w:r>
        <w:rPr>
          <w:webHidden/>
        </w:rPr>
        <w:fldChar w:fldCharType="separate"/>
      </w:r>
      <w:ins w:id="110" w:author="Quan Wen" w:date="2017-06-11T04:09:00Z">
        <w:r>
          <w:rPr>
            <w:webHidden/>
          </w:rPr>
          <w:t>36</w:t>
        </w:r>
        <w:r>
          <w:rPr>
            <w:webHidden/>
          </w:rPr>
          <w:fldChar w:fldCharType="end"/>
        </w:r>
        <w:r w:rsidRPr="00C3509A">
          <w:rPr>
            <w:rStyle w:val="af6"/>
          </w:rPr>
          <w:fldChar w:fldCharType="end"/>
        </w:r>
      </w:ins>
    </w:p>
    <w:p w14:paraId="66165BE3" w14:textId="4731373A" w:rsidR="006E6EBE" w:rsidRDefault="006E6EBE">
      <w:pPr>
        <w:pStyle w:val="34"/>
        <w:rPr>
          <w:ins w:id="111" w:author="Quan Wen" w:date="2017-06-11T04:09:00Z"/>
          <w:rFonts w:asciiTheme="minorHAnsi" w:eastAsiaTheme="minorEastAsia" w:hAnsiTheme="minorHAnsi" w:cstheme="minorBidi"/>
          <w:noProof/>
          <w:szCs w:val="22"/>
        </w:rPr>
      </w:pPr>
      <w:ins w:id="112" w:author="Quan Wen" w:date="2017-06-11T04:09:00Z">
        <w:r w:rsidRPr="00C3509A">
          <w:rPr>
            <w:rStyle w:val="af6"/>
            <w:noProof/>
          </w:rPr>
          <w:fldChar w:fldCharType="begin"/>
        </w:r>
        <w:r w:rsidRPr="00C3509A">
          <w:rPr>
            <w:rStyle w:val="af6"/>
            <w:noProof/>
          </w:rPr>
          <w:instrText xml:space="preserve"> </w:instrText>
        </w:r>
        <w:r>
          <w:rPr>
            <w:noProof/>
          </w:rPr>
          <w:instrText>HYPERLINK \l "_Toc484917539"</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5.2.1</w:t>
        </w:r>
        <w:r w:rsidRPr="00C3509A">
          <w:rPr>
            <w:rStyle w:val="af6"/>
            <w:rFonts w:cs="Arial"/>
            <w:noProof/>
          </w:rPr>
          <w:t xml:space="preserve"> </w:t>
        </w:r>
        <w:r w:rsidRPr="00C3509A">
          <w:rPr>
            <w:rStyle w:val="af6"/>
            <w:rFonts w:cs="Arial"/>
            <w:noProof/>
          </w:rPr>
          <w:t>主控芯片选型</w:t>
        </w:r>
        <w:r>
          <w:rPr>
            <w:noProof/>
            <w:webHidden/>
          </w:rPr>
          <w:tab/>
        </w:r>
        <w:r>
          <w:rPr>
            <w:noProof/>
            <w:webHidden/>
          </w:rPr>
          <w:fldChar w:fldCharType="begin"/>
        </w:r>
        <w:r>
          <w:rPr>
            <w:noProof/>
            <w:webHidden/>
          </w:rPr>
          <w:instrText xml:space="preserve"> PAGEREF _Toc484917539 \h </w:instrText>
        </w:r>
        <w:r>
          <w:rPr>
            <w:noProof/>
            <w:webHidden/>
          </w:rPr>
        </w:r>
      </w:ins>
      <w:r>
        <w:rPr>
          <w:noProof/>
          <w:webHidden/>
        </w:rPr>
        <w:fldChar w:fldCharType="separate"/>
      </w:r>
      <w:ins w:id="113" w:author="Quan Wen" w:date="2017-06-11T04:09:00Z">
        <w:r>
          <w:rPr>
            <w:noProof/>
            <w:webHidden/>
          </w:rPr>
          <w:t>36</w:t>
        </w:r>
        <w:r>
          <w:rPr>
            <w:noProof/>
            <w:webHidden/>
          </w:rPr>
          <w:fldChar w:fldCharType="end"/>
        </w:r>
        <w:r w:rsidRPr="00C3509A">
          <w:rPr>
            <w:rStyle w:val="af6"/>
            <w:noProof/>
          </w:rPr>
          <w:fldChar w:fldCharType="end"/>
        </w:r>
      </w:ins>
    </w:p>
    <w:p w14:paraId="02D00A3B" w14:textId="2D75E260" w:rsidR="006E6EBE" w:rsidRDefault="006E6EBE">
      <w:pPr>
        <w:pStyle w:val="34"/>
        <w:rPr>
          <w:ins w:id="114" w:author="Quan Wen" w:date="2017-06-11T04:09:00Z"/>
          <w:rFonts w:asciiTheme="minorHAnsi" w:eastAsiaTheme="minorEastAsia" w:hAnsiTheme="minorHAnsi" w:cstheme="minorBidi"/>
          <w:noProof/>
          <w:szCs w:val="22"/>
        </w:rPr>
      </w:pPr>
      <w:ins w:id="115" w:author="Quan Wen" w:date="2017-06-11T04:09:00Z">
        <w:r w:rsidRPr="00C3509A">
          <w:rPr>
            <w:rStyle w:val="af6"/>
            <w:noProof/>
          </w:rPr>
          <w:fldChar w:fldCharType="begin"/>
        </w:r>
        <w:r w:rsidRPr="00C3509A">
          <w:rPr>
            <w:rStyle w:val="af6"/>
            <w:noProof/>
          </w:rPr>
          <w:instrText xml:space="preserve"> </w:instrText>
        </w:r>
        <w:r>
          <w:rPr>
            <w:noProof/>
          </w:rPr>
          <w:instrText>HYPERLINK \l "_Toc484917540"</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5.2.2</w:t>
        </w:r>
        <w:r w:rsidRPr="00C3509A">
          <w:rPr>
            <w:rStyle w:val="af6"/>
            <w:rFonts w:cs="Arial"/>
            <w:noProof/>
          </w:rPr>
          <w:t xml:space="preserve"> CAN</w:t>
        </w:r>
        <w:r w:rsidRPr="00C3509A">
          <w:rPr>
            <w:rStyle w:val="af6"/>
            <w:rFonts w:cs="Arial"/>
            <w:noProof/>
          </w:rPr>
          <w:t>收发器选型</w:t>
        </w:r>
        <w:r>
          <w:rPr>
            <w:noProof/>
            <w:webHidden/>
          </w:rPr>
          <w:tab/>
        </w:r>
        <w:r>
          <w:rPr>
            <w:noProof/>
            <w:webHidden/>
          </w:rPr>
          <w:fldChar w:fldCharType="begin"/>
        </w:r>
        <w:r>
          <w:rPr>
            <w:noProof/>
            <w:webHidden/>
          </w:rPr>
          <w:instrText xml:space="preserve"> PAGEREF _Toc484917540 \h </w:instrText>
        </w:r>
        <w:r>
          <w:rPr>
            <w:noProof/>
            <w:webHidden/>
          </w:rPr>
        </w:r>
      </w:ins>
      <w:r>
        <w:rPr>
          <w:noProof/>
          <w:webHidden/>
        </w:rPr>
        <w:fldChar w:fldCharType="separate"/>
      </w:r>
      <w:ins w:id="116" w:author="Quan Wen" w:date="2017-06-11T04:09:00Z">
        <w:r>
          <w:rPr>
            <w:noProof/>
            <w:webHidden/>
          </w:rPr>
          <w:t>38</w:t>
        </w:r>
        <w:r>
          <w:rPr>
            <w:noProof/>
            <w:webHidden/>
          </w:rPr>
          <w:fldChar w:fldCharType="end"/>
        </w:r>
        <w:r w:rsidRPr="00C3509A">
          <w:rPr>
            <w:rStyle w:val="af6"/>
            <w:noProof/>
          </w:rPr>
          <w:fldChar w:fldCharType="end"/>
        </w:r>
      </w:ins>
    </w:p>
    <w:p w14:paraId="02252918" w14:textId="3048EF09" w:rsidR="006E6EBE" w:rsidRDefault="006E6EBE">
      <w:pPr>
        <w:pStyle w:val="34"/>
        <w:rPr>
          <w:ins w:id="117" w:author="Quan Wen" w:date="2017-06-11T04:09:00Z"/>
          <w:rFonts w:asciiTheme="minorHAnsi" w:eastAsiaTheme="minorEastAsia" w:hAnsiTheme="minorHAnsi" w:cstheme="minorBidi"/>
          <w:noProof/>
          <w:szCs w:val="22"/>
        </w:rPr>
      </w:pPr>
      <w:ins w:id="118" w:author="Quan Wen" w:date="2017-06-11T04:09:00Z">
        <w:r w:rsidRPr="00C3509A">
          <w:rPr>
            <w:rStyle w:val="af6"/>
            <w:noProof/>
          </w:rPr>
          <w:fldChar w:fldCharType="begin"/>
        </w:r>
        <w:r w:rsidRPr="00C3509A">
          <w:rPr>
            <w:rStyle w:val="af6"/>
            <w:noProof/>
          </w:rPr>
          <w:instrText xml:space="preserve"> </w:instrText>
        </w:r>
        <w:r>
          <w:rPr>
            <w:noProof/>
          </w:rPr>
          <w:instrText>HYPERLINK \l "_Toc484917541"</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5.2.3</w:t>
        </w:r>
        <w:r w:rsidRPr="00C3509A">
          <w:rPr>
            <w:rStyle w:val="af6"/>
            <w:rFonts w:cs="Arial"/>
            <w:noProof/>
          </w:rPr>
          <w:t xml:space="preserve"> </w:t>
        </w:r>
        <w:r w:rsidRPr="00C3509A">
          <w:rPr>
            <w:rStyle w:val="af6"/>
            <w:rFonts w:cs="Arial"/>
            <w:noProof/>
          </w:rPr>
          <w:t>其他元器件选型</w:t>
        </w:r>
        <w:r>
          <w:rPr>
            <w:noProof/>
            <w:webHidden/>
          </w:rPr>
          <w:tab/>
        </w:r>
        <w:r>
          <w:rPr>
            <w:noProof/>
            <w:webHidden/>
          </w:rPr>
          <w:fldChar w:fldCharType="begin"/>
        </w:r>
        <w:r>
          <w:rPr>
            <w:noProof/>
            <w:webHidden/>
          </w:rPr>
          <w:instrText xml:space="preserve"> PAGEREF _Toc484917541 \h </w:instrText>
        </w:r>
        <w:r>
          <w:rPr>
            <w:noProof/>
            <w:webHidden/>
          </w:rPr>
        </w:r>
      </w:ins>
      <w:r>
        <w:rPr>
          <w:noProof/>
          <w:webHidden/>
        </w:rPr>
        <w:fldChar w:fldCharType="separate"/>
      </w:r>
      <w:ins w:id="119" w:author="Quan Wen" w:date="2017-06-11T04:09:00Z">
        <w:r>
          <w:rPr>
            <w:noProof/>
            <w:webHidden/>
          </w:rPr>
          <w:t>39</w:t>
        </w:r>
        <w:r>
          <w:rPr>
            <w:noProof/>
            <w:webHidden/>
          </w:rPr>
          <w:fldChar w:fldCharType="end"/>
        </w:r>
        <w:r w:rsidRPr="00C3509A">
          <w:rPr>
            <w:rStyle w:val="af6"/>
            <w:noProof/>
          </w:rPr>
          <w:fldChar w:fldCharType="end"/>
        </w:r>
      </w:ins>
    </w:p>
    <w:p w14:paraId="66A61EEA" w14:textId="530EB767" w:rsidR="006E6EBE" w:rsidRDefault="006E6EBE">
      <w:pPr>
        <w:pStyle w:val="24"/>
        <w:rPr>
          <w:ins w:id="120" w:author="Quan Wen" w:date="2017-06-11T04:09:00Z"/>
          <w:rFonts w:asciiTheme="minorHAnsi" w:eastAsiaTheme="minorEastAsia" w:hAnsiTheme="minorHAnsi" w:cstheme="minorBidi"/>
          <w:szCs w:val="22"/>
          <w:lang w:val="en-US"/>
        </w:rPr>
      </w:pPr>
      <w:ins w:id="121" w:author="Quan Wen" w:date="2017-06-11T04:09:00Z">
        <w:r w:rsidRPr="00C3509A">
          <w:rPr>
            <w:rStyle w:val="af6"/>
          </w:rPr>
          <w:fldChar w:fldCharType="begin"/>
        </w:r>
        <w:r w:rsidRPr="00C3509A">
          <w:rPr>
            <w:rStyle w:val="af6"/>
          </w:rPr>
          <w:instrText xml:space="preserve"> </w:instrText>
        </w:r>
        <w:r>
          <w:instrText>HYPERLINK \l "_Toc484917542"</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5.3 </w:t>
        </w:r>
        <w:r w:rsidRPr="00C3509A">
          <w:rPr>
            <w:rStyle w:val="af6"/>
            <w:rFonts w:eastAsia="黑体"/>
          </w:rPr>
          <w:t>硬件电路设计</w:t>
        </w:r>
        <w:r>
          <w:rPr>
            <w:webHidden/>
          </w:rPr>
          <w:tab/>
        </w:r>
        <w:r>
          <w:rPr>
            <w:webHidden/>
          </w:rPr>
          <w:fldChar w:fldCharType="begin"/>
        </w:r>
        <w:r>
          <w:rPr>
            <w:webHidden/>
          </w:rPr>
          <w:instrText xml:space="preserve"> PAGEREF _Toc484917542 \h </w:instrText>
        </w:r>
        <w:r>
          <w:rPr>
            <w:webHidden/>
          </w:rPr>
        </w:r>
      </w:ins>
      <w:r>
        <w:rPr>
          <w:webHidden/>
        </w:rPr>
        <w:fldChar w:fldCharType="separate"/>
      </w:r>
      <w:ins w:id="122" w:author="Quan Wen" w:date="2017-06-11T04:09:00Z">
        <w:r>
          <w:rPr>
            <w:webHidden/>
          </w:rPr>
          <w:t>39</w:t>
        </w:r>
        <w:r>
          <w:rPr>
            <w:webHidden/>
          </w:rPr>
          <w:fldChar w:fldCharType="end"/>
        </w:r>
        <w:r w:rsidRPr="00C3509A">
          <w:rPr>
            <w:rStyle w:val="af6"/>
          </w:rPr>
          <w:fldChar w:fldCharType="end"/>
        </w:r>
      </w:ins>
    </w:p>
    <w:p w14:paraId="0DFCD365" w14:textId="68E7F620" w:rsidR="006E6EBE" w:rsidRDefault="006E6EBE">
      <w:pPr>
        <w:pStyle w:val="34"/>
        <w:rPr>
          <w:ins w:id="123" w:author="Quan Wen" w:date="2017-06-11T04:09:00Z"/>
          <w:rFonts w:asciiTheme="minorHAnsi" w:eastAsiaTheme="minorEastAsia" w:hAnsiTheme="minorHAnsi" w:cstheme="minorBidi"/>
          <w:noProof/>
          <w:szCs w:val="22"/>
        </w:rPr>
      </w:pPr>
      <w:ins w:id="124" w:author="Quan Wen" w:date="2017-06-11T04:09:00Z">
        <w:r w:rsidRPr="00C3509A">
          <w:rPr>
            <w:rStyle w:val="af6"/>
            <w:noProof/>
          </w:rPr>
          <w:fldChar w:fldCharType="begin"/>
        </w:r>
        <w:r w:rsidRPr="00C3509A">
          <w:rPr>
            <w:rStyle w:val="af6"/>
            <w:noProof/>
          </w:rPr>
          <w:instrText xml:space="preserve"> </w:instrText>
        </w:r>
        <w:r>
          <w:rPr>
            <w:noProof/>
          </w:rPr>
          <w:instrText>HYPERLINK \l "_Toc484917543"</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5.3.1 DC-DC</w:t>
        </w:r>
        <w:r w:rsidRPr="00C3509A">
          <w:rPr>
            <w:rStyle w:val="af6"/>
            <w:noProof/>
          </w:rPr>
          <w:t>电源模块的设计</w:t>
        </w:r>
        <w:r>
          <w:rPr>
            <w:noProof/>
            <w:webHidden/>
          </w:rPr>
          <w:tab/>
        </w:r>
        <w:r>
          <w:rPr>
            <w:noProof/>
            <w:webHidden/>
          </w:rPr>
          <w:fldChar w:fldCharType="begin"/>
        </w:r>
        <w:r>
          <w:rPr>
            <w:noProof/>
            <w:webHidden/>
          </w:rPr>
          <w:instrText xml:space="preserve"> PAGEREF _Toc484917543 \h </w:instrText>
        </w:r>
        <w:r>
          <w:rPr>
            <w:noProof/>
            <w:webHidden/>
          </w:rPr>
        </w:r>
      </w:ins>
      <w:r>
        <w:rPr>
          <w:noProof/>
          <w:webHidden/>
        </w:rPr>
        <w:fldChar w:fldCharType="separate"/>
      </w:r>
      <w:ins w:id="125" w:author="Quan Wen" w:date="2017-06-11T04:09:00Z">
        <w:r>
          <w:rPr>
            <w:noProof/>
            <w:webHidden/>
          </w:rPr>
          <w:t>39</w:t>
        </w:r>
        <w:r>
          <w:rPr>
            <w:noProof/>
            <w:webHidden/>
          </w:rPr>
          <w:fldChar w:fldCharType="end"/>
        </w:r>
        <w:r w:rsidRPr="00C3509A">
          <w:rPr>
            <w:rStyle w:val="af6"/>
            <w:noProof/>
          </w:rPr>
          <w:fldChar w:fldCharType="end"/>
        </w:r>
      </w:ins>
    </w:p>
    <w:p w14:paraId="3746741A" w14:textId="6CD752D9" w:rsidR="006E6EBE" w:rsidRDefault="006E6EBE">
      <w:pPr>
        <w:pStyle w:val="34"/>
        <w:rPr>
          <w:ins w:id="126" w:author="Quan Wen" w:date="2017-06-11T04:09:00Z"/>
          <w:rFonts w:asciiTheme="minorHAnsi" w:eastAsiaTheme="minorEastAsia" w:hAnsiTheme="minorHAnsi" w:cstheme="minorBidi"/>
          <w:noProof/>
          <w:szCs w:val="22"/>
        </w:rPr>
      </w:pPr>
      <w:ins w:id="127" w:author="Quan Wen" w:date="2017-06-11T04:09:00Z">
        <w:r w:rsidRPr="00C3509A">
          <w:rPr>
            <w:rStyle w:val="af6"/>
            <w:noProof/>
          </w:rPr>
          <w:fldChar w:fldCharType="begin"/>
        </w:r>
        <w:r w:rsidRPr="00C3509A">
          <w:rPr>
            <w:rStyle w:val="af6"/>
            <w:noProof/>
          </w:rPr>
          <w:instrText xml:space="preserve"> </w:instrText>
        </w:r>
        <w:r>
          <w:rPr>
            <w:noProof/>
          </w:rPr>
          <w:instrText>HYPERLINK \l "_Toc484917544"</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5.3.2 MCU</w:t>
        </w:r>
        <w:r w:rsidRPr="00C3509A">
          <w:rPr>
            <w:rStyle w:val="af6"/>
            <w:noProof/>
          </w:rPr>
          <w:t>控制模块部分电路设计</w:t>
        </w:r>
        <w:r>
          <w:rPr>
            <w:noProof/>
            <w:webHidden/>
          </w:rPr>
          <w:tab/>
        </w:r>
        <w:r>
          <w:rPr>
            <w:noProof/>
            <w:webHidden/>
          </w:rPr>
          <w:fldChar w:fldCharType="begin"/>
        </w:r>
        <w:r>
          <w:rPr>
            <w:noProof/>
            <w:webHidden/>
          </w:rPr>
          <w:instrText xml:space="preserve"> PAGEREF _Toc484917544 \h </w:instrText>
        </w:r>
        <w:r>
          <w:rPr>
            <w:noProof/>
            <w:webHidden/>
          </w:rPr>
        </w:r>
      </w:ins>
      <w:r>
        <w:rPr>
          <w:noProof/>
          <w:webHidden/>
        </w:rPr>
        <w:fldChar w:fldCharType="separate"/>
      </w:r>
      <w:ins w:id="128" w:author="Quan Wen" w:date="2017-06-11T04:09:00Z">
        <w:r>
          <w:rPr>
            <w:noProof/>
            <w:webHidden/>
          </w:rPr>
          <w:t>40</w:t>
        </w:r>
        <w:r>
          <w:rPr>
            <w:noProof/>
            <w:webHidden/>
          </w:rPr>
          <w:fldChar w:fldCharType="end"/>
        </w:r>
        <w:r w:rsidRPr="00C3509A">
          <w:rPr>
            <w:rStyle w:val="af6"/>
            <w:noProof/>
          </w:rPr>
          <w:fldChar w:fldCharType="end"/>
        </w:r>
      </w:ins>
    </w:p>
    <w:p w14:paraId="24E0DBF1" w14:textId="01397F86" w:rsidR="006E6EBE" w:rsidRDefault="006E6EBE">
      <w:pPr>
        <w:pStyle w:val="34"/>
        <w:rPr>
          <w:ins w:id="129" w:author="Quan Wen" w:date="2017-06-11T04:09:00Z"/>
          <w:rFonts w:asciiTheme="minorHAnsi" w:eastAsiaTheme="minorEastAsia" w:hAnsiTheme="minorHAnsi" w:cstheme="minorBidi"/>
          <w:noProof/>
          <w:szCs w:val="22"/>
        </w:rPr>
      </w:pPr>
      <w:ins w:id="130" w:author="Quan Wen" w:date="2017-06-11T04:09:00Z">
        <w:r w:rsidRPr="00C3509A">
          <w:rPr>
            <w:rStyle w:val="af6"/>
            <w:noProof/>
          </w:rPr>
          <w:fldChar w:fldCharType="begin"/>
        </w:r>
        <w:r w:rsidRPr="00C3509A">
          <w:rPr>
            <w:rStyle w:val="af6"/>
            <w:noProof/>
          </w:rPr>
          <w:instrText xml:space="preserve"> </w:instrText>
        </w:r>
        <w:r>
          <w:rPr>
            <w:noProof/>
          </w:rPr>
          <w:instrText>HYPERLINK \l "_Toc484917545"</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5.3.3 </w:t>
        </w:r>
        <w:r w:rsidRPr="00C3509A">
          <w:rPr>
            <w:rStyle w:val="af6"/>
            <w:noProof/>
          </w:rPr>
          <w:t>输入输出模块电路设计</w:t>
        </w:r>
        <w:r>
          <w:rPr>
            <w:noProof/>
            <w:webHidden/>
          </w:rPr>
          <w:tab/>
        </w:r>
        <w:r>
          <w:rPr>
            <w:noProof/>
            <w:webHidden/>
          </w:rPr>
          <w:fldChar w:fldCharType="begin"/>
        </w:r>
        <w:r>
          <w:rPr>
            <w:noProof/>
            <w:webHidden/>
          </w:rPr>
          <w:instrText xml:space="preserve"> PAGEREF _Toc484917545 \h </w:instrText>
        </w:r>
        <w:r>
          <w:rPr>
            <w:noProof/>
            <w:webHidden/>
          </w:rPr>
        </w:r>
      </w:ins>
      <w:r>
        <w:rPr>
          <w:noProof/>
          <w:webHidden/>
        </w:rPr>
        <w:fldChar w:fldCharType="separate"/>
      </w:r>
      <w:ins w:id="131" w:author="Quan Wen" w:date="2017-06-11T04:09:00Z">
        <w:r>
          <w:rPr>
            <w:noProof/>
            <w:webHidden/>
          </w:rPr>
          <w:t>41</w:t>
        </w:r>
        <w:r>
          <w:rPr>
            <w:noProof/>
            <w:webHidden/>
          </w:rPr>
          <w:fldChar w:fldCharType="end"/>
        </w:r>
        <w:r w:rsidRPr="00C3509A">
          <w:rPr>
            <w:rStyle w:val="af6"/>
            <w:noProof/>
          </w:rPr>
          <w:fldChar w:fldCharType="end"/>
        </w:r>
      </w:ins>
    </w:p>
    <w:p w14:paraId="616285DD" w14:textId="2DBCE718" w:rsidR="006E6EBE" w:rsidRDefault="006E6EBE">
      <w:pPr>
        <w:pStyle w:val="15"/>
        <w:rPr>
          <w:ins w:id="132" w:author="Quan Wen" w:date="2017-06-11T04:09:00Z"/>
          <w:rFonts w:asciiTheme="minorHAnsi" w:eastAsiaTheme="minorEastAsia" w:hAnsiTheme="minorHAnsi" w:cstheme="minorBidi"/>
          <w:bCs w:val="0"/>
          <w:szCs w:val="22"/>
        </w:rPr>
      </w:pPr>
      <w:ins w:id="133" w:author="Quan Wen" w:date="2017-06-11T04:09:00Z">
        <w:r w:rsidRPr="00C3509A">
          <w:rPr>
            <w:rStyle w:val="af6"/>
          </w:rPr>
          <w:fldChar w:fldCharType="begin"/>
        </w:r>
        <w:r w:rsidRPr="00C3509A">
          <w:rPr>
            <w:rStyle w:val="af6"/>
          </w:rPr>
          <w:instrText xml:space="preserve"> </w:instrText>
        </w:r>
        <w:r>
          <w:instrText>HYPERLINK \l "_Toc484917546"</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6</w:t>
        </w:r>
        <w:r w:rsidRPr="00C3509A">
          <w:rPr>
            <w:rStyle w:val="af6"/>
            <w:rFonts w:eastAsia="黑体" w:cs="Arial"/>
          </w:rPr>
          <w:t xml:space="preserve">  </w:t>
        </w:r>
        <w:r w:rsidRPr="00C3509A">
          <w:rPr>
            <w:rStyle w:val="af6"/>
            <w:rFonts w:eastAsia="黑体" w:cs="Arial"/>
          </w:rPr>
          <w:t>基于</w:t>
        </w:r>
        <w:r w:rsidRPr="00C3509A">
          <w:rPr>
            <w:rStyle w:val="af6"/>
            <w:rFonts w:eastAsia="黑体" w:cs="Arial"/>
          </w:rPr>
          <w:t>CAN</w:t>
        </w:r>
        <w:r w:rsidRPr="00C3509A">
          <w:rPr>
            <w:rStyle w:val="af6"/>
            <w:rFonts w:eastAsia="黑体" w:cs="Arial"/>
          </w:rPr>
          <w:t>总线的列车制动网络控制系统软件设计</w:t>
        </w:r>
        <w:r>
          <w:rPr>
            <w:webHidden/>
          </w:rPr>
          <w:tab/>
        </w:r>
        <w:r>
          <w:rPr>
            <w:webHidden/>
          </w:rPr>
          <w:fldChar w:fldCharType="begin"/>
        </w:r>
        <w:r>
          <w:rPr>
            <w:webHidden/>
          </w:rPr>
          <w:instrText xml:space="preserve"> PAGEREF _Toc484917546 \h </w:instrText>
        </w:r>
        <w:r>
          <w:rPr>
            <w:webHidden/>
          </w:rPr>
        </w:r>
      </w:ins>
      <w:r>
        <w:rPr>
          <w:webHidden/>
        </w:rPr>
        <w:fldChar w:fldCharType="separate"/>
      </w:r>
      <w:ins w:id="134" w:author="Quan Wen" w:date="2017-06-11T04:09:00Z">
        <w:r>
          <w:rPr>
            <w:webHidden/>
          </w:rPr>
          <w:t>44</w:t>
        </w:r>
        <w:r>
          <w:rPr>
            <w:webHidden/>
          </w:rPr>
          <w:fldChar w:fldCharType="end"/>
        </w:r>
        <w:r w:rsidRPr="00C3509A">
          <w:rPr>
            <w:rStyle w:val="af6"/>
          </w:rPr>
          <w:fldChar w:fldCharType="end"/>
        </w:r>
      </w:ins>
    </w:p>
    <w:p w14:paraId="1BB65CE8" w14:textId="6F6E7605" w:rsidR="006E6EBE" w:rsidRDefault="006E6EBE">
      <w:pPr>
        <w:pStyle w:val="24"/>
        <w:rPr>
          <w:ins w:id="135" w:author="Quan Wen" w:date="2017-06-11T04:09:00Z"/>
          <w:rFonts w:asciiTheme="minorHAnsi" w:eastAsiaTheme="minorEastAsia" w:hAnsiTheme="minorHAnsi" w:cstheme="minorBidi"/>
          <w:szCs w:val="22"/>
          <w:lang w:val="en-US"/>
        </w:rPr>
      </w:pPr>
      <w:ins w:id="136" w:author="Quan Wen" w:date="2017-06-11T04:09:00Z">
        <w:r w:rsidRPr="00C3509A">
          <w:rPr>
            <w:rStyle w:val="af6"/>
          </w:rPr>
          <w:lastRenderedPageBreak/>
          <w:fldChar w:fldCharType="begin"/>
        </w:r>
        <w:r w:rsidRPr="00C3509A">
          <w:rPr>
            <w:rStyle w:val="af6"/>
          </w:rPr>
          <w:instrText xml:space="preserve"> </w:instrText>
        </w:r>
        <w:r>
          <w:instrText>HYPERLINK \l "_Toc484917547"</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6.1 </w:t>
        </w:r>
        <w:r w:rsidRPr="00C3509A">
          <w:rPr>
            <w:rStyle w:val="af6"/>
            <w:rFonts w:eastAsia="黑体"/>
          </w:rPr>
          <w:t>软件总体设计</w:t>
        </w:r>
        <w:r>
          <w:rPr>
            <w:webHidden/>
          </w:rPr>
          <w:tab/>
        </w:r>
        <w:r>
          <w:rPr>
            <w:webHidden/>
          </w:rPr>
          <w:fldChar w:fldCharType="begin"/>
        </w:r>
        <w:r>
          <w:rPr>
            <w:webHidden/>
          </w:rPr>
          <w:instrText xml:space="preserve"> PAGEREF _Toc484917547 \h </w:instrText>
        </w:r>
        <w:r>
          <w:rPr>
            <w:webHidden/>
          </w:rPr>
        </w:r>
      </w:ins>
      <w:r>
        <w:rPr>
          <w:webHidden/>
        </w:rPr>
        <w:fldChar w:fldCharType="separate"/>
      </w:r>
      <w:ins w:id="137" w:author="Quan Wen" w:date="2017-06-11T04:09:00Z">
        <w:r>
          <w:rPr>
            <w:webHidden/>
          </w:rPr>
          <w:t>44</w:t>
        </w:r>
        <w:r>
          <w:rPr>
            <w:webHidden/>
          </w:rPr>
          <w:fldChar w:fldCharType="end"/>
        </w:r>
        <w:r w:rsidRPr="00C3509A">
          <w:rPr>
            <w:rStyle w:val="af6"/>
          </w:rPr>
          <w:fldChar w:fldCharType="end"/>
        </w:r>
      </w:ins>
    </w:p>
    <w:p w14:paraId="3E170028" w14:textId="03583E3D" w:rsidR="006E6EBE" w:rsidRDefault="006E6EBE">
      <w:pPr>
        <w:pStyle w:val="24"/>
        <w:rPr>
          <w:ins w:id="138" w:author="Quan Wen" w:date="2017-06-11T04:09:00Z"/>
          <w:rFonts w:asciiTheme="minorHAnsi" w:eastAsiaTheme="minorEastAsia" w:hAnsiTheme="minorHAnsi" w:cstheme="minorBidi"/>
          <w:szCs w:val="22"/>
          <w:lang w:val="en-US"/>
        </w:rPr>
      </w:pPr>
      <w:ins w:id="139" w:author="Quan Wen" w:date="2017-06-11T04:09:00Z">
        <w:r w:rsidRPr="00C3509A">
          <w:rPr>
            <w:rStyle w:val="af6"/>
          </w:rPr>
          <w:fldChar w:fldCharType="begin"/>
        </w:r>
        <w:r w:rsidRPr="00C3509A">
          <w:rPr>
            <w:rStyle w:val="af6"/>
          </w:rPr>
          <w:instrText xml:space="preserve"> </w:instrText>
        </w:r>
        <w:r>
          <w:instrText>HYPERLINK \l "_Toc484917548"</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6.2 </w:t>
        </w:r>
        <w:r w:rsidRPr="00C3509A">
          <w:rPr>
            <w:rStyle w:val="af6"/>
            <w:rFonts w:eastAsia="黑体"/>
          </w:rPr>
          <w:t>开发环境介绍</w:t>
        </w:r>
        <w:r>
          <w:rPr>
            <w:webHidden/>
          </w:rPr>
          <w:tab/>
        </w:r>
        <w:r>
          <w:rPr>
            <w:webHidden/>
          </w:rPr>
          <w:fldChar w:fldCharType="begin"/>
        </w:r>
        <w:r>
          <w:rPr>
            <w:webHidden/>
          </w:rPr>
          <w:instrText xml:space="preserve"> PAGEREF _Toc484917548 \h </w:instrText>
        </w:r>
        <w:r>
          <w:rPr>
            <w:webHidden/>
          </w:rPr>
        </w:r>
      </w:ins>
      <w:r>
        <w:rPr>
          <w:webHidden/>
        </w:rPr>
        <w:fldChar w:fldCharType="separate"/>
      </w:r>
      <w:ins w:id="140" w:author="Quan Wen" w:date="2017-06-11T04:09:00Z">
        <w:r>
          <w:rPr>
            <w:webHidden/>
          </w:rPr>
          <w:t>45</w:t>
        </w:r>
        <w:r>
          <w:rPr>
            <w:webHidden/>
          </w:rPr>
          <w:fldChar w:fldCharType="end"/>
        </w:r>
        <w:r w:rsidRPr="00C3509A">
          <w:rPr>
            <w:rStyle w:val="af6"/>
          </w:rPr>
          <w:fldChar w:fldCharType="end"/>
        </w:r>
      </w:ins>
    </w:p>
    <w:p w14:paraId="136DCA23" w14:textId="153EF93D" w:rsidR="006E6EBE" w:rsidRDefault="006E6EBE">
      <w:pPr>
        <w:pStyle w:val="34"/>
        <w:rPr>
          <w:ins w:id="141" w:author="Quan Wen" w:date="2017-06-11T04:09:00Z"/>
          <w:rFonts w:asciiTheme="minorHAnsi" w:eastAsiaTheme="minorEastAsia" w:hAnsiTheme="minorHAnsi" w:cstheme="minorBidi"/>
          <w:noProof/>
          <w:szCs w:val="22"/>
        </w:rPr>
      </w:pPr>
      <w:ins w:id="142" w:author="Quan Wen" w:date="2017-06-11T04:09:00Z">
        <w:r w:rsidRPr="00C3509A">
          <w:rPr>
            <w:rStyle w:val="af6"/>
            <w:noProof/>
          </w:rPr>
          <w:fldChar w:fldCharType="begin"/>
        </w:r>
        <w:r w:rsidRPr="00C3509A">
          <w:rPr>
            <w:rStyle w:val="af6"/>
            <w:noProof/>
          </w:rPr>
          <w:instrText xml:space="preserve"> </w:instrText>
        </w:r>
        <w:r>
          <w:rPr>
            <w:noProof/>
          </w:rPr>
          <w:instrText>HYPERLINK \l "_Toc484917549"</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6.2.1 MDK Keil C51</w:t>
        </w:r>
        <w:r>
          <w:rPr>
            <w:noProof/>
            <w:webHidden/>
          </w:rPr>
          <w:tab/>
        </w:r>
        <w:r>
          <w:rPr>
            <w:noProof/>
            <w:webHidden/>
          </w:rPr>
          <w:fldChar w:fldCharType="begin"/>
        </w:r>
        <w:r>
          <w:rPr>
            <w:noProof/>
            <w:webHidden/>
          </w:rPr>
          <w:instrText xml:space="preserve"> PAGEREF _Toc484917549 \h </w:instrText>
        </w:r>
        <w:r>
          <w:rPr>
            <w:noProof/>
            <w:webHidden/>
          </w:rPr>
        </w:r>
      </w:ins>
      <w:r>
        <w:rPr>
          <w:noProof/>
          <w:webHidden/>
        </w:rPr>
        <w:fldChar w:fldCharType="separate"/>
      </w:r>
      <w:ins w:id="143" w:author="Quan Wen" w:date="2017-06-11T04:09:00Z">
        <w:r>
          <w:rPr>
            <w:noProof/>
            <w:webHidden/>
          </w:rPr>
          <w:t>45</w:t>
        </w:r>
        <w:r>
          <w:rPr>
            <w:noProof/>
            <w:webHidden/>
          </w:rPr>
          <w:fldChar w:fldCharType="end"/>
        </w:r>
        <w:r w:rsidRPr="00C3509A">
          <w:rPr>
            <w:rStyle w:val="af6"/>
            <w:noProof/>
          </w:rPr>
          <w:fldChar w:fldCharType="end"/>
        </w:r>
      </w:ins>
    </w:p>
    <w:p w14:paraId="75F05EC1" w14:textId="696E4975" w:rsidR="006E6EBE" w:rsidRDefault="006E6EBE">
      <w:pPr>
        <w:pStyle w:val="24"/>
        <w:rPr>
          <w:ins w:id="144" w:author="Quan Wen" w:date="2017-06-11T04:09:00Z"/>
          <w:rFonts w:asciiTheme="minorHAnsi" w:eastAsiaTheme="minorEastAsia" w:hAnsiTheme="minorHAnsi" w:cstheme="minorBidi"/>
          <w:szCs w:val="22"/>
          <w:lang w:val="en-US"/>
        </w:rPr>
      </w:pPr>
      <w:ins w:id="145" w:author="Quan Wen" w:date="2017-06-11T04:09:00Z">
        <w:r w:rsidRPr="00C3509A">
          <w:rPr>
            <w:rStyle w:val="af6"/>
          </w:rPr>
          <w:fldChar w:fldCharType="begin"/>
        </w:r>
        <w:r w:rsidRPr="00C3509A">
          <w:rPr>
            <w:rStyle w:val="af6"/>
          </w:rPr>
          <w:instrText xml:space="preserve"> </w:instrText>
        </w:r>
        <w:r>
          <w:instrText>HYPERLINK \l "_Toc484917550"</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6.3 </w:t>
        </w:r>
        <w:r w:rsidRPr="00C3509A">
          <w:rPr>
            <w:rStyle w:val="af6"/>
            <w:rFonts w:eastAsia="黑体"/>
          </w:rPr>
          <w:t>节点软件架构和报文定义</w:t>
        </w:r>
        <w:r>
          <w:rPr>
            <w:webHidden/>
          </w:rPr>
          <w:tab/>
        </w:r>
        <w:r>
          <w:rPr>
            <w:webHidden/>
          </w:rPr>
          <w:fldChar w:fldCharType="begin"/>
        </w:r>
        <w:r>
          <w:rPr>
            <w:webHidden/>
          </w:rPr>
          <w:instrText xml:space="preserve"> PAGEREF _Toc484917550 \h </w:instrText>
        </w:r>
        <w:r>
          <w:rPr>
            <w:webHidden/>
          </w:rPr>
        </w:r>
      </w:ins>
      <w:r>
        <w:rPr>
          <w:webHidden/>
        </w:rPr>
        <w:fldChar w:fldCharType="separate"/>
      </w:r>
      <w:ins w:id="146" w:author="Quan Wen" w:date="2017-06-11T04:09:00Z">
        <w:r>
          <w:rPr>
            <w:webHidden/>
          </w:rPr>
          <w:t>45</w:t>
        </w:r>
        <w:r>
          <w:rPr>
            <w:webHidden/>
          </w:rPr>
          <w:fldChar w:fldCharType="end"/>
        </w:r>
        <w:r w:rsidRPr="00C3509A">
          <w:rPr>
            <w:rStyle w:val="af6"/>
          </w:rPr>
          <w:fldChar w:fldCharType="end"/>
        </w:r>
      </w:ins>
    </w:p>
    <w:p w14:paraId="216FFB3D" w14:textId="39E935CE" w:rsidR="006E6EBE" w:rsidRDefault="006E6EBE">
      <w:pPr>
        <w:pStyle w:val="34"/>
        <w:rPr>
          <w:ins w:id="147" w:author="Quan Wen" w:date="2017-06-11T04:09:00Z"/>
          <w:rFonts w:asciiTheme="minorHAnsi" w:eastAsiaTheme="minorEastAsia" w:hAnsiTheme="minorHAnsi" w:cstheme="minorBidi"/>
          <w:noProof/>
          <w:szCs w:val="22"/>
        </w:rPr>
      </w:pPr>
      <w:ins w:id="148" w:author="Quan Wen" w:date="2017-06-11T04:09:00Z">
        <w:r w:rsidRPr="00C3509A">
          <w:rPr>
            <w:rStyle w:val="af6"/>
            <w:noProof/>
          </w:rPr>
          <w:fldChar w:fldCharType="begin"/>
        </w:r>
        <w:r w:rsidRPr="00C3509A">
          <w:rPr>
            <w:rStyle w:val="af6"/>
            <w:noProof/>
          </w:rPr>
          <w:instrText xml:space="preserve"> </w:instrText>
        </w:r>
        <w:r>
          <w:rPr>
            <w:noProof/>
          </w:rPr>
          <w:instrText>HYPERLINK \l "_Toc484917551"</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6.3.1 </w:t>
        </w:r>
        <w:r w:rsidRPr="00C3509A">
          <w:rPr>
            <w:rStyle w:val="af6"/>
            <w:noProof/>
          </w:rPr>
          <w:t>节点软件架构</w:t>
        </w:r>
        <w:r>
          <w:rPr>
            <w:noProof/>
            <w:webHidden/>
          </w:rPr>
          <w:tab/>
        </w:r>
        <w:r>
          <w:rPr>
            <w:noProof/>
            <w:webHidden/>
          </w:rPr>
          <w:fldChar w:fldCharType="begin"/>
        </w:r>
        <w:r>
          <w:rPr>
            <w:noProof/>
            <w:webHidden/>
          </w:rPr>
          <w:instrText xml:space="preserve"> PAGEREF _Toc484917551 \h </w:instrText>
        </w:r>
        <w:r>
          <w:rPr>
            <w:noProof/>
            <w:webHidden/>
          </w:rPr>
        </w:r>
      </w:ins>
      <w:r>
        <w:rPr>
          <w:noProof/>
          <w:webHidden/>
        </w:rPr>
        <w:fldChar w:fldCharType="separate"/>
      </w:r>
      <w:ins w:id="149" w:author="Quan Wen" w:date="2017-06-11T04:09:00Z">
        <w:r>
          <w:rPr>
            <w:noProof/>
            <w:webHidden/>
          </w:rPr>
          <w:t>45</w:t>
        </w:r>
        <w:r>
          <w:rPr>
            <w:noProof/>
            <w:webHidden/>
          </w:rPr>
          <w:fldChar w:fldCharType="end"/>
        </w:r>
        <w:r w:rsidRPr="00C3509A">
          <w:rPr>
            <w:rStyle w:val="af6"/>
            <w:noProof/>
          </w:rPr>
          <w:fldChar w:fldCharType="end"/>
        </w:r>
      </w:ins>
    </w:p>
    <w:p w14:paraId="60062701" w14:textId="2F2BC36F" w:rsidR="006E6EBE" w:rsidRDefault="006E6EBE">
      <w:pPr>
        <w:pStyle w:val="34"/>
        <w:rPr>
          <w:ins w:id="150" w:author="Quan Wen" w:date="2017-06-11T04:09:00Z"/>
          <w:rFonts w:asciiTheme="minorHAnsi" w:eastAsiaTheme="minorEastAsia" w:hAnsiTheme="minorHAnsi" w:cstheme="minorBidi"/>
          <w:noProof/>
          <w:szCs w:val="22"/>
        </w:rPr>
      </w:pPr>
      <w:ins w:id="151" w:author="Quan Wen" w:date="2017-06-11T04:09:00Z">
        <w:r w:rsidRPr="00C3509A">
          <w:rPr>
            <w:rStyle w:val="af6"/>
            <w:noProof/>
          </w:rPr>
          <w:fldChar w:fldCharType="begin"/>
        </w:r>
        <w:r w:rsidRPr="00C3509A">
          <w:rPr>
            <w:rStyle w:val="af6"/>
            <w:noProof/>
          </w:rPr>
          <w:instrText xml:space="preserve"> </w:instrText>
        </w:r>
        <w:r>
          <w:rPr>
            <w:noProof/>
          </w:rPr>
          <w:instrText>HYPERLINK \l "_Toc484917552"</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6.3.2 </w:t>
        </w:r>
        <w:r w:rsidRPr="00C3509A">
          <w:rPr>
            <w:rStyle w:val="af6"/>
            <w:noProof/>
          </w:rPr>
          <w:t>报文定义</w:t>
        </w:r>
        <w:r>
          <w:rPr>
            <w:noProof/>
            <w:webHidden/>
          </w:rPr>
          <w:tab/>
        </w:r>
        <w:r>
          <w:rPr>
            <w:noProof/>
            <w:webHidden/>
          </w:rPr>
          <w:fldChar w:fldCharType="begin"/>
        </w:r>
        <w:r>
          <w:rPr>
            <w:noProof/>
            <w:webHidden/>
          </w:rPr>
          <w:instrText xml:space="preserve"> PAGEREF _Toc484917552 \h </w:instrText>
        </w:r>
        <w:r>
          <w:rPr>
            <w:noProof/>
            <w:webHidden/>
          </w:rPr>
        </w:r>
      </w:ins>
      <w:r>
        <w:rPr>
          <w:noProof/>
          <w:webHidden/>
        </w:rPr>
        <w:fldChar w:fldCharType="separate"/>
      </w:r>
      <w:ins w:id="152" w:author="Quan Wen" w:date="2017-06-11T04:09:00Z">
        <w:r>
          <w:rPr>
            <w:noProof/>
            <w:webHidden/>
          </w:rPr>
          <w:t>46</w:t>
        </w:r>
        <w:r>
          <w:rPr>
            <w:noProof/>
            <w:webHidden/>
          </w:rPr>
          <w:fldChar w:fldCharType="end"/>
        </w:r>
        <w:r w:rsidRPr="00C3509A">
          <w:rPr>
            <w:rStyle w:val="af6"/>
            <w:noProof/>
          </w:rPr>
          <w:fldChar w:fldCharType="end"/>
        </w:r>
      </w:ins>
    </w:p>
    <w:p w14:paraId="67133504" w14:textId="24C42537" w:rsidR="006E6EBE" w:rsidRDefault="006E6EBE">
      <w:pPr>
        <w:pStyle w:val="24"/>
        <w:rPr>
          <w:ins w:id="153" w:author="Quan Wen" w:date="2017-06-11T04:09:00Z"/>
          <w:rFonts w:asciiTheme="minorHAnsi" w:eastAsiaTheme="minorEastAsia" w:hAnsiTheme="minorHAnsi" w:cstheme="minorBidi"/>
          <w:szCs w:val="22"/>
          <w:lang w:val="en-US"/>
        </w:rPr>
      </w:pPr>
      <w:ins w:id="154" w:author="Quan Wen" w:date="2017-06-11T04:09:00Z">
        <w:r w:rsidRPr="00C3509A">
          <w:rPr>
            <w:rStyle w:val="af6"/>
          </w:rPr>
          <w:fldChar w:fldCharType="begin"/>
        </w:r>
        <w:r w:rsidRPr="00C3509A">
          <w:rPr>
            <w:rStyle w:val="af6"/>
          </w:rPr>
          <w:instrText xml:space="preserve"> </w:instrText>
        </w:r>
        <w:r>
          <w:instrText>HYPERLINK \l "_Toc484917553"</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highlight w:val="yellow"/>
          </w:rPr>
          <w:t xml:space="preserve">6.4 </w:t>
        </w:r>
        <w:r w:rsidRPr="00C3509A">
          <w:rPr>
            <w:rStyle w:val="af6"/>
            <w:rFonts w:eastAsia="黑体"/>
            <w:highlight w:val="yellow"/>
          </w:rPr>
          <w:t>网络通信软件设计</w:t>
        </w:r>
        <w:r>
          <w:rPr>
            <w:webHidden/>
          </w:rPr>
          <w:tab/>
        </w:r>
        <w:r>
          <w:rPr>
            <w:webHidden/>
          </w:rPr>
          <w:fldChar w:fldCharType="begin"/>
        </w:r>
        <w:r>
          <w:rPr>
            <w:webHidden/>
          </w:rPr>
          <w:instrText xml:space="preserve"> PAGEREF _Toc484917553 \h </w:instrText>
        </w:r>
        <w:r>
          <w:rPr>
            <w:webHidden/>
          </w:rPr>
        </w:r>
      </w:ins>
      <w:r>
        <w:rPr>
          <w:webHidden/>
        </w:rPr>
        <w:fldChar w:fldCharType="separate"/>
      </w:r>
      <w:ins w:id="155" w:author="Quan Wen" w:date="2017-06-11T04:09:00Z">
        <w:r>
          <w:rPr>
            <w:webHidden/>
          </w:rPr>
          <w:t>46</w:t>
        </w:r>
        <w:r>
          <w:rPr>
            <w:webHidden/>
          </w:rPr>
          <w:fldChar w:fldCharType="end"/>
        </w:r>
        <w:r w:rsidRPr="00C3509A">
          <w:rPr>
            <w:rStyle w:val="af6"/>
          </w:rPr>
          <w:fldChar w:fldCharType="end"/>
        </w:r>
      </w:ins>
    </w:p>
    <w:p w14:paraId="66E5CA9E" w14:textId="7260633B" w:rsidR="006E6EBE" w:rsidRDefault="006E6EBE">
      <w:pPr>
        <w:pStyle w:val="34"/>
        <w:rPr>
          <w:ins w:id="156" w:author="Quan Wen" w:date="2017-06-11T04:09:00Z"/>
          <w:rFonts w:asciiTheme="minorHAnsi" w:eastAsiaTheme="minorEastAsia" w:hAnsiTheme="minorHAnsi" w:cstheme="minorBidi"/>
          <w:noProof/>
          <w:szCs w:val="22"/>
        </w:rPr>
      </w:pPr>
      <w:ins w:id="157" w:author="Quan Wen" w:date="2017-06-11T04:09:00Z">
        <w:r w:rsidRPr="00C3509A">
          <w:rPr>
            <w:rStyle w:val="af6"/>
            <w:noProof/>
          </w:rPr>
          <w:fldChar w:fldCharType="begin"/>
        </w:r>
        <w:r w:rsidRPr="00C3509A">
          <w:rPr>
            <w:rStyle w:val="af6"/>
            <w:noProof/>
          </w:rPr>
          <w:instrText xml:space="preserve"> </w:instrText>
        </w:r>
        <w:r>
          <w:rPr>
            <w:noProof/>
          </w:rPr>
          <w:instrText>HYPERLINK \l "_Toc484917554"</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6.4.1 </w:t>
        </w:r>
        <w:r w:rsidRPr="00C3509A">
          <w:rPr>
            <w:rStyle w:val="af6"/>
            <w:noProof/>
          </w:rPr>
          <w:t>主节点通信设计</w:t>
        </w:r>
        <w:r>
          <w:rPr>
            <w:noProof/>
            <w:webHidden/>
          </w:rPr>
          <w:tab/>
        </w:r>
        <w:r>
          <w:rPr>
            <w:noProof/>
            <w:webHidden/>
          </w:rPr>
          <w:fldChar w:fldCharType="begin"/>
        </w:r>
        <w:r>
          <w:rPr>
            <w:noProof/>
            <w:webHidden/>
          </w:rPr>
          <w:instrText xml:space="preserve"> PAGEREF _Toc484917554 \h </w:instrText>
        </w:r>
        <w:r>
          <w:rPr>
            <w:noProof/>
            <w:webHidden/>
          </w:rPr>
        </w:r>
      </w:ins>
      <w:r>
        <w:rPr>
          <w:noProof/>
          <w:webHidden/>
        </w:rPr>
        <w:fldChar w:fldCharType="separate"/>
      </w:r>
      <w:ins w:id="158" w:author="Quan Wen" w:date="2017-06-11T04:09:00Z">
        <w:r>
          <w:rPr>
            <w:noProof/>
            <w:webHidden/>
          </w:rPr>
          <w:t>47</w:t>
        </w:r>
        <w:r>
          <w:rPr>
            <w:noProof/>
            <w:webHidden/>
          </w:rPr>
          <w:fldChar w:fldCharType="end"/>
        </w:r>
        <w:r w:rsidRPr="00C3509A">
          <w:rPr>
            <w:rStyle w:val="af6"/>
            <w:noProof/>
          </w:rPr>
          <w:fldChar w:fldCharType="end"/>
        </w:r>
      </w:ins>
    </w:p>
    <w:p w14:paraId="189B0C62" w14:textId="150E8C34" w:rsidR="006E6EBE" w:rsidRDefault="006E6EBE">
      <w:pPr>
        <w:pStyle w:val="34"/>
        <w:rPr>
          <w:ins w:id="159" w:author="Quan Wen" w:date="2017-06-11T04:09:00Z"/>
          <w:rFonts w:asciiTheme="minorHAnsi" w:eastAsiaTheme="minorEastAsia" w:hAnsiTheme="minorHAnsi" w:cstheme="minorBidi"/>
          <w:noProof/>
          <w:szCs w:val="22"/>
        </w:rPr>
      </w:pPr>
      <w:ins w:id="160" w:author="Quan Wen" w:date="2017-06-11T04:09:00Z">
        <w:r w:rsidRPr="00C3509A">
          <w:rPr>
            <w:rStyle w:val="af6"/>
            <w:noProof/>
          </w:rPr>
          <w:fldChar w:fldCharType="begin"/>
        </w:r>
        <w:r w:rsidRPr="00C3509A">
          <w:rPr>
            <w:rStyle w:val="af6"/>
            <w:noProof/>
          </w:rPr>
          <w:instrText xml:space="preserve"> </w:instrText>
        </w:r>
        <w:r>
          <w:rPr>
            <w:noProof/>
          </w:rPr>
          <w:instrText>HYPERLINK \l "_Toc484917555"</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6.4.2 </w:t>
        </w:r>
        <w:r w:rsidRPr="00C3509A">
          <w:rPr>
            <w:rStyle w:val="af6"/>
            <w:noProof/>
          </w:rPr>
          <w:t>从节点软件设计</w:t>
        </w:r>
        <w:r>
          <w:rPr>
            <w:noProof/>
            <w:webHidden/>
          </w:rPr>
          <w:tab/>
        </w:r>
        <w:r>
          <w:rPr>
            <w:noProof/>
            <w:webHidden/>
          </w:rPr>
          <w:fldChar w:fldCharType="begin"/>
        </w:r>
        <w:r>
          <w:rPr>
            <w:noProof/>
            <w:webHidden/>
          </w:rPr>
          <w:instrText xml:space="preserve"> PAGEREF _Toc484917555 \h </w:instrText>
        </w:r>
        <w:r>
          <w:rPr>
            <w:noProof/>
            <w:webHidden/>
          </w:rPr>
        </w:r>
      </w:ins>
      <w:r>
        <w:rPr>
          <w:noProof/>
          <w:webHidden/>
        </w:rPr>
        <w:fldChar w:fldCharType="separate"/>
      </w:r>
      <w:ins w:id="161" w:author="Quan Wen" w:date="2017-06-11T04:09:00Z">
        <w:r>
          <w:rPr>
            <w:noProof/>
            <w:webHidden/>
          </w:rPr>
          <w:t>48</w:t>
        </w:r>
        <w:r>
          <w:rPr>
            <w:noProof/>
            <w:webHidden/>
          </w:rPr>
          <w:fldChar w:fldCharType="end"/>
        </w:r>
        <w:r w:rsidRPr="00C3509A">
          <w:rPr>
            <w:rStyle w:val="af6"/>
            <w:noProof/>
          </w:rPr>
          <w:fldChar w:fldCharType="end"/>
        </w:r>
      </w:ins>
    </w:p>
    <w:p w14:paraId="0F36BE2E" w14:textId="115C7548" w:rsidR="006E6EBE" w:rsidRDefault="006E6EBE">
      <w:pPr>
        <w:pStyle w:val="24"/>
        <w:rPr>
          <w:ins w:id="162" w:author="Quan Wen" w:date="2017-06-11T04:09:00Z"/>
          <w:rFonts w:asciiTheme="minorHAnsi" w:eastAsiaTheme="minorEastAsia" w:hAnsiTheme="minorHAnsi" w:cstheme="minorBidi"/>
          <w:szCs w:val="22"/>
          <w:lang w:val="en-US"/>
        </w:rPr>
      </w:pPr>
      <w:ins w:id="163" w:author="Quan Wen" w:date="2017-06-11T04:09:00Z">
        <w:r w:rsidRPr="00C3509A">
          <w:rPr>
            <w:rStyle w:val="af6"/>
          </w:rPr>
          <w:fldChar w:fldCharType="begin"/>
        </w:r>
        <w:r w:rsidRPr="00C3509A">
          <w:rPr>
            <w:rStyle w:val="af6"/>
          </w:rPr>
          <w:instrText xml:space="preserve"> </w:instrText>
        </w:r>
        <w:r>
          <w:instrText>HYPERLINK \l "_Toc484917556"</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6.5</w:t>
        </w:r>
        <w:r w:rsidRPr="00C3509A">
          <w:rPr>
            <w:rStyle w:val="af6"/>
            <w:rFonts w:eastAsia="黑体" w:cs="Arial"/>
          </w:rPr>
          <w:t xml:space="preserve"> </w:t>
        </w:r>
        <w:r w:rsidRPr="00C3509A">
          <w:rPr>
            <w:rStyle w:val="af6"/>
            <w:rFonts w:eastAsia="黑体" w:cs="Arial"/>
          </w:rPr>
          <w:t>调试与结果</w:t>
        </w:r>
        <w:r>
          <w:rPr>
            <w:webHidden/>
          </w:rPr>
          <w:tab/>
        </w:r>
        <w:r>
          <w:rPr>
            <w:webHidden/>
          </w:rPr>
          <w:fldChar w:fldCharType="begin"/>
        </w:r>
        <w:r>
          <w:rPr>
            <w:webHidden/>
          </w:rPr>
          <w:instrText xml:space="preserve"> PAGEREF _Toc484917556 \h </w:instrText>
        </w:r>
        <w:r>
          <w:rPr>
            <w:webHidden/>
          </w:rPr>
        </w:r>
      </w:ins>
      <w:r>
        <w:rPr>
          <w:webHidden/>
        </w:rPr>
        <w:fldChar w:fldCharType="separate"/>
      </w:r>
      <w:ins w:id="164" w:author="Quan Wen" w:date="2017-06-11T04:09:00Z">
        <w:r>
          <w:rPr>
            <w:webHidden/>
          </w:rPr>
          <w:t>53</w:t>
        </w:r>
        <w:r>
          <w:rPr>
            <w:webHidden/>
          </w:rPr>
          <w:fldChar w:fldCharType="end"/>
        </w:r>
        <w:r w:rsidRPr="00C3509A">
          <w:rPr>
            <w:rStyle w:val="af6"/>
          </w:rPr>
          <w:fldChar w:fldCharType="end"/>
        </w:r>
      </w:ins>
    </w:p>
    <w:p w14:paraId="422AB57D" w14:textId="0C68FDFD" w:rsidR="006E6EBE" w:rsidRDefault="006E6EBE">
      <w:pPr>
        <w:pStyle w:val="34"/>
        <w:rPr>
          <w:ins w:id="165" w:author="Quan Wen" w:date="2017-06-11T04:09:00Z"/>
          <w:rFonts w:asciiTheme="minorHAnsi" w:eastAsiaTheme="minorEastAsia" w:hAnsiTheme="minorHAnsi" w:cstheme="minorBidi"/>
          <w:noProof/>
          <w:szCs w:val="22"/>
        </w:rPr>
      </w:pPr>
      <w:ins w:id="166" w:author="Quan Wen" w:date="2017-06-11T04:09:00Z">
        <w:r w:rsidRPr="00C3509A">
          <w:rPr>
            <w:rStyle w:val="af6"/>
            <w:noProof/>
          </w:rPr>
          <w:fldChar w:fldCharType="begin"/>
        </w:r>
        <w:r w:rsidRPr="00C3509A">
          <w:rPr>
            <w:rStyle w:val="af6"/>
            <w:noProof/>
          </w:rPr>
          <w:instrText xml:space="preserve"> </w:instrText>
        </w:r>
        <w:r>
          <w:rPr>
            <w:noProof/>
          </w:rPr>
          <w:instrText>HYPERLINK \l "_Toc484917557"</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6.5.1 </w:t>
        </w:r>
        <w:r w:rsidRPr="00C3509A">
          <w:rPr>
            <w:rStyle w:val="af6"/>
            <w:noProof/>
          </w:rPr>
          <w:t>系统调试平台介绍</w:t>
        </w:r>
        <w:r>
          <w:rPr>
            <w:noProof/>
            <w:webHidden/>
          </w:rPr>
          <w:tab/>
        </w:r>
        <w:r>
          <w:rPr>
            <w:noProof/>
            <w:webHidden/>
          </w:rPr>
          <w:fldChar w:fldCharType="begin"/>
        </w:r>
        <w:r>
          <w:rPr>
            <w:noProof/>
            <w:webHidden/>
          </w:rPr>
          <w:instrText xml:space="preserve"> PAGEREF _Toc484917557 \h </w:instrText>
        </w:r>
        <w:r>
          <w:rPr>
            <w:noProof/>
            <w:webHidden/>
          </w:rPr>
        </w:r>
      </w:ins>
      <w:r>
        <w:rPr>
          <w:noProof/>
          <w:webHidden/>
        </w:rPr>
        <w:fldChar w:fldCharType="separate"/>
      </w:r>
      <w:ins w:id="167" w:author="Quan Wen" w:date="2017-06-11T04:09:00Z">
        <w:r>
          <w:rPr>
            <w:noProof/>
            <w:webHidden/>
          </w:rPr>
          <w:t>53</w:t>
        </w:r>
        <w:r>
          <w:rPr>
            <w:noProof/>
            <w:webHidden/>
          </w:rPr>
          <w:fldChar w:fldCharType="end"/>
        </w:r>
        <w:r w:rsidRPr="00C3509A">
          <w:rPr>
            <w:rStyle w:val="af6"/>
            <w:noProof/>
          </w:rPr>
          <w:fldChar w:fldCharType="end"/>
        </w:r>
      </w:ins>
    </w:p>
    <w:p w14:paraId="7B8160E3" w14:textId="26AF78D0" w:rsidR="006E6EBE" w:rsidRDefault="006E6EBE">
      <w:pPr>
        <w:pStyle w:val="34"/>
        <w:rPr>
          <w:ins w:id="168" w:author="Quan Wen" w:date="2017-06-11T04:09:00Z"/>
          <w:rFonts w:asciiTheme="minorHAnsi" w:eastAsiaTheme="minorEastAsia" w:hAnsiTheme="minorHAnsi" w:cstheme="minorBidi"/>
          <w:noProof/>
          <w:szCs w:val="22"/>
        </w:rPr>
      </w:pPr>
      <w:ins w:id="169" w:author="Quan Wen" w:date="2017-06-11T04:09:00Z">
        <w:r w:rsidRPr="00C3509A">
          <w:rPr>
            <w:rStyle w:val="af6"/>
            <w:noProof/>
          </w:rPr>
          <w:fldChar w:fldCharType="begin"/>
        </w:r>
        <w:r w:rsidRPr="00C3509A">
          <w:rPr>
            <w:rStyle w:val="af6"/>
            <w:noProof/>
          </w:rPr>
          <w:instrText xml:space="preserve"> </w:instrText>
        </w:r>
        <w:r>
          <w:rPr>
            <w:noProof/>
          </w:rPr>
          <w:instrText>HYPERLINK \l "_Toc484917558"</w:instrText>
        </w:r>
        <w:r w:rsidRPr="00C3509A">
          <w:rPr>
            <w:rStyle w:val="af6"/>
            <w:noProof/>
          </w:rPr>
          <w:instrText xml:space="preserve"> </w:instrText>
        </w:r>
        <w:r w:rsidRPr="00C3509A">
          <w:rPr>
            <w:rStyle w:val="af6"/>
            <w:noProof/>
          </w:rPr>
        </w:r>
        <w:r w:rsidRPr="00C3509A">
          <w:rPr>
            <w:rStyle w:val="af6"/>
            <w:noProof/>
          </w:rPr>
          <w:fldChar w:fldCharType="separate"/>
        </w:r>
        <w:r w:rsidRPr="00C3509A">
          <w:rPr>
            <w:rStyle w:val="af6"/>
            <w:noProof/>
          </w:rPr>
          <w:t xml:space="preserve">6.5.2 </w:t>
        </w:r>
        <w:r w:rsidRPr="00C3509A">
          <w:rPr>
            <w:rStyle w:val="af6"/>
            <w:noProof/>
          </w:rPr>
          <w:t>实验验证</w:t>
        </w:r>
        <w:r>
          <w:rPr>
            <w:noProof/>
            <w:webHidden/>
          </w:rPr>
          <w:tab/>
        </w:r>
        <w:r>
          <w:rPr>
            <w:noProof/>
            <w:webHidden/>
          </w:rPr>
          <w:fldChar w:fldCharType="begin"/>
        </w:r>
        <w:r>
          <w:rPr>
            <w:noProof/>
            <w:webHidden/>
          </w:rPr>
          <w:instrText xml:space="preserve"> PAGEREF _Toc484917558 \h </w:instrText>
        </w:r>
        <w:r>
          <w:rPr>
            <w:noProof/>
            <w:webHidden/>
          </w:rPr>
        </w:r>
      </w:ins>
      <w:r>
        <w:rPr>
          <w:noProof/>
          <w:webHidden/>
        </w:rPr>
        <w:fldChar w:fldCharType="separate"/>
      </w:r>
      <w:ins w:id="170" w:author="Quan Wen" w:date="2017-06-11T04:09:00Z">
        <w:r>
          <w:rPr>
            <w:noProof/>
            <w:webHidden/>
          </w:rPr>
          <w:t>54</w:t>
        </w:r>
        <w:r>
          <w:rPr>
            <w:noProof/>
            <w:webHidden/>
          </w:rPr>
          <w:fldChar w:fldCharType="end"/>
        </w:r>
        <w:r w:rsidRPr="00C3509A">
          <w:rPr>
            <w:rStyle w:val="af6"/>
            <w:noProof/>
          </w:rPr>
          <w:fldChar w:fldCharType="end"/>
        </w:r>
      </w:ins>
    </w:p>
    <w:p w14:paraId="2D6ED48F" w14:textId="19C96433" w:rsidR="006E6EBE" w:rsidRDefault="006E6EBE">
      <w:pPr>
        <w:pStyle w:val="15"/>
        <w:rPr>
          <w:ins w:id="171" w:author="Quan Wen" w:date="2017-06-11T04:09:00Z"/>
          <w:rFonts w:asciiTheme="minorHAnsi" w:eastAsiaTheme="minorEastAsia" w:hAnsiTheme="minorHAnsi" w:cstheme="minorBidi"/>
          <w:bCs w:val="0"/>
          <w:szCs w:val="22"/>
        </w:rPr>
      </w:pPr>
      <w:ins w:id="172" w:author="Quan Wen" w:date="2017-06-11T04:09:00Z">
        <w:r w:rsidRPr="00C3509A">
          <w:rPr>
            <w:rStyle w:val="af6"/>
          </w:rPr>
          <w:fldChar w:fldCharType="begin"/>
        </w:r>
        <w:r w:rsidRPr="00C3509A">
          <w:rPr>
            <w:rStyle w:val="af6"/>
          </w:rPr>
          <w:instrText xml:space="preserve"> </w:instrText>
        </w:r>
        <w:r>
          <w:instrText>HYPERLINK \l "_Toc484917559"</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7 </w:t>
        </w:r>
        <w:r w:rsidRPr="00C3509A">
          <w:rPr>
            <w:rStyle w:val="af6"/>
            <w:rFonts w:eastAsia="黑体" w:cs="Arial"/>
          </w:rPr>
          <w:t xml:space="preserve"> </w:t>
        </w:r>
        <w:r w:rsidRPr="00C3509A">
          <w:rPr>
            <w:rStyle w:val="af6"/>
            <w:rFonts w:eastAsia="黑体" w:cs="Arial"/>
          </w:rPr>
          <w:t>结论和展望</w:t>
        </w:r>
        <w:r>
          <w:rPr>
            <w:webHidden/>
          </w:rPr>
          <w:tab/>
        </w:r>
        <w:r>
          <w:rPr>
            <w:webHidden/>
          </w:rPr>
          <w:fldChar w:fldCharType="begin"/>
        </w:r>
        <w:r>
          <w:rPr>
            <w:webHidden/>
          </w:rPr>
          <w:instrText xml:space="preserve"> PAGEREF _Toc484917559 \h </w:instrText>
        </w:r>
        <w:r>
          <w:rPr>
            <w:webHidden/>
          </w:rPr>
        </w:r>
      </w:ins>
      <w:r>
        <w:rPr>
          <w:webHidden/>
        </w:rPr>
        <w:fldChar w:fldCharType="separate"/>
      </w:r>
      <w:ins w:id="173" w:author="Quan Wen" w:date="2017-06-11T04:09:00Z">
        <w:r>
          <w:rPr>
            <w:webHidden/>
          </w:rPr>
          <w:t>59</w:t>
        </w:r>
        <w:r>
          <w:rPr>
            <w:webHidden/>
          </w:rPr>
          <w:fldChar w:fldCharType="end"/>
        </w:r>
        <w:r w:rsidRPr="00C3509A">
          <w:rPr>
            <w:rStyle w:val="af6"/>
          </w:rPr>
          <w:fldChar w:fldCharType="end"/>
        </w:r>
      </w:ins>
    </w:p>
    <w:p w14:paraId="0FDD419A" w14:textId="605F2A3C" w:rsidR="006E6EBE" w:rsidRDefault="006E6EBE">
      <w:pPr>
        <w:pStyle w:val="24"/>
        <w:rPr>
          <w:ins w:id="174" w:author="Quan Wen" w:date="2017-06-11T04:09:00Z"/>
          <w:rFonts w:asciiTheme="minorHAnsi" w:eastAsiaTheme="minorEastAsia" w:hAnsiTheme="minorHAnsi" w:cstheme="minorBidi"/>
          <w:szCs w:val="22"/>
          <w:lang w:val="en-US"/>
        </w:rPr>
      </w:pPr>
      <w:ins w:id="175" w:author="Quan Wen" w:date="2017-06-11T04:09:00Z">
        <w:r w:rsidRPr="00C3509A">
          <w:rPr>
            <w:rStyle w:val="af6"/>
          </w:rPr>
          <w:fldChar w:fldCharType="begin"/>
        </w:r>
        <w:r w:rsidRPr="00C3509A">
          <w:rPr>
            <w:rStyle w:val="af6"/>
          </w:rPr>
          <w:instrText xml:space="preserve"> </w:instrText>
        </w:r>
        <w:r>
          <w:instrText>HYPERLINK \l "_Toc484917560"</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 xml:space="preserve">7.1 </w:t>
        </w:r>
        <w:r w:rsidRPr="00C3509A">
          <w:rPr>
            <w:rStyle w:val="af6"/>
            <w:rFonts w:eastAsia="黑体" w:cs="Arial"/>
          </w:rPr>
          <w:t>结论</w:t>
        </w:r>
        <w:r>
          <w:rPr>
            <w:webHidden/>
          </w:rPr>
          <w:tab/>
        </w:r>
        <w:r>
          <w:rPr>
            <w:webHidden/>
          </w:rPr>
          <w:fldChar w:fldCharType="begin"/>
        </w:r>
        <w:r>
          <w:rPr>
            <w:webHidden/>
          </w:rPr>
          <w:instrText xml:space="preserve"> PAGEREF _Toc484917560 \h </w:instrText>
        </w:r>
        <w:r>
          <w:rPr>
            <w:webHidden/>
          </w:rPr>
        </w:r>
      </w:ins>
      <w:r>
        <w:rPr>
          <w:webHidden/>
        </w:rPr>
        <w:fldChar w:fldCharType="separate"/>
      </w:r>
      <w:ins w:id="176" w:author="Quan Wen" w:date="2017-06-11T04:09:00Z">
        <w:r>
          <w:rPr>
            <w:webHidden/>
          </w:rPr>
          <w:t>59</w:t>
        </w:r>
        <w:r>
          <w:rPr>
            <w:webHidden/>
          </w:rPr>
          <w:fldChar w:fldCharType="end"/>
        </w:r>
        <w:r w:rsidRPr="00C3509A">
          <w:rPr>
            <w:rStyle w:val="af6"/>
          </w:rPr>
          <w:fldChar w:fldCharType="end"/>
        </w:r>
      </w:ins>
    </w:p>
    <w:p w14:paraId="362A67A5" w14:textId="6968F371" w:rsidR="006E6EBE" w:rsidRDefault="006E6EBE">
      <w:pPr>
        <w:pStyle w:val="24"/>
        <w:rPr>
          <w:ins w:id="177" w:author="Quan Wen" w:date="2017-06-11T04:09:00Z"/>
          <w:rFonts w:asciiTheme="minorHAnsi" w:eastAsiaTheme="minorEastAsia" w:hAnsiTheme="minorHAnsi" w:cstheme="minorBidi"/>
          <w:szCs w:val="22"/>
          <w:lang w:val="en-US"/>
        </w:rPr>
      </w:pPr>
      <w:ins w:id="178" w:author="Quan Wen" w:date="2017-06-11T04:09:00Z">
        <w:r w:rsidRPr="00C3509A">
          <w:rPr>
            <w:rStyle w:val="af6"/>
          </w:rPr>
          <w:fldChar w:fldCharType="begin"/>
        </w:r>
        <w:r w:rsidRPr="00C3509A">
          <w:rPr>
            <w:rStyle w:val="af6"/>
          </w:rPr>
          <w:instrText xml:space="preserve"> </w:instrText>
        </w:r>
        <w:r>
          <w:instrText>HYPERLINK \l "_Toc484917561"</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rPr>
          <w:t>7.2</w:t>
        </w:r>
        <w:r w:rsidRPr="00C3509A">
          <w:rPr>
            <w:rStyle w:val="af6"/>
            <w:rFonts w:eastAsia="黑体" w:cs="Arial"/>
          </w:rPr>
          <w:t xml:space="preserve"> </w:t>
        </w:r>
        <w:r w:rsidRPr="00C3509A">
          <w:rPr>
            <w:rStyle w:val="af6"/>
            <w:rFonts w:eastAsia="黑体" w:cs="Arial"/>
          </w:rPr>
          <w:t>进一步的工作</w:t>
        </w:r>
        <w:r>
          <w:rPr>
            <w:webHidden/>
          </w:rPr>
          <w:tab/>
        </w:r>
        <w:r>
          <w:rPr>
            <w:webHidden/>
          </w:rPr>
          <w:fldChar w:fldCharType="begin"/>
        </w:r>
        <w:r>
          <w:rPr>
            <w:webHidden/>
          </w:rPr>
          <w:instrText xml:space="preserve"> PAGEREF _Toc484917561 \h </w:instrText>
        </w:r>
        <w:r>
          <w:rPr>
            <w:webHidden/>
          </w:rPr>
        </w:r>
      </w:ins>
      <w:r>
        <w:rPr>
          <w:webHidden/>
        </w:rPr>
        <w:fldChar w:fldCharType="separate"/>
      </w:r>
      <w:ins w:id="179" w:author="Quan Wen" w:date="2017-06-11T04:09:00Z">
        <w:r>
          <w:rPr>
            <w:webHidden/>
          </w:rPr>
          <w:t>60</w:t>
        </w:r>
        <w:r>
          <w:rPr>
            <w:webHidden/>
          </w:rPr>
          <w:fldChar w:fldCharType="end"/>
        </w:r>
        <w:r w:rsidRPr="00C3509A">
          <w:rPr>
            <w:rStyle w:val="af6"/>
          </w:rPr>
          <w:fldChar w:fldCharType="end"/>
        </w:r>
      </w:ins>
    </w:p>
    <w:p w14:paraId="13D6EF59" w14:textId="5054D427" w:rsidR="006E6EBE" w:rsidRDefault="006E6EBE">
      <w:pPr>
        <w:pStyle w:val="15"/>
        <w:rPr>
          <w:ins w:id="180" w:author="Quan Wen" w:date="2017-06-11T04:09:00Z"/>
          <w:rFonts w:asciiTheme="minorHAnsi" w:eastAsiaTheme="minorEastAsia" w:hAnsiTheme="minorHAnsi" w:cstheme="minorBidi"/>
          <w:bCs w:val="0"/>
          <w:szCs w:val="22"/>
        </w:rPr>
      </w:pPr>
      <w:ins w:id="181" w:author="Quan Wen" w:date="2017-06-11T04:09:00Z">
        <w:r w:rsidRPr="00C3509A">
          <w:rPr>
            <w:rStyle w:val="af6"/>
          </w:rPr>
          <w:fldChar w:fldCharType="begin"/>
        </w:r>
        <w:r w:rsidRPr="00C3509A">
          <w:rPr>
            <w:rStyle w:val="af6"/>
          </w:rPr>
          <w:instrText xml:space="preserve"> </w:instrText>
        </w:r>
        <w:r>
          <w:instrText>HYPERLINK \l "_Toc484917562"</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cs="Arial"/>
          </w:rPr>
          <w:t>参考文献</w:t>
        </w:r>
        <w:r>
          <w:rPr>
            <w:webHidden/>
          </w:rPr>
          <w:tab/>
        </w:r>
        <w:r>
          <w:rPr>
            <w:webHidden/>
          </w:rPr>
          <w:fldChar w:fldCharType="begin"/>
        </w:r>
        <w:r>
          <w:rPr>
            <w:webHidden/>
          </w:rPr>
          <w:instrText xml:space="preserve"> PAGEREF _Toc484917562 \h </w:instrText>
        </w:r>
        <w:r>
          <w:rPr>
            <w:webHidden/>
          </w:rPr>
        </w:r>
      </w:ins>
      <w:r>
        <w:rPr>
          <w:webHidden/>
        </w:rPr>
        <w:fldChar w:fldCharType="separate"/>
      </w:r>
      <w:ins w:id="182" w:author="Quan Wen" w:date="2017-06-11T04:09:00Z">
        <w:r>
          <w:rPr>
            <w:webHidden/>
          </w:rPr>
          <w:t>61</w:t>
        </w:r>
        <w:r>
          <w:rPr>
            <w:webHidden/>
          </w:rPr>
          <w:fldChar w:fldCharType="end"/>
        </w:r>
        <w:r w:rsidRPr="00C3509A">
          <w:rPr>
            <w:rStyle w:val="af6"/>
          </w:rPr>
          <w:fldChar w:fldCharType="end"/>
        </w:r>
      </w:ins>
    </w:p>
    <w:p w14:paraId="37A8EAF8" w14:textId="37BA4BA1" w:rsidR="006E6EBE" w:rsidRDefault="006E6EBE">
      <w:pPr>
        <w:pStyle w:val="15"/>
        <w:rPr>
          <w:ins w:id="183" w:author="Quan Wen" w:date="2017-06-11T04:09:00Z"/>
          <w:rFonts w:asciiTheme="minorHAnsi" w:eastAsiaTheme="minorEastAsia" w:hAnsiTheme="minorHAnsi" w:cstheme="minorBidi"/>
          <w:bCs w:val="0"/>
          <w:szCs w:val="22"/>
        </w:rPr>
      </w:pPr>
      <w:ins w:id="184" w:author="Quan Wen" w:date="2017-06-11T04:09:00Z">
        <w:r w:rsidRPr="00C3509A">
          <w:rPr>
            <w:rStyle w:val="af6"/>
          </w:rPr>
          <w:fldChar w:fldCharType="begin"/>
        </w:r>
        <w:r w:rsidRPr="00C3509A">
          <w:rPr>
            <w:rStyle w:val="af6"/>
          </w:rPr>
          <w:instrText xml:space="preserve"> </w:instrText>
        </w:r>
        <w:r>
          <w:instrText>HYPERLINK \l "_Toc484917563"</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cs="Arial"/>
          </w:rPr>
          <w:t>谢</w:t>
        </w:r>
        <w:r w:rsidRPr="00C3509A">
          <w:rPr>
            <w:rStyle w:val="af6"/>
            <w:rFonts w:eastAsia="黑体" w:cs="Arial"/>
          </w:rPr>
          <w:t xml:space="preserve"> </w:t>
        </w:r>
        <w:r w:rsidRPr="00C3509A">
          <w:rPr>
            <w:rStyle w:val="af6"/>
            <w:rFonts w:eastAsia="黑体" w:cs="Arial"/>
          </w:rPr>
          <w:t>辞</w:t>
        </w:r>
        <w:r>
          <w:rPr>
            <w:webHidden/>
          </w:rPr>
          <w:tab/>
        </w:r>
        <w:r>
          <w:rPr>
            <w:webHidden/>
          </w:rPr>
          <w:fldChar w:fldCharType="begin"/>
        </w:r>
        <w:r>
          <w:rPr>
            <w:webHidden/>
          </w:rPr>
          <w:instrText xml:space="preserve"> PAGEREF _Toc484917563 \h </w:instrText>
        </w:r>
        <w:r>
          <w:rPr>
            <w:webHidden/>
          </w:rPr>
        </w:r>
      </w:ins>
      <w:r>
        <w:rPr>
          <w:webHidden/>
        </w:rPr>
        <w:fldChar w:fldCharType="separate"/>
      </w:r>
      <w:ins w:id="185" w:author="Quan Wen" w:date="2017-06-11T04:09:00Z">
        <w:r>
          <w:rPr>
            <w:webHidden/>
          </w:rPr>
          <w:t>63</w:t>
        </w:r>
        <w:r>
          <w:rPr>
            <w:webHidden/>
          </w:rPr>
          <w:fldChar w:fldCharType="end"/>
        </w:r>
        <w:r w:rsidRPr="00C3509A">
          <w:rPr>
            <w:rStyle w:val="af6"/>
          </w:rPr>
          <w:fldChar w:fldCharType="end"/>
        </w:r>
      </w:ins>
    </w:p>
    <w:p w14:paraId="664B0A6D" w14:textId="590DEAF6" w:rsidR="006E6EBE" w:rsidRDefault="006E6EBE">
      <w:pPr>
        <w:pStyle w:val="15"/>
        <w:rPr>
          <w:ins w:id="186" w:author="Quan Wen" w:date="2017-06-11T04:09:00Z"/>
          <w:rFonts w:asciiTheme="minorHAnsi" w:eastAsiaTheme="minorEastAsia" w:hAnsiTheme="minorHAnsi" w:cstheme="minorBidi"/>
          <w:bCs w:val="0"/>
          <w:szCs w:val="22"/>
        </w:rPr>
      </w:pPr>
      <w:ins w:id="187" w:author="Quan Wen" w:date="2017-06-11T04:09:00Z">
        <w:r w:rsidRPr="00C3509A">
          <w:rPr>
            <w:rStyle w:val="af6"/>
          </w:rPr>
          <w:fldChar w:fldCharType="begin"/>
        </w:r>
        <w:r w:rsidRPr="00C3509A">
          <w:rPr>
            <w:rStyle w:val="af6"/>
          </w:rPr>
          <w:instrText xml:space="preserve"> </w:instrText>
        </w:r>
        <w:r>
          <w:instrText>HYPERLINK \l "_Toc484917564"</w:instrText>
        </w:r>
        <w:r w:rsidRPr="00C3509A">
          <w:rPr>
            <w:rStyle w:val="af6"/>
          </w:rPr>
          <w:instrText xml:space="preserve"> </w:instrText>
        </w:r>
        <w:r w:rsidRPr="00C3509A">
          <w:rPr>
            <w:rStyle w:val="af6"/>
          </w:rPr>
        </w:r>
        <w:r w:rsidRPr="00C3509A">
          <w:rPr>
            <w:rStyle w:val="af6"/>
          </w:rPr>
          <w:fldChar w:fldCharType="separate"/>
        </w:r>
        <w:r w:rsidRPr="00C3509A">
          <w:rPr>
            <w:rStyle w:val="af6"/>
            <w:rFonts w:eastAsia="黑体" w:cs="Arial"/>
          </w:rPr>
          <w:t>附录</w:t>
        </w:r>
        <w:r w:rsidRPr="00C3509A">
          <w:rPr>
            <w:rStyle w:val="af6"/>
            <w:rFonts w:eastAsia="黑体" w:cs="Arial"/>
          </w:rPr>
          <w:t>1 EPCU</w:t>
        </w:r>
        <w:r w:rsidRPr="00C3509A">
          <w:rPr>
            <w:rStyle w:val="af6"/>
            <w:rFonts w:eastAsia="黑体" w:cs="Arial"/>
          </w:rPr>
          <w:t>气路图</w:t>
        </w:r>
        <w:r>
          <w:rPr>
            <w:webHidden/>
          </w:rPr>
          <w:tab/>
        </w:r>
        <w:r>
          <w:rPr>
            <w:webHidden/>
          </w:rPr>
          <w:fldChar w:fldCharType="begin"/>
        </w:r>
        <w:r>
          <w:rPr>
            <w:webHidden/>
          </w:rPr>
          <w:instrText xml:space="preserve"> PAGEREF _Toc484917564 \h </w:instrText>
        </w:r>
        <w:r>
          <w:rPr>
            <w:webHidden/>
          </w:rPr>
        </w:r>
      </w:ins>
      <w:r>
        <w:rPr>
          <w:webHidden/>
        </w:rPr>
        <w:fldChar w:fldCharType="separate"/>
      </w:r>
      <w:ins w:id="188" w:author="Quan Wen" w:date="2017-06-11T04:09:00Z">
        <w:r>
          <w:rPr>
            <w:webHidden/>
          </w:rPr>
          <w:t>64</w:t>
        </w:r>
        <w:r>
          <w:rPr>
            <w:webHidden/>
          </w:rPr>
          <w:fldChar w:fldCharType="end"/>
        </w:r>
        <w:r w:rsidRPr="00C3509A">
          <w:rPr>
            <w:rStyle w:val="af6"/>
          </w:rPr>
          <w:fldChar w:fldCharType="end"/>
        </w:r>
      </w:ins>
    </w:p>
    <w:p w14:paraId="2C363D0C" w14:textId="5E3A5885" w:rsidR="00B2177C" w:rsidDel="006E6EBE" w:rsidRDefault="00B2177C">
      <w:pPr>
        <w:pStyle w:val="15"/>
        <w:rPr>
          <w:del w:id="189" w:author="Quan Wen" w:date="2017-06-11T04:09:00Z"/>
          <w:rFonts w:asciiTheme="minorHAnsi" w:eastAsiaTheme="minorEastAsia" w:hAnsiTheme="minorHAnsi" w:cstheme="minorBidi"/>
          <w:bCs w:val="0"/>
          <w:szCs w:val="22"/>
        </w:rPr>
      </w:pPr>
      <w:del w:id="190" w:author="Quan Wen" w:date="2017-06-11T04:09:00Z">
        <w:r w:rsidRPr="006E6EBE" w:rsidDel="006E6EBE">
          <w:rPr>
            <w:rFonts w:eastAsia="黑体"/>
            <w:rPrChange w:id="191" w:author="Quan Wen" w:date="2017-06-11T04:09:00Z">
              <w:rPr>
                <w:rStyle w:val="af6"/>
                <w:rFonts w:eastAsia="黑体"/>
              </w:rPr>
            </w:rPrChange>
          </w:rPr>
          <w:delText>1</w:delText>
        </w:r>
        <w:r w:rsidRPr="006E6EBE" w:rsidDel="006E6EBE">
          <w:rPr>
            <w:rFonts w:eastAsia="黑体" w:cs="Arial"/>
            <w:rPrChange w:id="192" w:author="Quan Wen" w:date="2017-06-11T04:09:00Z">
              <w:rPr>
                <w:rStyle w:val="af6"/>
                <w:rFonts w:eastAsia="黑体" w:cs="Arial"/>
              </w:rPr>
            </w:rPrChange>
          </w:rPr>
          <w:delText xml:space="preserve">  </w:delText>
        </w:r>
        <w:r w:rsidRPr="006E6EBE" w:rsidDel="006E6EBE">
          <w:rPr>
            <w:rFonts w:eastAsia="黑体" w:cs="Arial"/>
            <w:rPrChange w:id="193" w:author="Quan Wen" w:date="2017-06-11T04:09:00Z">
              <w:rPr>
                <w:rStyle w:val="af6"/>
                <w:rFonts w:eastAsia="黑体" w:cs="Arial"/>
              </w:rPr>
            </w:rPrChange>
          </w:rPr>
          <w:delText>绪</w:delText>
        </w:r>
        <w:r w:rsidRPr="006E6EBE" w:rsidDel="006E6EBE">
          <w:rPr>
            <w:rFonts w:eastAsia="黑体" w:cs="Arial"/>
            <w:rPrChange w:id="194" w:author="Quan Wen" w:date="2017-06-11T04:09:00Z">
              <w:rPr>
                <w:rStyle w:val="af6"/>
                <w:rFonts w:eastAsia="黑体" w:cs="Arial"/>
              </w:rPr>
            </w:rPrChange>
          </w:rPr>
          <w:delText xml:space="preserve"> </w:delText>
        </w:r>
        <w:r w:rsidRPr="006E6EBE" w:rsidDel="006E6EBE">
          <w:rPr>
            <w:rFonts w:eastAsia="黑体" w:cs="Arial"/>
            <w:rPrChange w:id="195" w:author="Quan Wen" w:date="2017-06-11T04:09:00Z">
              <w:rPr>
                <w:rStyle w:val="af6"/>
                <w:rFonts w:eastAsia="黑体" w:cs="Arial"/>
              </w:rPr>
            </w:rPrChange>
          </w:rPr>
          <w:delText>论</w:delText>
        </w:r>
        <w:r w:rsidDel="006E6EBE">
          <w:rPr>
            <w:webHidden/>
          </w:rPr>
          <w:tab/>
          <w:delText>5</w:delText>
        </w:r>
      </w:del>
    </w:p>
    <w:p w14:paraId="37D0D09F" w14:textId="7D780E95" w:rsidR="00B2177C" w:rsidDel="006E6EBE" w:rsidRDefault="00B2177C">
      <w:pPr>
        <w:pStyle w:val="24"/>
        <w:rPr>
          <w:del w:id="196" w:author="Quan Wen" w:date="2017-06-11T04:09:00Z"/>
          <w:rFonts w:asciiTheme="minorHAnsi" w:eastAsiaTheme="minorEastAsia" w:hAnsiTheme="minorHAnsi" w:cstheme="minorBidi"/>
          <w:szCs w:val="22"/>
          <w:lang w:val="en-US"/>
        </w:rPr>
      </w:pPr>
      <w:del w:id="197" w:author="Quan Wen" w:date="2017-06-11T04:09:00Z">
        <w:r w:rsidRPr="006E6EBE" w:rsidDel="006E6EBE">
          <w:rPr>
            <w:rFonts w:eastAsia="黑体"/>
            <w:rPrChange w:id="198" w:author="Quan Wen" w:date="2017-06-11T04:09:00Z">
              <w:rPr>
                <w:rStyle w:val="af6"/>
                <w:rFonts w:eastAsia="黑体"/>
              </w:rPr>
            </w:rPrChange>
          </w:rPr>
          <w:delText>1.1</w:delText>
        </w:r>
        <w:r w:rsidRPr="006E6EBE" w:rsidDel="006E6EBE">
          <w:rPr>
            <w:rFonts w:eastAsia="黑体" w:cs="Arial"/>
            <w:rPrChange w:id="199" w:author="Quan Wen" w:date="2017-06-11T04:09:00Z">
              <w:rPr>
                <w:rStyle w:val="af6"/>
                <w:rFonts w:eastAsia="黑体" w:cs="Arial"/>
              </w:rPr>
            </w:rPrChange>
          </w:rPr>
          <w:delText xml:space="preserve"> </w:delText>
        </w:r>
        <w:r w:rsidRPr="006E6EBE" w:rsidDel="006E6EBE">
          <w:rPr>
            <w:rFonts w:eastAsia="黑体" w:cs="Arial"/>
            <w:rPrChange w:id="200" w:author="Quan Wen" w:date="2017-06-11T04:09:00Z">
              <w:rPr>
                <w:rStyle w:val="af6"/>
                <w:rFonts w:eastAsia="黑体" w:cs="Arial"/>
              </w:rPr>
            </w:rPrChange>
          </w:rPr>
          <w:delText>课题背景及研究意义</w:delText>
        </w:r>
        <w:r w:rsidDel="006E6EBE">
          <w:rPr>
            <w:webHidden/>
          </w:rPr>
          <w:tab/>
          <w:delText>5</w:delText>
        </w:r>
      </w:del>
    </w:p>
    <w:p w14:paraId="60E046BE" w14:textId="2445BBE4" w:rsidR="00B2177C" w:rsidDel="006E6EBE" w:rsidRDefault="00B2177C">
      <w:pPr>
        <w:pStyle w:val="24"/>
        <w:rPr>
          <w:del w:id="201" w:author="Quan Wen" w:date="2017-06-11T04:09:00Z"/>
          <w:rFonts w:asciiTheme="minorHAnsi" w:eastAsiaTheme="minorEastAsia" w:hAnsiTheme="minorHAnsi" w:cstheme="minorBidi"/>
          <w:szCs w:val="22"/>
          <w:lang w:val="en-US"/>
        </w:rPr>
      </w:pPr>
      <w:del w:id="202" w:author="Quan Wen" w:date="2017-06-11T04:09:00Z">
        <w:r w:rsidRPr="006E6EBE" w:rsidDel="006E6EBE">
          <w:rPr>
            <w:rFonts w:eastAsia="黑体"/>
            <w:rPrChange w:id="203" w:author="Quan Wen" w:date="2017-06-11T04:09:00Z">
              <w:rPr>
                <w:rStyle w:val="af6"/>
                <w:rFonts w:eastAsia="黑体"/>
              </w:rPr>
            </w:rPrChange>
          </w:rPr>
          <w:delText xml:space="preserve">1.2 </w:delText>
        </w:r>
        <w:r w:rsidRPr="006E6EBE" w:rsidDel="006E6EBE">
          <w:rPr>
            <w:rFonts w:eastAsia="黑体" w:cs="Arial"/>
            <w:rPrChange w:id="204" w:author="Quan Wen" w:date="2017-06-11T04:09:00Z">
              <w:rPr>
                <w:rStyle w:val="af6"/>
                <w:rFonts w:eastAsia="黑体" w:cs="Arial"/>
              </w:rPr>
            </w:rPrChange>
          </w:rPr>
          <w:delText>国内外研究现状及发展</w:delText>
        </w:r>
        <w:r w:rsidDel="006E6EBE">
          <w:rPr>
            <w:webHidden/>
          </w:rPr>
          <w:tab/>
          <w:delText>5</w:delText>
        </w:r>
      </w:del>
    </w:p>
    <w:p w14:paraId="1706BED8" w14:textId="533AB48A" w:rsidR="00B2177C" w:rsidDel="006E6EBE" w:rsidRDefault="00B2177C">
      <w:pPr>
        <w:pStyle w:val="24"/>
        <w:rPr>
          <w:del w:id="205" w:author="Quan Wen" w:date="2017-06-11T04:09:00Z"/>
          <w:rFonts w:asciiTheme="minorHAnsi" w:eastAsiaTheme="minorEastAsia" w:hAnsiTheme="minorHAnsi" w:cstheme="minorBidi"/>
          <w:szCs w:val="22"/>
          <w:lang w:val="en-US"/>
        </w:rPr>
      </w:pPr>
      <w:del w:id="206" w:author="Quan Wen" w:date="2017-06-11T04:09:00Z">
        <w:r w:rsidRPr="006E6EBE" w:rsidDel="006E6EBE">
          <w:rPr>
            <w:rFonts w:eastAsia="黑体"/>
            <w:rPrChange w:id="207" w:author="Quan Wen" w:date="2017-06-11T04:09:00Z">
              <w:rPr>
                <w:rStyle w:val="af6"/>
                <w:rFonts w:eastAsia="黑体"/>
              </w:rPr>
            </w:rPrChange>
          </w:rPr>
          <w:delText xml:space="preserve">1.3 </w:delText>
        </w:r>
        <w:r w:rsidRPr="006E6EBE" w:rsidDel="006E6EBE">
          <w:rPr>
            <w:rFonts w:eastAsia="黑体" w:cs="Arial"/>
            <w:rPrChange w:id="208" w:author="Quan Wen" w:date="2017-06-11T04:09:00Z">
              <w:rPr>
                <w:rStyle w:val="af6"/>
                <w:rFonts w:eastAsia="黑体" w:cs="Arial"/>
              </w:rPr>
            </w:rPrChange>
          </w:rPr>
          <w:delText>本文主要研究内容</w:delText>
        </w:r>
        <w:bookmarkStart w:id="209" w:name="_GoBack"/>
        <w:bookmarkEnd w:id="209"/>
        <w:r w:rsidDel="006E6EBE">
          <w:rPr>
            <w:webHidden/>
          </w:rPr>
          <w:tab/>
          <w:delText>6</w:delText>
        </w:r>
      </w:del>
    </w:p>
    <w:p w14:paraId="78D41372" w14:textId="082B987B" w:rsidR="00B2177C" w:rsidDel="006E6EBE" w:rsidRDefault="00B2177C">
      <w:pPr>
        <w:pStyle w:val="24"/>
        <w:rPr>
          <w:del w:id="210" w:author="Quan Wen" w:date="2017-06-11T04:09:00Z"/>
          <w:rFonts w:asciiTheme="minorHAnsi" w:eastAsiaTheme="minorEastAsia" w:hAnsiTheme="minorHAnsi" w:cstheme="minorBidi"/>
          <w:szCs w:val="22"/>
          <w:lang w:val="en-US"/>
        </w:rPr>
      </w:pPr>
      <w:del w:id="211" w:author="Quan Wen" w:date="2017-06-11T04:09:00Z">
        <w:r w:rsidRPr="006E6EBE" w:rsidDel="006E6EBE">
          <w:rPr>
            <w:rFonts w:eastAsia="黑体"/>
            <w:rPrChange w:id="212" w:author="Quan Wen" w:date="2017-06-11T04:09:00Z">
              <w:rPr>
                <w:rStyle w:val="af6"/>
                <w:rFonts w:eastAsia="黑体"/>
              </w:rPr>
            </w:rPrChange>
          </w:rPr>
          <w:delText>1.4</w:delText>
        </w:r>
        <w:r w:rsidRPr="006E6EBE" w:rsidDel="006E6EBE">
          <w:rPr>
            <w:rFonts w:eastAsia="黑体" w:cs="Arial"/>
            <w:rPrChange w:id="213" w:author="Quan Wen" w:date="2017-06-11T04:09:00Z">
              <w:rPr>
                <w:rStyle w:val="af6"/>
                <w:rFonts w:eastAsia="黑体" w:cs="Arial"/>
              </w:rPr>
            </w:rPrChange>
          </w:rPr>
          <w:delText xml:space="preserve"> </w:delText>
        </w:r>
        <w:r w:rsidRPr="006E6EBE" w:rsidDel="006E6EBE">
          <w:rPr>
            <w:rFonts w:eastAsia="黑体" w:cs="Arial"/>
            <w:rPrChange w:id="214" w:author="Quan Wen" w:date="2017-06-11T04:09:00Z">
              <w:rPr>
                <w:rStyle w:val="af6"/>
                <w:rFonts w:eastAsia="黑体" w:cs="Arial"/>
              </w:rPr>
            </w:rPrChange>
          </w:rPr>
          <w:delText>本文组织架构</w:delText>
        </w:r>
        <w:r w:rsidDel="006E6EBE">
          <w:rPr>
            <w:webHidden/>
          </w:rPr>
          <w:tab/>
          <w:delText>7</w:delText>
        </w:r>
      </w:del>
    </w:p>
    <w:p w14:paraId="7AFAF858" w14:textId="7D975213" w:rsidR="00B2177C" w:rsidDel="006E6EBE" w:rsidRDefault="00B2177C">
      <w:pPr>
        <w:pStyle w:val="15"/>
        <w:rPr>
          <w:del w:id="215" w:author="Quan Wen" w:date="2017-06-11T04:09:00Z"/>
          <w:rFonts w:asciiTheme="minorHAnsi" w:eastAsiaTheme="minorEastAsia" w:hAnsiTheme="minorHAnsi" w:cstheme="minorBidi"/>
          <w:bCs w:val="0"/>
          <w:szCs w:val="22"/>
        </w:rPr>
      </w:pPr>
      <w:del w:id="216" w:author="Quan Wen" w:date="2017-06-11T04:09:00Z">
        <w:r w:rsidRPr="006E6EBE" w:rsidDel="006E6EBE">
          <w:rPr>
            <w:rFonts w:eastAsia="黑体"/>
            <w:rPrChange w:id="217" w:author="Quan Wen" w:date="2017-06-11T04:09:00Z">
              <w:rPr>
                <w:rStyle w:val="af6"/>
                <w:rFonts w:eastAsia="黑体"/>
              </w:rPr>
            </w:rPrChange>
          </w:rPr>
          <w:delText>2</w:delText>
        </w:r>
        <w:r w:rsidRPr="006E6EBE" w:rsidDel="006E6EBE">
          <w:rPr>
            <w:rFonts w:eastAsia="黑体" w:cs="Arial"/>
            <w:rPrChange w:id="218" w:author="Quan Wen" w:date="2017-06-11T04:09:00Z">
              <w:rPr>
                <w:rStyle w:val="af6"/>
                <w:rFonts w:eastAsia="黑体" w:cs="Arial"/>
              </w:rPr>
            </w:rPrChange>
          </w:rPr>
          <w:delText xml:space="preserve">  </w:delText>
        </w:r>
        <w:r w:rsidRPr="006E6EBE" w:rsidDel="006E6EBE">
          <w:rPr>
            <w:rFonts w:eastAsia="黑体"/>
            <w:rPrChange w:id="219" w:author="Quan Wen" w:date="2017-06-11T04:09:00Z">
              <w:rPr>
                <w:rStyle w:val="af6"/>
                <w:rFonts w:eastAsia="黑体"/>
              </w:rPr>
            </w:rPrChange>
          </w:rPr>
          <w:delText>CCBII</w:delText>
        </w:r>
        <w:r w:rsidRPr="006E6EBE" w:rsidDel="006E6EBE">
          <w:rPr>
            <w:rFonts w:eastAsia="黑体" w:cs="Arial"/>
            <w:rPrChange w:id="220" w:author="Quan Wen" w:date="2017-06-11T04:09:00Z">
              <w:rPr>
                <w:rStyle w:val="af6"/>
                <w:rFonts w:eastAsia="黑体" w:cs="Arial"/>
              </w:rPr>
            </w:rPrChange>
          </w:rPr>
          <w:delText>制动机的工作原理</w:delText>
        </w:r>
        <w:r w:rsidDel="006E6EBE">
          <w:rPr>
            <w:webHidden/>
          </w:rPr>
          <w:tab/>
          <w:delText>8</w:delText>
        </w:r>
      </w:del>
    </w:p>
    <w:p w14:paraId="09163298" w14:textId="52F20D96" w:rsidR="00B2177C" w:rsidDel="006E6EBE" w:rsidRDefault="00B2177C">
      <w:pPr>
        <w:pStyle w:val="24"/>
        <w:rPr>
          <w:del w:id="221" w:author="Quan Wen" w:date="2017-06-11T04:09:00Z"/>
          <w:rFonts w:asciiTheme="minorHAnsi" w:eastAsiaTheme="minorEastAsia" w:hAnsiTheme="minorHAnsi" w:cstheme="minorBidi"/>
          <w:szCs w:val="22"/>
          <w:lang w:val="en-US"/>
        </w:rPr>
      </w:pPr>
      <w:del w:id="222" w:author="Quan Wen" w:date="2017-06-11T04:09:00Z">
        <w:r w:rsidRPr="006E6EBE" w:rsidDel="006E6EBE">
          <w:rPr>
            <w:rFonts w:eastAsia="黑体"/>
            <w:rPrChange w:id="223" w:author="Quan Wen" w:date="2017-06-11T04:09:00Z">
              <w:rPr>
                <w:rStyle w:val="af6"/>
                <w:rFonts w:eastAsia="黑体"/>
              </w:rPr>
            </w:rPrChange>
          </w:rPr>
          <w:delText>2.1</w:delText>
        </w:r>
        <w:r w:rsidRPr="006E6EBE" w:rsidDel="006E6EBE">
          <w:rPr>
            <w:rFonts w:eastAsia="黑体" w:cs="Arial"/>
            <w:rPrChange w:id="224" w:author="Quan Wen" w:date="2017-06-11T04:09:00Z">
              <w:rPr>
                <w:rStyle w:val="af6"/>
                <w:rFonts w:eastAsia="黑体" w:cs="Arial"/>
              </w:rPr>
            </w:rPrChange>
          </w:rPr>
          <w:delText xml:space="preserve"> </w:delText>
        </w:r>
        <w:r w:rsidRPr="006E6EBE" w:rsidDel="006E6EBE">
          <w:rPr>
            <w:rFonts w:eastAsia="黑体"/>
            <w:rPrChange w:id="225" w:author="Quan Wen" w:date="2017-06-11T04:09:00Z">
              <w:rPr>
                <w:rStyle w:val="af6"/>
                <w:rFonts w:eastAsia="黑体"/>
              </w:rPr>
            </w:rPrChange>
          </w:rPr>
          <w:delText>CCBII</w:delText>
        </w:r>
        <w:r w:rsidRPr="006E6EBE" w:rsidDel="006E6EBE">
          <w:rPr>
            <w:rFonts w:eastAsia="黑体" w:cs="Arial"/>
            <w:rPrChange w:id="226" w:author="Quan Wen" w:date="2017-06-11T04:09:00Z">
              <w:rPr>
                <w:rStyle w:val="af6"/>
                <w:rFonts w:eastAsia="黑体" w:cs="Arial"/>
              </w:rPr>
            </w:rPrChange>
          </w:rPr>
          <w:delText>制动机的介绍</w:delText>
        </w:r>
        <w:r w:rsidDel="006E6EBE">
          <w:rPr>
            <w:webHidden/>
          </w:rPr>
          <w:tab/>
          <w:delText>8</w:delText>
        </w:r>
      </w:del>
    </w:p>
    <w:p w14:paraId="339FB6FA" w14:textId="0C17FB63" w:rsidR="00B2177C" w:rsidDel="006E6EBE" w:rsidRDefault="00B2177C">
      <w:pPr>
        <w:pStyle w:val="24"/>
        <w:rPr>
          <w:del w:id="227" w:author="Quan Wen" w:date="2017-06-11T04:09:00Z"/>
          <w:rFonts w:asciiTheme="minorHAnsi" w:eastAsiaTheme="minorEastAsia" w:hAnsiTheme="minorHAnsi" w:cstheme="minorBidi"/>
          <w:szCs w:val="22"/>
          <w:lang w:val="en-US"/>
        </w:rPr>
      </w:pPr>
      <w:del w:id="228" w:author="Quan Wen" w:date="2017-06-11T04:09:00Z">
        <w:r w:rsidRPr="006E6EBE" w:rsidDel="006E6EBE">
          <w:rPr>
            <w:rFonts w:eastAsia="黑体"/>
            <w:rPrChange w:id="229" w:author="Quan Wen" w:date="2017-06-11T04:09:00Z">
              <w:rPr>
                <w:rStyle w:val="af6"/>
                <w:rFonts w:eastAsia="黑体"/>
              </w:rPr>
            </w:rPrChange>
          </w:rPr>
          <w:delText>2.2</w:delText>
        </w:r>
        <w:r w:rsidRPr="006E6EBE" w:rsidDel="006E6EBE">
          <w:rPr>
            <w:rFonts w:eastAsia="黑体" w:cs="Arial"/>
            <w:rPrChange w:id="230" w:author="Quan Wen" w:date="2017-06-11T04:09:00Z">
              <w:rPr>
                <w:rStyle w:val="af6"/>
                <w:rFonts w:eastAsia="黑体" w:cs="Arial"/>
              </w:rPr>
            </w:rPrChange>
          </w:rPr>
          <w:delText xml:space="preserve"> </w:delText>
        </w:r>
        <w:r w:rsidRPr="006E6EBE" w:rsidDel="006E6EBE">
          <w:rPr>
            <w:rFonts w:eastAsia="黑体"/>
            <w:rPrChange w:id="231" w:author="Quan Wen" w:date="2017-06-11T04:09:00Z">
              <w:rPr>
                <w:rStyle w:val="af6"/>
                <w:rFonts w:eastAsia="黑体"/>
              </w:rPr>
            </w:rPrChange>
          </w:rPr>
          <w:delText>CCBII</w:delText>
        </w:r>
        <w:r w:rsidRPr="006E6EBE" w:rsidDel="006E6EBE">
          <w:rPr>
            <w:rFonts w:eastAsia="黑体"/>
            <w:rPrChange w:id="232" w:author="Quan Wen" w:date="2017-06-11T04:09:00Z">
              <w:rPr>
                <w:rStyle w:val="af6"/>
                <w:rFonts w:eastAsia="黑体"/>
              </w:rPr>
            </w:rPrChange>
          </w:rPr>
          <w:delText>制动机的工作原理</w:delText>
        </w:r>
        <w:r w:rsidDel="006E6EBE">
          <w:rPr>
            <w:webHidden/>
          </w:rPr>
          <w:tab/>
          <w:delText>10</w:delText>
        </w:r>
      </w:del>
    </w:p>
    <w:p w14:paraId="113B72C9" w14:textId="27760D30" w:rsidR="00B2177C" w:rsidDel="006E6EBE" w:rsidRDefault="00B2177C">
      <w:pPr>
        <w:pStyle w:val="34"/>
        <w:rPr>
          <w:del w:id="233" w:author="Quan Wen" w:date="2017-06-11T04:09:00Z"/>
          <w:rFonts w:asciiTheme="minorHAnsi" w:eastAsiaTheme="minorEastAsia" w:hAnsiTheme="minorHAnsi" w:cstheme="minorBidi"/>
          <w:noProof/>
          <w:szCs w:val="22"/>
        </w:rPr>
      </w:pPr>
      <w:del w:id="234" w:author="Quan Wen" w:date="2017-06-11T04:09:00Z">
        <w:r w:rsidRPr="006E6EBE" w:rsidDel="006E6EBE">
          <w:rPr>
            <w:noProof/>
            <w:rPrChange w:id="235" w:author="Quan Wen" w:date="2017-06-11T04:09:00Z">
              <w:rPr>
                <w:rStyle w:val="af6"/>
                <w:noProof/>
              </w:rPr>
            </w:rPrChange>
          </w:rPr>
          <w:delText>2.2.1</w:delText>
        </w:r>
        <w:r w:rsidRPr="006E6EBE" w:rsidDel="006E6EBE">
          <w:rPr>
            <w:rFonts w:cs="Arial"/>
            <w:noProof/>
            <w:rPrChange w:id="236" w:author="Quan Wen" w:date="2017-06-11T04:09:00Z">
              <w:rPr>
                <w:rStyle w:val="af6"/>
                <w:rFonts w:cs="Arial"/>
                <w:noProof/>
              </w:rPr>
            </w:rPrChange>
          </w:rPr>
          <w:delText xml:space="preserve"> </w:delText>
        </w:r>
        <w:r w:rsidRPr="006E6EBE" w:rsidDel="006E6EBE">
          <w:rPr>
            <w:rFonts w:cs="Arial"/>
            <w:noProof/>
            <w:rPrChange w:id="237" w:author="Quan Wen" w:date="2017-06-11T04:09:00Z">
              <w:rPr>
                <w:rStyle w:val="af6"/>
                <w:rFonts w:cs="Arial"/>
                <w:noProof/>
              </w:rPr>
            </w:rPrChange>
          </w:rPr>
          <w:delText>自动制动</w:delText>
        </w:r>
        <w:r w:rsidDel="006E6EBE">
          <w:rPr>
            <w:noProof/>
            <w:webHidden/>
          </w:rPr>
          <w:tab/>
          <w:delText>10</w:delText>
        </w:r>
      </w:del>
    </w:p>
    <w:p w14:paraId="30AF33F4" w14:textId="48A63928" w:rsidR="00B2177C" w:rsidDel="006E6EBE" w:rsidRDefault="00B2177C">
      <w:pPr>
        <w:pStyle w:val="34"/>
        <w:rPr>
          <w:del w:id="238" w:author="Quan Wen" w:date="2017-06-11T04:09:00Z"/>
          <w:rFonts w:asciiTheme="minorHAnsi" w:eastAsiaTheme="minorEastAsia" w:hAnsiTheme="minorHAnsi" w:cstheme="minorBidi"/>
          <w:noProof/>
          <w:szCs w:val="22"/>
        </w:rPr>
      </w:pPr>
      <w:del w:id="239" w:author="Quan Wen" w:date="2017-06-11T04:09:00Z">
        <w:r w:rsidRPr="006E6EBE" w:rsidDel="006E6EBE">
          <w:rPr>
            <w:noProof/>
            <w:rPrChange w:id="240" w:author="Quan Wen" w:date="2017-06-11T04:09:00Z">
              <w:rPr>
                <w:rStyle w:val="af6"/>
                <w:noProof/>
              </w:rPr>
            </w:rPrChange>
          </w:rPr>
          <w:delText>2.2.2</w:delText>
        </w:r>
        <w:r w:rsidRPr="006E6EBE" w:rsidDel="006E6EBE">
          <w:rPr>
            <w:rFonts w:cs="Arial"/>
            <w:noProof/>
            <w:rPrChange w:id="241" w:author="Quan Wen" w:date="2017-06-11T04:09:00Z">
              <w:rPr>
                <w:rStyle w:val="af6"/>
                <w:rFonts w:cs="Arial"/>
                <w:noProof/>
              </w:rPr>
            </w:rPrChange>
          </w:rPr>
          <w:delText xml:space="preserve"> </w:delText>
        </w:r>
        <w:r w:rsidRPr="006E6EBE" w:rsidDel="006E6EBE">
          <w:rPr>
            <w:rFonts w:cs="Arial"/>
            <w:noProof/>
            <w:rPrChange w:id="242" w:author="Quan Wen" w:date="2017-06-11T04:09:00Z">
              <w:rPr>
                <w:rStyle w:val="af6"/>
                <w:rFonts w:cs="Arial"/>
                <w:noProof/>
              </w:rPr>
            </w:rPrChange>
          </w:rPr>
          <w:delText>单独制动</w:delText>
        </w:r>
        <w:r w:rsidDel="006E6EBE">
          <w:rPr>
            <w:noProof/>
            <w:webHidden/>
          </w:rPr>
          <w:tab/>
          <w:delText>15</w:delText>
        </w:r>
      </w:del>
    </w:p>
    <w:p w14:paraId="4C68F48D" w14:textId="002769DD" w:rsidR="00B2177C" w:rsidDel="006E6EBE" w:rsidRDefault="00B2177C">
      <w:pPr>
        <w:pStyle w:val="34"/>
        <w:rPr>
          <w:del w:id="243" w:author="Quan Wen" w:date="2017-06-11T04:09:00Z"/>
          <w:rFonts w:asciiTheme="minorHAnsi" w:eastAsiaTheme="minorEastAsia" w:hAnsiTheme="minorHAnsi" w:cstheme="minorBidi"/>
          <w:noProof/>
          <w:szCs w:val="22"/>
        </w:rPr>
      </w:pPr>
      <w:del w:id="244" w:author="Quan Wen" w:date="2017-06-11T04:09:00Z">
        <w:r w:rsidRPr="006E6EBE" w:rsidDel="006E6EBE">
          <w:rPr>
            <w:noProof/>
            <w:rPrChange w:id="245" w:author="Quan Wen" w:date="2017-06-11T04:09:00Z">
              <w:rPr>
                <w:rStyle w:val="af6"/>
                <w:noProof/>
              </w:rPr>
            </w:rPrChange>
          </w:rPr>
          <w:delText>2.2.3</w:delText>
        </w:r>
        <w:r w:rsidRPr="006E6EBE" w:rsidDel="006E6EBE">
          <w:rPr>
            <w:rFonts w:cs="Arial"/>
            <w:noProof/>
            <w:rPrChange w:id="246" w:author="Quan Wen" w:date="2017-06-11T04:09:00Z">
              <w:rPr>
                <w:rStyle w:val="af6"/>
                <w:rFonts w:cs="Arial"/>
                <w:noProof/>
              </w:rPr>
            </w:rPrChange>
          </w:rPr>
          <w:delText xml:space="preserve"> </w:delText>
        </w:r>
        <w:r w:rsidRPr="006E6EBE" w:rsidDel="006E6EBE">
          <w:rPr>
            <w:rFonts w:cs="Arial"/>
            <w:noProof/>
            <w:rPrChange w:id="247" w:author="Quan Wen" w:date="2017-06-11T04:09:00Z">
              <w:rPr>
                <w:rStyle w:val="af6"/>
                <w:rFonts w:cs="Arial"/>
                <w:noProof/>
              </w:rPr>
            </w:rPrChange>
          </w:rPr>
          <w:delText>后备制动</w:delText>
        </w:r>
        <w:r w:rsidDel="006E6EBE">
          <w:rPr>
            <w:noProof/>
            <w:webHidden/>
          </w:rPr>
          <w:tab/>
          <w:delText>16</w:delText>
        </w:r>
      </w:del>
    </w:p>
    <w:p w14:paraId="717AA80D" w14:textId="7A8377D6" w:rsidR="00B2177C" w:rsidDel="006E6EBE" w:rsidRDefault="00B2177C">
      <w:pPr>
        <w:pStyle w:val="15"/>
        <w:rPr>
          <w:del w:id="248" w:author="Quan Wen" w:date="2017-06-11T04:09:00Z"/>
          <w:rFonts w:asciiTheme="minorHAnsi" w:eastAsiaTheme="minorEastAsia" w:hAnsiTheme="minorHAnsi" w:cstheme="minorBidi"/>
          <w:bCs w:val="0"/>
          <w:szCs w:val="22"/>
        </w:rPr>
      </w:pPr>
      <w:del w:id="249" w:author="Quan Wen" w:date="2017-06-11T04:09:00Z">
        <w:r w:rsidRPr="006E6EBE" w:rsidDel="006E6EBE">
          <w:rPr>
            <w:rFonts w:eastAsia="黑体"/>
            <w:rPrChange w:id="250" w:author="Quan Wen" w:date="2017-06-11T04:09:00Z">
              <w:rPr>
                <w:rStyle w:val="af6"/>
                <w:rFonts w:eastAsia="黑体"/>
              </w:rPr>
            </w:rPrChange>
          </w:rPr>
          <w:delText>3</w:delText>
        </w:r>
        <w:r w:rsidRPr="006E6EBE" w:rsidDel="006E6EBE">
          <w:rPr>
            <w:rFonts w:eastAsia="黑体" w:cs="Arial"/>
            <w:rPrChange w:id="251" w:author="Quan Wen" w:date="2017-06-11T04:09:00Z">
              <w:rPr>
                <w:rStyle w:val="af6"/>
                <w:rFonts w:eastAsia="黑体" w:cs="Arial"/>
              </w:rPr>
            </w:rPrChange>
          </w:rPr>
          <w:delText xml:space="preserve">  CAN</w:delText>
        </w:r>
        <w:r w:rsidRPr="006E6EBE" w:rsidDel="006E6EBE">
          <w:rPr>
            <w:rFonts w:eastAsia="黑体" w:cs="Arial"/>
            <w:rPrChange w:id="252" w:author="Quan Wen" w:date="2017-06-11T04:09:00Z">
              <w:rPr>
                <w:rStyle w:val="af6"/>
                <w:rFonts w:eastAsia="黑体" w:cs="Arial"/>
              </w:rPr>
            </w:rPrChange>
          </w:rPr>
          <w:delText>总线基本原理</w:delText>
        </w:r>
        <w:r w:rsidDel="006E6EBE">
          <w:rPr>
            <w:webHidden/>
          </w:rPr>
          <w:tab/>
          <w:delText>18</w:delText>
        </w:r>
      </w:del>
    </w:p>
    <w:p w14:paraId="098DEAF8" w14:textId="0B15495F" w:rsidR="00B2177C" w:rsidDel="006E6EBE" w:rsidRDefault="00B2177C">
      <w:pPr>
        <w:pStyle w:val="24"/>
        <w:rPr>
          <w:del w:id="253" w:author="Quan Wen" w:date="2017-06-11T04:09:00Z"/>
          <w:rFonts w:asciiTheme="minorHAnsi" w:eastAsiaTheme="minorEastAsia" w:hAnsiTheme="minorHAnsi" w:cstheme="minorBidi"/>
          <w:szCs w:val="22"/>
          <w:lang w:val="en-US"/>
        </w:rPr>
      </w:pPr>
      <w:del w:id="254" w:author="Quan Wen" w:date="2017-06-11T04:09:00Z">
        <w:r w:rsidRPr="006E6EBE" w:rsidDel="006E6EBE">
          <w:rPr>
            <w:rFonts w:eastAsia="黑体"/>
            <w:rPrChange w:id="255" w:author="Quan Wen" w:date="2017-06-11T04:09:00Z">
              <w:rPr>
                <w:rStyle w:val="af6"/>
                <w:rFonts w:eastAsia="黑体"/>
              </w:rPr>
            </w:rPrChange>
          </w:rPr>
          <w:delText>3.1</w:delText>
        </w:r>
        <w:r w:rsidRPr="006E6EBE" w:rsidDel="006E6EBE">
          <w:rPr>
            <w:rFonts w:eastAsia="黑体" w:cs="Arial"/>
            <w:rPrChange w:id="256" w:author="Quan Wen" w:date="2017-06-11T04:09:00Z">
              <w:rPr>
                <w:rStyle w:val="af6"/>
                <w:rFonts w:eastAsia="黑体" w:cs="Arial"/>
              </w:rPr>
            </w:rPrChange>
          </w:rPr>
          <w:delText xml:space="preserve"> </w:delText>
        </w:r>
        <w:r w:rsidRPr="006E6EBE" w:rsidDel="006E6EBE">
          <w:rPr>
            <w:rFonts w:eastAsia="黑体" w:cs="Arial"/>
            <w:rPrChange w:id="257" w:author="Quan Wen" w:date="2017-06-11T04:09:00Z">
              <w:rPr>
                <w:rStyle w:val="af6"/>
                <w:rFonts w:eastAsia="黑体" w:cs="Arial"/>
              </w:rPr>
            </w:rPrChange>
          </w:rPr>
          <w:delText>现场总线技术</w:delText>
        </w:r>
        <w:r w:rsidDel="006E6EBE">
          <w:rPr>
            <w:webHidden/>
          </w:rPr>
          <w:tab/>
          <w:delText>18</w:delText>
        </w:r>
      </w:del>
    </w:p>
    <w:p w14:paraId="247BE378" w14:textId="4B431C5D" w:rsidR="00B2177C" w:rsidDel="006E6EBE" w:rsidRDefault="00B2177C">
      <w:pPr>
        <w:pStyle w:val="34"/>
        <w:rPr>
          <w:del w:id="258" w:author="Quan Wen" w:date="2017-06-11T04:09:00Z"/>
          <w:rFonts w:asciiTheme="minorHAnsi" w:eastAsiaTheme="minorEastAsia" w:hAnsiTheme="minorHAnsi" w:cstheme="minorBidi"/>
          <w:noProof/>
          <w:szCs w:val="22"/>
        </w:rPr>
      </w:pPr>
      <w:del w:id="259" w:author="Quan Wen" w:date="2017-06-11T04:09:00Z">
        <w:r w:rsidRPr="006E6EBE" w:rsidDel="006E6EBE">
          <w:rPr>
            <w:noProof/>
            <w:rPrChange w:id="260" w:author="Quan Wen" w:date="2017-06-11T04:09:00Z">
              <w:rPr>
                <w:rStyle w:val="af6"/>
                <w:noProof/>
              </w:rPr>
            </w:rPrChange>
          </w:rPr>
          <w:delText>3.1.1</w:delText>
        </w:r>
        <w:r w:rsidRPr="006E6EBE" w:rsidDel="006E6EBE">
          <w:rPr>
            <w:rFonts w:cs="Arial"/>
            <w:noProof/>
            <w:rPrChange w:id="261" w:author="Quan Wen" w:date="2017-06-11T04:09:00Z">
              <w:rPr>
                <w:rStyle w:val="af6"/>
                <w:rFonts w:cs="Arial"/>
                <w:noProof/>
              </w:rPr>
            </w:rPrChange>
          </w:rPr>
          <w:delText xml:space="preserve"> </w:delText>
        </w:r>
        <w:r w:rsidRPr="006E6EBE" w:rsidDel="006E6EBE">
          <w:rPr>
            <w:rFonts w:cs="Arial"/>
            <w:noProof/>
            <w:rPrChange w:id="262" w:author="Quan Wen" w:date="2017-06-11T04:09:00Z">
              <w:rPr>
                <w:rStyle w:val="af6"/>
                <w:rFonts w:cs="Arial"/>
                <w:noProof/>
              </w:rPr>
            </w:rPrChange>
          </w:rPr>
          <w:delText>现场总线技术概论</w:delText>
        </w:r>
        <w:r w:rsidDel="006E6EBE">
          <w:rPr>
            <w:noProof/>
            <w:webHidden/>
          </w:rPr>
          <w:tab/>
          <w:delText>18</w:delText>
        </w:r>
      </w:del>
    </w:p>
    <w:p w14:paraId="3FD22EFC" w14:textId="2673A8E8" w:rsidR="00B2177C" w:rsidDel="006E6EBE" w:rsidRDefault="00B2177C">
      <w:pPr>
        <w:pStyle w:val="34"/>
        <w:rPr>
          <w:del w:id="263" w:author="Quan Wen" w:date="2017-06-11T04:09:00Z"/>
          <w:rFonts w:asciiTheme="minorHAnsi" w:eastAsiaTheme="minorEastAsia" w:hAnsiTheme="minorHAnsi" w:cstheme="minorBidi"/>
          <w:noProof/>
          <w:szCs w:val="22"/>
        </w:rPr>
      </w:pPr>
      <w:del w:id="264" w:author="Quan Wen" w:date="2017-06-11T04:09:00Z">
        <w:r w:rsidRPr="006E6EBE" w:rsidDel="006E6EBE">
          <w:rPr>
            <w:noProof/>
            <w:rPrChange w:id="265" w:author="Quan Wen" w:date="2017-06-11T04:09:00Z">
              <w:rPr>
                <w:rStyle w:val="af6"/>
                <w:noProof/>
              </w:rPr>
            </w:rPrChange>
          </w:rPr>
          <w:delText>3.1.2</w:delText>
        </w:r>
        <w:r w:rsidRPr="006E6EBE" w:rsidDel="006E6EBE">
          <w:rPr>
            <w:rFonts w:cs="Arial"/>
            <w:noProof/>
            <w:rPrChange w:id="266" w:author="Quan Wen" w:date="2017-06-11T04:09:00Z">
              <w:rPr>
                <w:rStyle w:val="af6"/>
                <w:rFonts w:cs="Arial"/>
                <w:noProof/>
              </w:rPr>
            </w:rPrChange>
          </w:rPr>
          <w:delText xml:space="preserve"> </w:delText>
        </w:r>
        <w:r w:rsidRPr="006E6EBE" w:rsidDel="006E6EBE">
          <w:rPr>
            <w:rFonts w:cs="Arial"/>
            <w:noProof/>
            <w:rPrChange w:id="267" w:author="Quan Wen" w:date="2017-06-11T04:09:00Z">
              <w:rPr>
                <w:rStyle w:val="af6"/>
                <w:rFonts w:cs="Arial"/>
                <w:noProof/>
              </w:rPr>
            </w:rPrChange>
          </w:rPr>
          <w:delText>几种现场总线的比较</w:delText>
        </w:r>
        <w:r w:rsidDel="006E6EBE">
          <w:rPr>
            <w:noProof/>
            <w:webHidden/>
          </w:rPr>
          <w:tab/>
          <w:delText>19</w:delText>
        </w:r>
      </w:del>
    </w:p>
    <w:p w14:paraId="7D6162D1" w14:textId="705F08C8" w:rsidR="00B2177C" w:rsidDel="006E6EBE" w:rsidRDefault="00B2177C">
      <w:pPr>
        <w:pStyle w:val="24"/>
        <w:rPr>
          <w:del w:id="268" w:author="Quan Wen" w:date="2017-06-11T04:09:00Z"/>
          <w:rFonts w:asciiTheme="minorHAnsi" w:eastAsiaTheme="minorEastAsia" w:hAnsiTheme="minorHAnsi" w:cstheme="minorBidi"/>
          <w:szCs w:val="22"/>
          <w:lang w:val="en-US"/>
        </w:rPr>
      </w:pPr>
      <w:del w:id="269" w:author="Quan Wen" w:date="2017-06-11T04:09:00Z">
        <w:r w:rsidRPr="006E6EBE" w:rsidDel="006E6EBE">
          <w:rPr>
            <w:rFonts w:eastAsia="黑体"/>
            <w:rPrChange w:id="270" w:author="Quan Wen" w:date="2017-06-11T04:09:00Z">
              <w:rPr>
                <w:rStyle w:val="af6"/>
                <w:rFonts w:eastAsia="黑体"/>
              </w:rPr>
            </w:rPrChange>
          </w:rPr>
          <w:delText>3.2</w:delText>
        </w:r>
        <w:r w:rsidRPr="006E6EBE" w:rsidDel="006E6EBE">
          <w:rPr>
            <w:rFonts w:eastAsia="黑体" w:cs="Arial"/>
            <w:rPrChange w:id="271" w:author="Quan Wen" w:date="2017-06-11T04:09:00Z">
              <w:rPr>
                <w:rStyle w:val="af6"/>
                <w:rFonts w:eastAsia="黑体" w:cs="Arial"/>
              </w:rPr>
            </w:rPrChange>
          </w:rPr>
          <w:delText xml:space="preserve"> CAN</w:delText>
        </w:r>
        <w:r w:rsidRPr="006E6EBE" w:rsidDel="006E6EBE">
          <w:rPr>
            <w:rFonts w:eastAsia="黑体" w:cs="Arial"/>
            <w:rPrChange w:id="272" w:author="Quan Wen" w:date="2017-06-11T04:09:00Z">
              <w:rPr>
                <w:rStyle w:val="af6"/>
                <w:rFonts w:eastAsia="黑体" w:cs="Arial"/>
              </w:rPr>
            </w:rPrChange>
          </w:rPr>
          <w:delText>总线协议</w:delText>
        </w:r>
        <w:r w:rsidDel="006E6EBE">
          <w:rPr>
            <w:webHidden/>
          </w:rPr>
          <w:tab/>
          <w:delText>20</w:delText>
        </w:r>
      </w:del>
    </w:p>
    <w:p w14:paraId="1C18F400" w14:textId="436C344D" w:rsidR="00B2177C" w:rsidDel="006E6EBE" w:rsidRDefault="00B2177C">
      <w:pPr>
        <w:pStyle w:val="34"/>
        <w:rPr>
          <w:del w:id="273" w:author="Quan Wen" w:date="2017-06-11T04:09:00Z"/>
          <w:rFonts w:asciiTheme="minorHAnsi" w:eastAsiaTheme="minorEastAsia" w:hAnsiTheme="minorHAnsi" w:cstheme="minorBidi"/>
          <w:noProof/>
          <w:szCs w:val="22"/>
        </w:rPr>
      </w:pPr>
      <w:del w:id="274" w:author="Quan Wen" w:date="2017-06-11T04:09:00Z">
        <w:r w:rsidRPr="006E6EBE" w:rsidDel="006E6EBE">
          <w:rPr>
            <w:rFonts w:eastAsia="黑体"/>
            <w:noProof/>
            <w:rPrChange w:id="275" w:author="Quan Wen" w:date="2017-06-11T04:09:00Z">
              <w:rPr>
                <w:rStyle w:val="af6"/>
                <w:rFonts w:eastAsia="黑体"/>
                <w:noProof/>
              </w:rPr>
            </w:rPrChange>
          </w:rPr>
          <w:delText>3.2.1 CAN</w:delText>
        </w:r>
        <w:r w:rsidRPr="006E6EBE" w:rsidDel="006E6EBE">
          <w:rPr>
            <w:rFonts w:eastAsia="黑体"/>
            <w:noProof/>
            <w:rPrChange w:id="276" w:author="Quan Wen" w:date="2017-06-11T04:09:00Z">
              <w:rPr>
                <w:rStyle w:val="af6"/>
                <w:rFonts w:eastAsia="黑体"/>
                <w:noProof/>
              </w:rPr>
            </w:rPrChange>
          </w:rPr>
          <w:delText>的基本特点</w:delText>
        </w:r>
        <w:r w:rsidDel="006E6EBE">
          <w:rPr>
            <w:noProof/>
            <w:webHidden/>
          </w:rPr>
          <w:tab/>
          <w:delText>20</w:delText>
        </w:r>
      </w:del>
    </w:p>
    <w:p w14:paraId="04555216" w14:textId="6DB618BA" w:rsidR="00B2177C" w:rsidDel="006E6EBE" w:rsidRDefault="00B2177C">
      <w:pPr>
        <w:pStyle w:val="34"/>
        <w:rPr>
          <w:del w:id="277" w:author="Quan Wen" w:date="2017-06-11T04:09:00Z"/>
          <w:rFonts w:asciiTheme="minorHAnsi" w:eastAsiaTheme="minorEastAsia" w:hAnsiTheme="minorHAnsi" w:cstheme="minorBidi"/>
          <w:noProof/>
          <w:szCs w:val="22"/>
        </w:rPr>
      </w:pPr>
      <w:del w:id="278" w:author="Quan Wen" w:date="2017-06-11T04:09:00Z">
        <w:r w:rsidRPr="006E6EBE" w:rsidDel="006E6EBE">
          <w:rPr>
            <w:rFonts w:eastAsia="黑体"/>
            <w:noProof/>
            <w:rPrChange w:id="279" w:author="Quan Wen" w:date="2017-06-11T04:09:00Z">
              <w:rPr>
                <w:rStyle w:val="af6"/>
                <w:rFonts w:eastAsia="黑体"/>
                <w:noProof/>
              </w:rPr>
            </w:rPrChange>
          </w:rPr>
          <w:delText>3.2.2 CAN</w:delText>
        </w:r>
        <w:r w:rsidRPr="006E6EBE" w:rsidDel="006E6EBE">
          <w:rPr>
            <w:rFonts w:eastAsia="黑体"/>
            <w:noProof/>
            <w:rPrChange w:id="280" w:author="Quan Wen" w:date="2017-06-11T04:09:00Z">
              <w:rPr>
                <w:rStyle w:val="af6"/>
                <w:rFonts w:eastAsia="黑体"/>
                <w:noProof/>
              </w:rPr>
            </w:rPrChange>
          </w:rPr>
          <w:delText>的发展前景</w:delText>
        </w:r>
        <w:r w:rsidDel="006E6EBE">
          <w:rPr>
            <w:noProof/>
            <w:webHidden/>
          </w:rPr>
          <w:tab/>
          <w:delText>21</w:delText>
        </w:r>
      </w:del>
    </w:p>
    <w:p w14:paraId="583ABE4D" w14:textId="0C5E22A9" w:rsidR="00B2177C" w:rsidDel="006E6EBE" w:rsidRDefault="00B2177C">
      <w:pPr>
        <w:pStyle w:val="34"/>
        <w:rPr>
          <w:del w:id="281" w:author="Quan Wen" w:date="2017-06-11T04:09:00Z"/>
          <w:rFonts w:asciiTheme="minorHAnsi" w:eastAsiaTheme="minorEastAsia" w:hAnsiTheme="minorHAnsi" w:cstheme="minorBidi"/>
          <w:noProof/>
          <w:szCs w:val="22"/>
        </w:rPr>
      </w:pPr>
      <w:del w:id="282" w:author="Quan Wen" w:date="2017-06-11T04:09:00Z">
        <w:r w:rsidRPr="006E6EBE" w:rsidDel="006E6EBE">
          <w:rPr>
            <w:rFonts w:eastAsia="黑体"/>
            <w:noProof/>
            <w:rPrChange w:id="283" w:author="Quan Wen" w:date="2017-06-11T04:09:00Z">
              <w:rPr>
                <w:rStyle w:val="af6"/>
                <w:rFonts w:eastAsia="黑体"/>
                <w:noProof/>
              </w:rPr>
            </w:rPrChange>
          </w:rPr>
          <w:delText>3.2.3 CAN</w:delText>
        </w:r>
        <w:r w:rsidRPr="006E6EBE" w:rsidDel="006E6EBE">
          <w:rPr>
            <w:rFonts w:eastAsia="黑体"/>
            <w:noProof/>
            <w:rPrChange w:id="284" w:author="Quan Wen" w:date="2017-06-11T04:09:00Z">
              <w:rPr>
                <w:rStyle w:val="af6"/>
                <w:rFonts w:eastAsia="黑体"/>
                <w:noProof/>
              </w:rPr>
            </w:rPrChange>
          </w:rPr>
          <w:delText>的分层结构</w:delText>
        </w:r>
        <w:r w:rsidDel="006E6EBE">
          <w:rPr>
            <w:noProof/>
            <w:webHidden/>
          </w:rPr>
          <w:tab/>
          <w:delText>21</w:delText>
        </w:r>
      </w:del>
    </w:p>
    <w:p w14:paraId="60A38589" w14:textId="2D99AF63" w:rsidR="00B2177C" w:rsidDel="006E6EBE" w:rsidRDefault="00B2177C">
      <w:pPr>
        <w:pStyle w:val="34"/>
        <w:rPr>
          <w:del w:id="285" w:author="Quan Wen" w:date="2017-06-11T04:09:00Z"/>
          <w:rFonts w:asciiTheme="minorHAnsi" w:eastAsiaTheme="minorEastAsia" w:hAnsiTheme="minorHAnsi" w:cstheme="minorBidi"/>
          <w:noProof/>
          <w:szCs w:val="22"/>
        </w:rPr>
      </w:pPr>
      <w:del w:id="286" w:author="Quan Wen" w:date="2017-06-11T04:09:00Z">
        <w:r w:rsidRPr="006E6EBE" w:rsidDel="006E6EBE">
          <w:rPr>
            <w:rFonts w:eastAsia="黑体"/>
            <w:noProof/>
            <w:rPrChange w:id="287" w:author="Quan Wen" w:date="2017-06-11T04:09:00Z">
              <w:rPr>
                <w:rStyle w:val="af6"/>
                <w:rFonts w:eastAsia="黑体"/>
                <w:noProof/>
              </w:rPr>
            </w:rPrChange>
          </w:rPr>
          <w:delText xml:space="preserve">3.2.4 </w:delText>
        </w:r>
        <w:r w:rsidRPr="006E6EBE" w:rsidDel="006E6EBE">
          <w:rPr>
            <w:rFonts w:eastAsia="黑体"/>
            <w:noProof/>
            <w:rPrChange w:id="288" w:author="Quan Wen" w:date="2017-06-11T04:09:00Z">
              <w:rPr>
                <w:rStyle w:val="af6"/>
                <w:rFonts w:eastAsia="黑体"/>
                <w:noProof/>
              </w:rPr>
            </w:rPrChange>
          </w:rPr>
          <w:delText>物理层</w:delText>
        </w:r>
        <w:r w:rsidDel="006E6EBE">
          <w:rPr>
            <w:noProof/>
            <w:webHidden/>
          </w:rPr>
          <w:tab/>
          <w:delText>23</w:delText>
        </w:r>
      </w:del>
    </w:p>
    <w:p w14:paraId="7C46B261" w14:textId="40942AC3" w:rsidR="00B2177C" w:rsidDel="006E6EBE" w:rsidRDefault="00B2177C">
      <w:pPr>
        <w:pStyle w:val="34"/>
        <w:rPr>
          <w:del w:id="289" w:author="Quan Wen" w:date="2017-06-11T04:09:00Z"/>
          <w:rFonts w:asciiTheme="minorHAnsi" w:eastAsiaTheme="minorEastAsia" w:hAnsiTheme="minorHAnsi" w:cstheme="minorBidi"/>
          <w:noProof/>
          <w:szCs w:val="22"/>
        </w:rPr>
      </w:pPr>
      <w:del w:id="290" w:author="Quan Wen" w:date="2017-06-11T04:09:00Z">
        <w:r w:rsidRPr="006E6EBE" w:rsidDel="006E6EBE">
          <w:rPr>
            <w:rFonts w:eastAsia="黑体"/>
            <w:noProof/>
            <w:rPrChange w:id="291" w:author="Quan Wen" w:date="2017-06-11T04:09:00Z">
              <w:rPr>
                <w:rStyle w:val="af6"/>
                <w:rFonts w:eastAsia="黑体"/>
                <w:noProof/>
              </w:rPr>
            </w:rPrChange>
          </w:rPr>
          <w:delText xml:space="preserve">3.2.5 </w:delText>
        </w:r>
        <w:r w:rsidRPr="006E6EBE" w:rsidDel="006E6EBE">
          <w:rPr>
            <w:rFonts w:eastAsia="黑体"/>
            <w:noProof/>
            <w:rPrChange w:id="292" w:author="Quan Wen" w:date="2017-06-11T04:09:00Z">
              <w:rPr>
                <w:rStyle w:val="af6"/>
                <w:rFonts w:eastAsia="黑体"/>
                <w:noProof/>
              </w:rPr>
            </w:rPrChange>
          </w:rPr>
          <w:delText>数据链路层</w:delText>
        </w:r>
        <w:r w:rsidDel="006E6EBE">
          <w:rPr>
            <w:noProof/>
            <w:webHidden/>
          </w:rPr>
          <w:tab/>
          <w:delText>23</w:delText>
        </w:r>
      </w:del>
    </w:p>
    <w:p w14:paraId="3F363CBB" w14:textId="57AE4871" w:rsidR="00B2177C" w:rsidDel="006E6EBE" w:rsidRDefault="00B2177C">
      <w:pPr>
        <w:pStyle w:val="34"/>
        <w:rPr>
          <w:del w:id="293" w:author="Quan Wen" w:date="2017-06-11T04:09:00Z"/>
          <w:rFonts w:asciiTheme="minorHAnsi" w:eastAsiaTheme="minorEastAsia" w:hAnsiTheme="minorHAnsi" w:cstheme="minorBidi"/>
          <w:noProof/>
          <w:szCs w:val="22"/>
        </w:rPr>
      </w:pPr>
      <w:del w:id="294" w:author="Quan Wen" w:date="2017-06-11T04:09:00Z">
        <w:r w:rsidRPr="006E6EBE" w:rsidDel="006E6EBE">
          <w:rPr>
            <w:rFonts w:eastAsia="黑体"/>
            <w:noProof/>
            <w:rPrChange w:id="295" w:author="Quan Wen" w:date="2017-06-11T04:09:00Z">
              <w:rPr>
                <w:rStyle w:val="af6"/>
                <w:rFonts w:eastAsia="黑体"/>
                <w:noProof/>
              </w:rPr>
            </w:rPrChange>
          </w:rPr>
          <w:delText xml:space="preserve">3.2.6 </w:delText>
        </w:r>
        <w:r w:rsidRPr="006E6EBE" w:rsidDel="006E6EBE">
          <w:rPr>
            <w:rFonts w:eastAsia="黑体"/>
            <w:noProof/>
            <w:rPrChange w:id="296" w:author="Quan Wen" w:date="2017-06-11T04:09:00Z">
              <w:rPr>
                <w:rStyle w:val="af6"/>
                <w:rFonts w:eastAsia="黑体"/>
                <w:noProof/>
              </w:rPr>
            </w:rPrChange>
          </w:rPr>
          <w:delText>传输与滤波</w:delText>
        </w:r>
        <w:r w:rsidDel="006E6EBE">
          <w:rPr>
            <w:noProof/>
            <w:webHidden/>
          </w:rPr>
          <w:tab/>
          <w:delText>27</w:delText>
        </w:r>
      </w:del>
    </w:p>
    <w:p w14:paraId="1EC4B7C3" w14:textId="23A0700E" w:rsidR="00B2177C" w:rsidDel="006E6EBE" w:rsidRDefault="00B2177C">
      <w:pPr>
        <w:pStyle w:val="34"/>
        <w:rPr>
          <w:del w:id="297" w:author="Quan Wen" w:date="2017-06-11T04:09:00Z"/>
          <w:rFonts w:asciiTheme="minorHAnsi" w:eastAsiaTheme="minorEastAsia" w:hAnsiTheme="minorHAnsi" w:cstheme="minorBidi"/>
          <w:noProof/>
          <w:szCs w:val="22"/>
        </w:rPr>
      </w:pPr>
      <w:del w:id="298" w:author="Quan Wen" w:date="2017-06-11T04:09:00Z">
        <w:r w:rsidRPr="006E6EBE" w:rsidDel="006E6EBE">
          <w:rPr>
            <w:rFonts w:eastAsia="黑体"/>
            <w:noProof/>
            <w:rPrChange w:id="299" w:author="Quan Wen" w:date="2017-06-11T04:09:00Z">
              <w:rPr>
                <w:rStyle w:val="af6"/>
                <w:rFonts w:eastAsia="黑体"/>
                <w:noProof/>
              </w:rPr>
            </w:rPrChange>
          </w:rPr>
          <w:delText xml:space="preserve">3.2.7 </w:delText>
        </w:r>
        <w:r w:rsidRPr="006E6EBE" w:rsidDel="006E6EBE">
          <w:rPr>
            <w:rFonts w:eastAsia="黑体"/>
            <w:noProof/>
            <w:rPrChange w:id="300" w:author="Quan Wen" w:date="2017-06-11T04:09:00Z">
              <w:rPr>
                <w:rStyle w:val="af6"/>
                <w:rFonts w:eastAsia="黑体"/>
                <w:noProof/>
              </w:rPr>
            </w:rPrChange>
          </w:rPr>
          <w:delText>错误处理</w:delText>
        </w:r>
        <w:r w:rsidDel="006E6EBE">
          <w:rPr>
            <w:noProof/>
            <w:webHidden/>
          </w:rPr>
          <w:tab/>
          <w:delText>27</w:delText>
        </w:r>
      </w:del>
    </w:p>
    <w:p w14:paraId="7BCA87E8" w14:textId="71D496A0" w:rsidR="00B2177C" w:rsidDel="006E6EBE" w:rsidRDefault="00B2177C">
      <w:pPr>
        <w:pStyle w:val="15"/>
        <w:rPr>
          <w:del w:id="301" w:author="Quan Wen" w:date="2017-06-11T04:09:00Z"/>
          <w:rFonts w:asciiTheme="minorHAnsi" w:eastAsiaTheme="minorEastAsia" w:hAnsiTheme="minorHAnsi" w:cstheme="minorBidi"/>
          <w:bCs w:val="0"/>
          <w:szCs w:val="22"/>
        </w:rPr>
      </w:pPr>
      <w:del w:id="302" w:author="Quan Wen" w:date="2017-06-11T04:09:00Z">
        <w:r w:rsidRPr="006E6EBE" w:rsidDel="006E6EBE">
          <w:rPr>
            <w:rFonts w:eastAsia="黑体"/>
            <w:rPrChange w:id="303" w:author="Quan Wen" w:date="2017-06-11T04:09:00Z">
              <w:rPr>
                <w:rStyle w:val="af6"/>
                <w:rFonts w:eastAsia="黑体"/>
              </w:rPr>
            </w:rPrChange>
          </w:rPr>
          <w:delText>4</w:delText>
        </w:r>
        <w:r w:rsidRPr="006E6EBE" w:rsidDel="006E6EBE">
          <w:rPr>
            <w:rFonts w:eastAsia="黑体" w:cs="Arial"/>
            <w:rPrChange w:id="304" w:author="Quan Wen" w:date="2017-06-11T04:09:00Z">
              <w:rPr>
                <w:rStyle w:val="af6"/>
                <w:rFonts w:eastAsia="黑体" w:cs="Arial"/>
              </w:rPr>
            </w:rPrChange>
          </w:rPr>
          <w:delText xml:space="preserve">  </w:delText>
        </w:r>
        <w:r w:rsidRPr="006E6EBE" w:rsidDel="006E6EBE">
          <w:rPr>
            <w:rFonts w:eastAsia="黑体" w:cs="Arial"/>
            <w:rPrChange w:id="305" w:author="Quan Wen" w:date="2017-06-11T04:09:00Z">
              <w:rPr>
                <w:rStyle w:val="af6"/>
                <w:rFonts w:eastAsia="黑体" w:cs="Arial"/>
              </w:rPr>
            </w:rPrChange>
          </w:rPr>
          <w:delText>基于</w:delText>
        </w:r>
        <w:r w:rsidRPr="006E6EBE" w:rsidDel="006E6EBE">
          <w:rPr>
            <w:rFonts w:eastAsia="黑体" w:cs="Arial"/>
            <w:rPrChange w:id="306" w:author="Quan Wen" w:date="2017-06-11T04:09:00Z">
              <w:rPr>
                <w:rStyle w:val="af6"/>
                <w:rFonts w:eastAsia="黑体" w:cs="Arial"/>
              </w:rPr>
            </w:rPrChange>
          </w:rPr>
          <w:delText>CAN</w:delText>
        </w:r>
        <w:r w:rsidRPr="006E6EBE" w:rsidDel="006E6EBE">
          <w:rPr>
            <w:rFonts w:eastAsia="黑体" w:cs="Arial"/>
            <w:rPrChange w:id="307" w:author="Quan Wen" w:date="2017-06-11T04:09:00Z">
              <w:rPr>
                <w:rStyle w:val="af6"/>
                <w:rFonts w:eastAsia="黑体" w:cs="Arial"/>
              </w:rPr>
            </w:rPrChange>
          </w:rPr>
          <w:delText>总线的列车制动控制网络系统方案设计</w:delText>
        </w:r>
        <w:r w:rsidDel="006E6EBE">
          <w:rPr>
            <w:webHidden/>
          </w:rPr>
          <w:tab/>
          <w:delText>29</w:delText>
        </w:r>
      </w:del>
    </w:p>
    <w:p w14:paraId="23CCC7D8" w14:textId="13323E8C" w:rsidR="00B2177C" w:rsidDel="006E6EBE" w:rsidRDefault="00B2177C">
      <w:pPr>
        <w:pStyle w:val="24"/>
        <w:rPr>
          <w:del w:id="308" w:author="Quan Wen" w:date="2017-06-11T04:09:00Z"/>
          <w:rFonts w:asciiTheme="minorHAnsi" w:eastAsiaTheme="minorEastAsia" w:hAnsiTheme="minorHAnsi" w:cstheme="minorBidi"/>
          <w:szCs w:val="22"/>
          <w:lang w:val="en-US"/>
        </w:rPr>
      </w:pPr>
      <w:del w:id="309" w:author="Quan Wen" w:date="2017-06-11T04:09:00Z">
        <w:r w:rsidRPr="006E6EBE" w:rsidDel="006E6EBE">
          <w:rPr>
            <w:rFonts w:eastAsia="黑体"/>
            <w:rPrChange w:id="310" w:author="Quan Wen" w:date="2017-06-11T04:09:00Z">
              <w:rPr>
                <w:rStyle w:val="af6"/>
                <w:rFonts w:eastAsia="黑体"/>
              </w:rPr>
            </w:rPrChange>
          </w:rPr>
          <w:delText xml:space="preserve">4.1 </w:delText>
        </w:r>
        <w:r w:rsidRPr="006E6EBE" w:rsidDel="006E6EBE">
          <w:rPr>
            <w:rFonts w:eastAsia="黑体"/>
            <w:rPrChange w:id="311" w:author="Quan Wen" w:date="2017-06-11T04:09:00Z">
              <w:rPr>
                <w:rStyle w:val="af6"/>
                <w:rFonts w:eastAsia="黑体"/>
              </w:rPr>
            </w:rPrChange>
          </w:rPr>
          <w:delText>系统整体组成及其功能分析</w:delText>
        </w:r>
        <w:r w:rsidDel="006E6EBE">
          <w:rPr>
            <w:webHidden/>
          </w:rPr>
          <w:tab/>
          <w:delText>29</w:delText>
        </w:r>
      </w:del>
    </w:p>
    <w:p w14:paraId="021B66FD" w14:textId="4CF0A8C1" w:rsidR="00B2177C" w:rsidDel="006E6EBE" w:rsidRDefault="00B2177C">
      <w:pPr>
        <w:pStyle w:val="24"/>
        <w:rPr>
          <w:del w:id="312" w:author="Quan Wen" w:date="2017-06-11T04:09:00Z"/>
          <w:rFonts w:asciiTheme="minorHAnsi" w:eastAsiaTheme="minorEastAsia" w:hAnsiTheme="minorHAnsi" w:cstheme="minorBidi"/>
          <w:szCs w:val="22"/>
          <w:lang w:val="en-US"/>
        </w:rPr>
      </w:pPr>
      <w:del w:id="313" w:author="Quan Wen" w:date="2017-06-11T04:09:00Z">
        <w:r w:rsidRPr="006E6EBE" w:rsidDel="006E6EBE">
          <w:rPr>
            <w:rFonts w:eastAsia="黑体"/>
            <w:rPrChange w:id="314" w:author="Quan Wen" w:date="2017-06-11T04:09:00Z">
              <w:rPr>
                <w:rStyle w:val="af6"/>
                <w:rFonts w:eastAsia="黑体"/>
              </w:rPr>
            </w:rPrChange>
          </w:rPr>
          <w:delText>4.2</w:delText>
        </w:r>
        <w:r w:rsidRPr="006E6EBE" w:rsidDel="006E6EBE">
          <w:rPr>
            <w:rFonts w:eastAsia="黑体" w:cs="Arial"/>
            <w:rPrChange w:id="315" w:author="Quan Wen" w:date="2017-06-11T04:09:00Z">
              <w:rPr>
                <w:rStyle w:val="af6"/>
                <w:rFonts w:eastAsia="黑体" w:cs="Arial"/>
              </w:rPr>
            </w:rPrChange>
          </w:rPr>
          <w:delText xml:space="preserve"> </w:delText>
        </w:r>
        <w:r w:rsidRPr="006E6EBE" w:rsidDel="006E6EBE">
          <w:rPr>
            <w:rFonts w:eastAsia="黑体" w:cs="Arial"/>
            <w:rPrChange w:id="316" w:author="Quan Wen" w:date="2017-06-11T04:09:00Z">
              <w:rPr>
                <w:rStyle w:val="af6"/>
                <w:rFonts w:eastAsia="黑体" w:cs="Arial"/>
              </w:rPr>
            </w:rPrChange>
          </w:rPr>
          <w:delText>总体方案设计</w:delText>
        </w:r>
        <w:r w:rsidDel="006E6EBE">
          <w:rPr>
            <w:webHidden/>
          </w:rPr>
          <w:tab/>
          <w:delText>29</w:delText>
        </w:r>
      </w:del>
    </w:p>
    <w:p w14:paraId="704AB041" w14:textId="70EA5863" w:rsidR="00B2177C" w:rsidDel="006E6EBE" w:rsidRDefault="00B2177C">
      <w:pPr>
        <w:pStyle w:val="24"/>
        <w:rPr>
          <w:del w:id="317" w:author="Quan Wen" w:date="2017-06-11T04:09:00Z"/>
          <w:rFonts w:asciiTheme="minorHAnsi" w:eastAsiaTheme="minorEastAsia" w:hAnsiTheme="minorHAnsi" w:cstheme="minorBidi"/>
          <w:szCs w:val="22"/>
          <w:lang w:val="en-US"/>
        </w:rPr>
      </w:pPr>
      <w:del w:id="318" w:author="Quan Wen" w:date="2017-06-11T04:09:00Z">
        <w:r w:rsidRPr="006E6EBE" w:rsidDel="006E6EBE">
          <w:rPr>
            <w:rFonts w:eastAsia="黑体"/>
            <w:rPrChange w:id="319" w:author="Quan Wen" w:date="2017-06-11T04:09:00Z">
              <w:rPr>
                <w:rStyle w:val="af6"/>
                <w:rFonts w:eastAsia="黑体"/>
              </w:rPr>
            </w:rPrChange>
          </w:rPr>
          <w:delText xml:space="preserve">4.3 </w:delText>
        </w:r>
        <w:r w:rsidRPr="006E6EBE" w:rsidDel="006E6EBE">
          <w:rPr>
            <w:rFonts w:eastAsia="黑体"/>
            <w:rPrChange w:id="320" w:author="Quan Wen" w:date="2017-06-11T04:09:00Z">
              <w:rPr>
                <w:rStyle w:val="af6"/>
                <w:rFonts w:eastAsia="黑体"/>
              </w:rPr>
            </w:rPrChange>
          </w:rPr>
          <w:delText>网络通信协议设计</w:delText>
        </w:r>
        <w:r w:rsidDel="006E6EBE">
          <w:rPr>
            <w:webHidden/>
          </w:rPr>
          <w:tab/>
          <w:delText>30</w:delText>
        </w:r>
      </w:del>
    </w:p>
    <w:p w14:paraId="7C589E3B" w14:textId="0BF42B7E" w:rsidR="00B2177C" w:rsidDel="006E6EBE" w:rsidRDefault="00B2177C">
      <w:pPr>
        <w:pStyle w:val="15"/>
        <w:rPr>
          <w:del w:id="321" w:author="Quan Wen" w:date="2017-06-11T04:09:00Z"/>
          <w:rFonts w:asciiTheme="minorHAnsi" w:eastAsiaTheme="minorEastAsia" w:hAnsiTheme="minorHAnsi" w:cstheme="minorBidi"/>
          <w:bCs w:val="0"/>
          <w:szCs w:val="22"/>
        </w:rPr>
      </w:pPr>
      <w:del w:id="322" w:author="Quan Wen" w:date="2017-06-11T04:09:00Z">
        <w:r w:rsidRPr="006E6EBE" w:rsidDel="006E6EBE">
          <w:rPr>
            <w:rFonts w:eastAsia="黑体" w:cs="Arial"/>
            <w:rPrChange w:id="323" w:author="Quan Wen" w:date="2017-06-11T04:09:00Z">
              <w:rPr>
                <w:rStyle w:val="af6"/>
                <w:rFonts w:eastAsia="黑体" w:cs="Arial"/>
              </w:rPr>
            </w:rPrChange>
          </w:rPr>
          <w:delText xml:space="preserve">5  </w:delText>
        </w:r>
        <w:r w:rsidRPr="006E6EBE" w:rsidDel="006E6EBE">
          <w:rPr>
            <w:rFonts w:eastAsia="黑体" w:cs="Arial"/>
            <w:rPrChange w:id="324" w:author="Quan Wen" w:date="2017-06-11T04:09:00Z">
              <w:rPr>
                <w:rStyle w:val="af6"/>
                <w:rFonts w:eastAsia="黑体" w:cs="Arial"/>
              </w:rPr>
            </w:rPrChange>
          </w:rPr>
          <w:delText>基于</w:delText>
        </w:r>
        <w:r w:rsidRPr="006E6EBE" w:rsidDel="006E6EBE">
          <w:rPr>
            <w:rFonts w:eastAsia="黑体" w:cs="Arial"/>
            <w:rPrChange w:id="325" w:author="Quan Wen" w:date="2017-06-11T04:09:00Z">
              <w:rPr>
                <w:rStyle w:val="af6"/>
                <w:rFonts w:eastAsia="黑体" w:cs="Arial"/>
              </w:rPr>
            </w:rPrChange>
          </w:rPr>
          <w:delText>CAN</w:delText>
        </w:r>
        <w:r w:rsidRPr="006E6EBE" w:rsidDel="006E6EBE">
          <w:rPr>
            <w:rFonts w:eastAsia="黑体" w:cs="Arial"/>
            <w:rPrChange w:id="326" w:author="Quan Wen" w:date="2017-06-11T04:09:00Z">
              <w:rPr>
                <w:rStyle w:val="af6"/>
                <w:rFonts w:eastAsia="黑体" w:cs="Arial"/>
              </w:rPr>
            </w:rPrChange>
          </w:rPr>
          <w:delText>总线的列车制动控制网络系统硬件设计</w:delText>
        </w:r>
        <w:r w:rsidDel="006E6EBE">
          <w:rPr>
            <w:webHidden/>
          </w:rPr>
          <w:tab/>
          <w:delText>32</w:delText>
        </w:r>
      </w:del>
    </w:p>
    <w:p w14:paraId="6EBB2E7F" w14:textId="7E8D7037" w:rsidR="00B2177C" w:rsidDel="006E6EBE" w:rsidRDefault="00B2177C">
      <w:pPr>
        <w:pStyle w:val="24"/>
        <w:rPr>
          <w:del w:id="327" w:author="Quan Wen" w:date="2017-06-11T04:09:00Z"/>
          <w:rFonts w:asciiTheme="minorHAnsi" w:eastAsiaTheme="minorEastAsia" w:hAnsiTheme="minorHAnsi" w:cstheme="minorBidi"/>
          <w:szCs w:val="22"/>
          <w:lang w:val="en-US"/>
        </w:rPr>
      </w:pPr>
      <w:del w:id="328" w:author="Quan Wen" w:date="2017-06-11T04:09:00Z">
        <w:r w:rsidRPr="006E6EBE" w:rsidDel="006E6EBE">
          <w:rPr>
            <w:rFonts w:eastAsia="黑体"/>
            <w:rPrChange w:id="329" w:author="Quan Wen" w:date="2017-06-11T04:09:00Z">
              <w:rPr>
                <w:rStyle w:val="af6"/>
                <w:rFonts w:eastAsia="黑体"/>
              </w:rPr>
            </w:rPrChange>
          </w:rPr>
          <w:lastRenderedPageBreak/>
          <w:delText xml:space="preserve">5.1 </w:delText>
        </w:r>
        <w:r w:rsidRPr="006E6EBE" w:rsidDel="006E6EBE">
          <w:rPr>
            <w:rFonts w:eastAsia="黑体"/>
            <w:rPrChange w:id="330" w:author="Quan Wen" w:date="2017-06-11T04:09:00Z">
              <w:rPr>
                <w:rStyle w:val="af6"/>
                <w:rFonts w:eastAsia="黑体"/>
              </w:rPr>
            </w:rPrChange>
          </w:rPr>
          <w:delText>硬件设计总体框架</w:delText>
        </w:r>
        <w:r w:rsidDel="006E6EBE">
          <w:rPr>
            <w:webHidden/>
          </w:rPr>
          <w:tab/>
          <w:delText>32</w:delText>
        </w:r>
      </w:del>
    </w:p>
    <w:p w14:paraId="1DF3C216" w14:textId="5DF3DFF6" w:rsidR="00B2177C" w:rsidDel="006E6EBE" w:rsidRDefault="00B2177C">
      <w:pPr>
        <w:pStyle w:val="24"/>
        <w:rPr>
          <w:del w:id="331" w:author="Quan Wen" w:date="2017-06-11T04:09:00Z"/>
          <w:rFonts w:asciiTheme="minorHAnsi" w:eastAsiaTheme="minorEastAsia" w:hAnsiTheme="minorHAnsi" w:cstheme="minorBidi"/>
          <w:szCs w:val="22"/>
          <w:lang w:val="en-US"/>
        </w:rPr>
      </w:pPr>
      <w:del w:id="332" w:author="Quan Wen" w:date="2017-06-11T04:09:00Z">
        <w:r w:rsidRPr="006E6EBE" w:rsidDel="006E6EBE">
          <w:rPr>
            <w:rFonts w:eastAsia="黑体"/>
            <w:rPrChange w:id="333" w:author="Quan Wen" w:date="2017-06-11T04:09:00Z">
              <w:rPr>
                <w:rStyle w:val="af6"/>
                <w:rFonts w:eastAsia="黑体"/>
              </w:rPr>
            </w:rPrChange>
          </w:rPr>
          <w:delText>5.2</w:delText>
        </w:r>
        <w:r w:rsidRPr="006E6EBE" w:rsidDel="006E6EBE">
          <w:rPr>
            <w:rFonts w:eastAsia="黑体" w:cs="Arial"/>
            <w:rPrChange w:id="334" w:author="Quan Wen" w:date="2017-06-11T04:09:00Z">
              <w:rPr>
                <w:rStyle w:val="af6"/>
                <w:rFonts w:eastAsia="黑体" w:cs="Arial"/>
              </w:rPr>
            </w:rPrChange>
          </w:rPr>
          <w:delText xml:space="preserve"> </w:delText>
        </w:r>
        <w:r w:rsidRPr="006E6EBE" w:rsidDel="006E6EBE">
          <w:rPr>
            <w:rFonts w:eastAsia="黑体" w:cs="Arial"/>
            <w:rPrChange w:id="335" w:author="Quan Wen" w:date="2017-06-11T04:09:00Z">
              <w:rPr>
                <w:rStyle w:val="af6"/>
                <w:rFonts w:eastAsia="黑体" w:cs="Arial"/>
              </w:rPr>
            </w:rPrChange>
          </w:rPr>
          <w:delText>关键器件选型</w:delText>
        </w:r>
        <w:r w:rsidDel="006E6EBE">
          <w:rPr>
            <w:webHidden/>
          </w:rPr>
          <w:tab/>
          <w:delText>32</w:delText>
        </w:r>
      </w:del>
    </w:p>
    <w:p w14:paraId="2B699AE3" w14:textId="06A9DF5D" w:rsidR="00B2177C" w:rsidDel="006E6EBE" w:rsidRDefault="00B2177C">
      <w:pPr>
        <w:pStyle w:val="34"/>
        <w:rPr>
          <w:del w:id="336" w:author="Quan Wen" w:date="2017-06-11T04:09:00Z"/>
          <w:rFonts w:asciiTheme="minorHAnsi" w:eastAsiaTheme="minorEastAsia" w:hAnsiTheme="minorHAnsi" w:cstheme="minorBidi"/>
          <w:noProof/>
          <w:szCs w:val="22"/>
        </w:rPr>
      </w:pPr>
      <w:del w:id="337" w:author="Quan Wen" w:date="2017-06-11T04:09:00Z">
        <w:r w:rsidRPr="006E6EBE" w:rsidDel="006E6EBE">
          <w:rPr>
            <w:noProof/>
            <w:rPrChange w:id="338" w:author="Quan Wen" w:date="2017-06-11T04:09:00Z">
              <w:rPr>
                <w:rStyle w:val="af6"/>
                <w:noProof/>
              </w:rPr>
            </w:rPrChange>
          </w:rPr>
          <w:delText>5.2.1</w:delText>
        </w:r>
        <w:r w:rsidRPr="006E6EBE" w:rsidDel="006E6EBE">
          <w:rPr>
            <w:rFonts w:cs="Arial"/>
            <w:noProof/>
            <w:rPrChange w:id="339" w:author="Quan Wen" w:date="2017-06-11T04:09:00Z">
              <w:rPr>
                <w:rStyle w:val="af6"/>
                <w:rFonts w:cs="Arial"/>
                <w:noProof/>
              </w:rPr>
            </w:rPrChange>
          </w:rPr>
          <w:delText xml:space="preserve"> </w:delText>
        </w:r>
        <w:r w:rsidRPr="006E6EBE" w:rsidDel="006E6EBE">
          <w:rPr>
            <w:rFonts w:cs="Arial"/>
            <w:noProof/>
            <w:rPrChange w:id="340" w:author="Quan Wen" w:date="2017-06-11T04:09:00Z">
              <w:rPr>
                <w:rStyle w:val="af6"/>
                <w:rFonts w:cs="Arial"/>
                <w:noProof/>
              </w:rPr>
            </w:rPrChange>
          </w:rPr>
          <w:delText>主控芯片选型</w:delText>
        </w:r>
        <w:r w:rsidDel="006E6EBE">
          <w:rPr>
            <w:noProof/>
            <w:webHidden/>
          </w:rPr>
          <w:tab/>
          <w:delText>32</w:delText>
        </w:r>
      </w:del>
    </w:p>
    <w:p w14:paraId="0D67C897" w14:textId="0D1F4656" w:rsidR="00B2177C" w:rsidDel="006E6EBE" w:rsidRDefault="00B2177C">
      <w:pPr>
        <w:pStyle w:val="34"/>
        <w:rPr>
          <w:del w:id="341" w:author="Quan Wen" w:date="2017-06-11T04:09:00Z"/>
          <w:rFonts w:asciiTheme="minorHAnsi" w:eastAsiaTheme="minorEastAsia" w:hAnsiTheme="minorHAnsi" w:cstheme="minorBidi"/>
          <w:noProof/>
          <w:szCs w:val="22"/>
        </w:rPr>
      </w:pPr>
      <w:del w:id="342" w:author="Quan Wen" w:date="2017-06-11T04:09:00Z">
        <w:r w:rsidRPr="006E6EBE" w:rsidDel="006E6EBE">
          <w:rPr>
            <w:noProof/>
            <w:rPrChange w:id="343" w:author="Quan Wen" w:date="2017-06-11T04:09:00Z">
              <w:rPr>
                <w:rStyle w:val="af6"/>
                <w:noProof/>
              </w:rPr>
            </w:rPrChange>
          </w:rPr>
          <w:delText>5.2.2</w:delText>
        </w:r>
        <w:r w:rsidRPr="006E6EBE" w:rsidDel="006E6EBE">
          <w:rPr>
            <w:rFonts w:cs="Arial"/>
            <w:noProof/>
            <w:rPrChange w:id="344" w:author="Quan Wen" w:date="2017-06-11T04:09:00Z">
              <w:rPr>
                <w:rStyle w:val="af6"/>
                <w:rFonts w:cs="Arial"/>
                <w:noProof/>
              </w:rPr>
            </w:rPrChange>
          </w:rPr>
          <w:delText xml:space="preserve"> CAN</w:delText>
        </w:r>
        <w:r w:rsidRPr="006E6EBE" w:rsidDel="006E6EBE">
          <w:rPr>
            <w:rFonts w:cs="Arial"/>
            <w:noProof/>
            <w:rPrChange w:id="345" w:author="Quan Wen" w:date="2017-06-11T04:09:00Z">
              <w:rPr>
                <w:rStyle w:val="af6"/>
                <w:rFonts w:cs="Arial"/>
                <w:noProof/>
              </w:rPr>
            </w:rPrChange>
          </w:rPr>
          <w:delText>收发器选型</w:delText>
        </w:r>
        <w:r w:rsidDel="006E6EBE">
          <w:rPr>
            <w:noProof/>
            <w:webHidden/>
          </w:rPr>
          <w:tab/>
          <w:delText>34</w:delText>
        </w:r>
      </w:del>
    </w:p>
    <w:p w14:paraId="6186FF54" w14:textId="5980C5E4" w:rsidR="00B2177C" w:rsidDel="006E6EBE" w:rsidRDefault="00B2177C">
      <w:pPr>
        <w:pStyle w:val="34"/>
        <w:rPr>
          <w:del w:id="346" w:author="Quan Wen" w:date="2017-06-11T04:09:00Z"/>
          <w:rFonts w:asciiTheme="minorHAnsi" w:eastAsiaTheme="minorEastAsia" w:hAnsiTheme="minorHAnsi" w:cstheme="minorBidi"/>
          <w:noProof/>
          <w:szCs w:val="22"/>
        </w:rPr>
      </w:pPr>
      <w:del w:id="347" w:author="Quan Wen" w:date="2017-06-11T04:09:00Z">
        <w:r w:rsidRPr="006E6EBE" w:rsidDel="006E6EBE">
          <w:rPr>
            <w:noProof/>
            <w:rPrChange w:id="348" w:author="Quan Wen" w:date="2017-06-11T04:09:00Z">
              <w:rPr>
                <w:rStyle w:val="af6"/>
                <w:noProof/>
              </w:rPr>
            </w:rPrChange>
          </w:rPr>
          <w:delText>5.2.3</w:delText>
        </w:r>
        <w:r w:rsidRPr="006E6EBE" w:rsidDel="006E6EBE">
          <w:rPr>
            <w:rFonts w:cs="Arial"/>
            <w:noProof/>
            <w:rPrChange w:id="349" w:author="Quan Wen" w:date="2017-06-11T04:09:00Z">
              <w:rPr>
                <w:rStyle w:val="af6"/>
                <w:rFonts w:cs="Arial"/>
                <w:noProof/>
              </w:rPr>
            </w:rPrChange>
          </w:rPr>
          <w:delText xml:space="preserve"> </w:delText>
        </w:r>
        <w:r w:rsidRPr="006E6EBE" w:rsidDel="006E6EBE">
          <w:rPr>
            <w:rFonts w:cs="Arial"/>
            <w:noProof/>
            <w:rPrChange w:id="350" w:author="Quan Wen" w:date="2017-06-11T04:09:00Z">
              <w:rPr>
                <w:rStyle w:val="af6"/>
                <w:rFonts w:cs="Arial"/>
                <w:noProof/>
              </w:rPr>
            </w:rPrChange>
          </w:rPr>
          <w:delText>其他元器件选型</w:delText>
        </w:r>
        <w:r w:rsidDel="006E6EBE">
          <w:rPr>
            <w:noProof/>
            <w:webHidden/>
          </w:rPr>
          <w:tab/>
          <w:delText>35</w:delText>
        </w:r>
      </w:del>
    </w:p>
    <w:p w14:paraId="12FE1561" w14:textId="249BD5C7" w:rsidR="00B2177C" w:rsidDel="006E6EBE" w:rsidRDefault="00B2177C">
      <w:pPr>
        <w:pStyle w:val="24"/>
        <w:rPr>
          <w:del w:id="351" w:author="Quan Wen" w:date="2017-06-11T04:09:00Z"/>
          <w:rFonts w:asciiTheme="minorHAnsi" w:eastAsiaTheme="minorEastAsia" w:hAnsiTheme="minorHAnsi" w:cstheme="minorBidi"/>
          <w:szCs w:val="22"/>
          <w:lang w:val="en-US"/>
        </w:rPr>
      </w:pPr>
      <w:del w:id="352" w:author="Quan Wen" w:date="2017-06-11T04:09:00Z">
        <w:r w:rsidRPr="006E6EBE" w:rsidDel="006E6EBE">
          <w:rPr>
            <w:rFonts w:eastAsia="黑体"/>
            <w:rPrChange w:id="353" w:author="Quan Wen" w:date="2017-06-11T04:09:00Z">
              <w:rPr>
                <w:rStyle w:val="af6"/>
                <w:rFonts w:eastAsia="黑体"/>
              </w:rPr>
            </w:rPrChange>
          </w:rPr>
          <w:delText xml:space="preserve">5.3 </w:delText>
        </w:r>
        <w:r w:rsidRPr="006E6EBE" w:rsidDel="006E6EBE">
          <w:rPr>
            <w:rFonts w:eastAsia="黑体"/>
            <w:rPrChange w:id="354" w:author="Quan Wen" w:date="2017-06-11T04:09:00Z">
              <w:rPr>
                <w:rStyle w:val="af6"/>
                <w:rFonts w:eastAsia="黑体"/>
              </w:rPr>
            </w:rPrChange>
          </w:rPr>
          <w:delText>模拟电路设计</w:delText>
        </w:r>
        <w:r w:rsidDel="006E6EBE">
          <w:rPr>
            <w:webHidden/>
          </w:rPr>
          <w:tab/>
          <w:delText>35</w:delText>
        </w:r>
      </w:del>
    </w:p>
    <w:p w14:paraId="3886F83D" w14:textId="54D599D8" w:rsidR="00B2177C" w:rsidDel="006E6EBE" w:rsidRDefault="00B2177C">
      <w:pPr>
        <w:pStyle w:val="34"/>
        <w:rPr>
          <w:del w:id="355" w:author="Quan Wen" w:date="2017-06-11T04:09:00Z"/>
          <w:rFonts w:asciiTheme="minorHAnsi" w:eastAsiaTheme="minorEastAsia" w:hAnsiTheme="minorHAnsi" w:cstheme="minorBidi"/>
          <w:noProof/>
          <w:szCs w:val="22"/>
        </w:rPr>
      </w:pPr>
      <w:del w:id="356" w:author="Quan Wen" w:date="2017-06-11T04:09:00Z">
        <w:r w:rsidRPr="006E6EBE" w:rsidDel="006E6EBE">
          <w:rPr>
            <w:noProof/>
            <w:rPrChange w:id="357" w:author="Quan Wen" w:date="2017-06-11T04:09:00Z">
              <w:rPr>
                <w:rStyle w:val="af6"/>
                <w:noProof/>
              </w:rPr>
            </w:rPrChange>
          </w:rPr>
          <w:delText xml:space="preserve">5.3.1 </w:delText>
        </w:r>
        <w:r w:rsidRPr="006E6EBE" w:rsidDel="006E6EBE">
          <w:rPr>
            <w:noProof/>
            <w:rPrChange w:id="358" w:author="Quan Wen" w:date="2017-06-11T04:09:00Z">
              <w:rPr>
                <w:rStyle w:val="af6"/>
                <w:noProof/>
              </w:rPr>
            </w:rPrChange>
          </w:rPr>
          <w:delText>电源模块的设计</w:delText>
        </w:r>
        <w:r w:rsidDel="006E6EBE">
          <w:rPr>
            <w:noProof/>
            <w:webHidden/>
          </w:rPr>
          <w:tab/>
          <w:delText>35</w:delText>
        </w:r>
      </w:del>
    </w:p>
    <w:p w14:paraId="2CEE195F" w14:textId="7E905D26" w:rsidR="00B2177C" w:rsidDel="006E6EBE" w:rsidRDefault="00B2177C">
      <w:pPr>
        <w:pStyle w:val="34"/>
        <w:rPr>
          <w:del w:id="359" w:author="Quan Wen" w:date="2017-06-11T04:09:00Z"/>
          <w:rFonts w:asciiTheme="minorHAnsi" w:eastAsiaTheme="minorEastAsia" w:hAnsiTheme="minorHAnsi" w:cstheme="minorBidi"/>
          <w:noProof/>
          <w:szCs w:val="22"/>
        </w:rPr>
      </w:pPr>
      <w:del w:id="360" w:author="Quan Wen" w:date="2017-06-11T04:09:00Z">
        <w:r w:rsidRPr="006E6EBE" w:rsidDel="006E6EBE">
          <w:rPr>
            <w:noProof/>
            <w:rPrChange w:id="361" w:author="Quan Wen" w:date="2017-06-11T04:09:00Z">
              <w:rPr>
                <w:rStyle w:val="af6"/>
                <w:noProof/>
              </w:rPr>
            </w:rPrChange>
          </w:rPr>
          <w:delText xml:space="preserve">5.3.2 </w:delText>
        </w:r>
        <w:r w:rsidRPr="006E6EBE" w:rsidDel="006E6EBE">
          <w:rPr>
            <w:noProof/>
            <w:rPrChange w:id="362" w:author="Quan Wen" w:date="2017-06-11T04:09:00Z">
              <w:rPr>
                <w:rStyle w:val="af6"/>
                <w:noProof/>
              </w:rPr>
            </w:rPrChange>
          </w:rPr>
          <w:delText>单片机部分电路设计</w:delText>
        </w:r>
        <w:r w:rsidDel="006E6EBE">
          <w:rPr>
            <w:noProof/>
            <w:webHidden/>
          </w:rPr>
          <w:tab/>
          <w:delText>36</w:delText>
        </w:r>
      </w:del>
    </w:p>
    <w:p w14:paraId="455029DA" w14:textId="7ECBACB2" w:rsidR="00B2177C" w:rsidDel="006E6EBE" w:rsidRDefault="00B2177C">
      <w:pPr>
        <w:pStyle w:val="34"/>
        <w:rPr>
          <w:del w:id="363" w:author="Quan Wen" w:date="2017-06-11T04:09:00Z"/>
          <w:rFonts w:asciiTheme="minorHAnsi" w:eastAsiaTheme="minorEastAsia" w:hAnsiTheme="minorHAnsi" w:cstheme="minorBidi"/>
          <w:noProof/>
          <w:szCs w:val="22"/>
        </w:rPr>
      </w:pPr>
      <w:del w:id="364" w:author="Quan Wen" w:date="2017-06-11T04:09:00Z">
        <w:r w:rsidRPr="006E6EBE" w:rsidDel="006E6EBE">
          <w:rPr>
            <w:noProof/>
            <w:rPrChange w:id="365" w:author="Quan Wen" w:date="2017-06-11T04:09:00Z">
              <w:rPr>
                <w:rStyle w:val="af6"/>
                <w:noProof/>
              </w:rPr>
            </w:rPrChange>
          </w:rPr>
          <w:delText xml:space="preserve">5.3.3 </w:delText>
        </w:r>
        <w:r w:rsidRPr="006E6EBE" w:rsidDel="006E6EBE">
          <w:rPr>
            <w:noProof/>
            <w:rPrChange w:id="366" w:author="Quan Wen" w:date="2017-06-11T04:09:00Z">
              <w:rPr>
                <w:rStyle w:val="af6"/>
                <w:noProof/>
              </w:rPr>
            </w:rPrChange>
          </w:rPr>
          <w:delText>电磁阀驱动电路</w:delText>
        </w:r>
        <w:r w:rsidDel="006E6EBE">
          <w:rPr>
            <w:noProof/>
            <w:webHidden/>
          </w:rPr>
          <w:tab/>
          <w:delText>37</w:delText>
        </w:r>
      </w:del>
    </w:p>
    <w:p w14:paraId="2F626FF4" w14:textId="58382487" w:rsidR="00B2177C" w:rsidDel="006E6EBE" w:rsidRDefault="00B2177C">
      <w:pPr>
        <w:pStyle w:val="34"/>
        <w:rPr>
          <w:del w:id="367" w:author="Quan Wen" w:date="2017-06-11T04:09:00Z"/>
          <w:rFonts w:asciiTheme="minorHAnsi" w:eastAsiaTheme="minorEastAsia" w:hAnsiTheme="minorHAnsi" w:cstheme="minorBidi"/>
          <w:noProof/>
          <w:szCs w:val="22"/>
        </w:rPr>
      </w:pPr>
      <w:del w:id="368" w:author="Quan Wen" w:date="2017-06-11T04:09:00Z">
        <w:r w:rsidRPr="006E6EBE" w:rsidDel="006E6EBE">
          <w:rPr>
            <w:noProof/>
            <w:rPrChange w:id="369" w:author="Quan Wen" w:date="2017-06-11T04:09:00Z">
              <w:rPr>
                <w:rStyle w:val="af6"/>
                <w:noProof/>
              </w:rPr>
            </w:rPrChange>
          </w:rPr>
          <w:delText>5.3.4 ADC</w:delText>
        </w:r>
        <w:r w:rsidRPr="006E6EBE" w:rsidDel="006E6EBE">
          <w:rPr>
            <w:noProof/>
            <w:rPrChange w:id="370" w:author="Quan Wen" w:date="2017-06-11T04:09:00Z">
              <w:rPr>
                <w:rStyle w:val="af6"/>
                <w:noProof/>
              </w:rPr>
            </w:rPrChange>
          </w:rPr>
          <w:delText>采集电路</w:delText>
        </w:r>
        <w:r w:rsidDel="006E6EBE">
          <w:rPr>
            <w:noProof/>
            <w:webHidden/>
          </w:rPr>
          <w:tab/>
          <w:delText>38</w:delText>
        </w:r>
      </w:del>
    </w:p>
    <w:p w14:paraId="6E6DC2B9" w14:textId="39ED24E7" w:rsidR="00B2177C" w:rsidDel="006E6EBE" w:rsidRDefault="00B2177C">
      <w:pPr>
        <w:pStyle w:val="34"/>
        <w:rPr>
          <w:del w:id="371" w:author="Quan Wen" w:date="2017-06-11T04:09:00Z"/>
          <w:rFonts w:asciiTheme="minorHAnsi" w:eastAsiaTheme="minorEastAsia" w:hAnsiTheme="minorHAnsi" w:cstheme="minorBidi"/>
          <w:noProof/>
          <w:szCs w:val="22"/>
        </w:rPr>
      </w:pPr>
      <w:del w:id="372" w:author="Quan Wen" w:date="2017-06-11T04:09:00Z">
        <w:r w:rsidRPr="006E6EBE" w:rsidDel="006E6EBE">
          <w:rPr>
            <w:noProof/>
            <w:rPrChange w:id="373" w:author="Quan Wen" w:date="2017-06-11T04:09:00Z">
              <w:rPr>
                <w:rStyle w:val="af6"/>
                <w:noProof/>
              </w:rPr>
            </w:rPrChange>
          </w:rPr>
          <w:delText xml:space="preserve">5.3.5 </w:delText>
        </w:r>
        <w:r w:rsidRPr="006E6EBE" w:rsidDel="006E6EBE">
          <w:rPr>
            <w:noProof/>
            <w:rPrChange w:id="374" w:author="Quan Wen" w:date="2017-06-11T04:09:00Z">
              <w:rPr>
                <w:rStyle w:val="af6"/>
                <w:noProof/>
              </w:rPr>
            </w:rPrChange>
          </w:rPr>
          <w:delText>显示模块电路和按键检测电路</w:delText>
        </w:r>
        <w:r w:rsidDel="006E6EBE">
          <w:rPr>
            <w:noProof/>
            <w:webHidden/>
          </w:rPr>
          <w:tab/>
          <w:delText>38</w:delText>
        </w:r>
      </w:del>
    </w:p>
    <w:p w14:paraId="03D4204E" w14:textId="7CFA284B" w:rsidR="00B2177C" w:rsidDel="006E6EBE" w:rsidRDefault="00B2177C">
      <w:pPr>
        <w:pStyle w:val="15"/>
        <w:rPr>
          <w:del w:id="375" w:author="Quan Wen" w:date="2017-06-11T04:09:00Z"/>
          <w:rFonts w:asciiTheme="minorHAnsi" w:eastAsiaTheme="minorEastAsia" w:hAnsiTheme="minorHAnsi" w:cstheme="minorBidi"/>
          <w:bCs w:val="0"/>
          <w:szCs w:val="22"/>
        </w:rPr>
      </w:pPr>
      <w:del w:id="376" w:author="Quan Wen" w:date="2017-06-11T04:09:00Z">
        <w:r w:rsidRPr="006E6EBE" w:rsidDel="006E6EBE">
          <w:rPr>
            <w:rFonts w:eastAsia="黑体"/>
            <w:rPrChange w:id="377" w:author="Quan Wen" w:date="2017-06-11T04:09:00Z">
              <w:rPr>
                <w:rStyle w:val="af6"/>
                <w:rFonts w:eastAsia="黑体"/>
              </w:rPr>
            </w:rPrChange>
          </w:rPr>
          <w:delText>6</w:delText>
        </w:r>
        <w:r w:rsidRPr="006E6EBE" w:rsidDel="006E6EBE">
          <w:rPr>
            <w:rFonts w:eastAsia="黑体" w:cs="Arial"/>
            <w:rPrChange w:id="378" w:author="Quan Wen" w:date="2017-06-11T04:09:00Z">
              <w:rPr>
                <w:rStyle w:val="af6"/>
                <w:rFonts w:eastAsia="黑体" w:cs="Arial"/>
              </w:rPr>
            </w:rPrChange>
          </w:rPr>
          <w:delText xml:space="preserve">  </w:delText>
        </w:r>
        <w:r w:rsidRPr="006E6EBE" w:rsidDel="006E6EBE">
          <w:rPr>
            <w:rFonts w:eastAsia="黑体" w:cs="Arial"/>
            <w:rPrChange w:id="379" w:author="Quan Wen" w:date="2017-06-11T04:09:00Z">
              <w:rPr>
                <w:rStyle w:val="af6"/>
                <w:rFonts w:eastAsia="黑体" w:cs="Arial"/>
              </w:rPr>
            </w:rPrChange>
          </w:rPr>
          <w:delText>基于</w:delText>
        </w:r>
        <w:r w:rsidRPr="006E6EBE" w:rsidDel="006E6EBE">
          <w:rPr>
            <w:rFonts w:eastAsia="黑体" w:cs="Arial"/>
            <w:rPrChange w:id="380" w:author="Quan Wen" w:date="2017-06-11T04:09:00Z">
              <w:rPr>
                <w:rStyle w:val="af6"/>
                <w:rFonts w:eastAsia="黑体" w:cs="Arial"/>
              </w:rPr>
            </w:rPrChange>
          </w:rPr>
          <w:delText>CAN</w:delText>
        </w:r>
        <w:r w:rsidRPr="006E6EBE" w:rsidDel="006E6EBE">
          <w:rPr>
            <w:rFonts w:eastAsia="黑体" w:cs="Arial"/>
            <w:rPrChange w:id="381" w:author="Quan Wen" w:date="2017-06-11T04:09:00Z">
              <w:rPr>
                <w:rStyle w:val="af6"/>
                <w:rFonts w:eastAsia="黑体" w:cs="Arial"/>
              </w:rPr>
            </w:rPrChange>
          </w:rPr>
          <w:delText>总线的列车制动网络系统软件设计</w:delText>
        </w:r>
        <w:r w:rsidDel="006E6EBE">
          <w:rPr>
            <w:webHidden/>
          </w:rPr>
          <w:tab/>
          <w:delText>39</w:delText>
        </w:r>
      </w:del>
    </w:p>
    <w:p w14:paraId="7BE815CB" w14:textId="325F25A3" w:rsidR="00B2177C" w:rsidDel="006E6EBE" w:rsidRDefault="00B2177C">
      <w:pPr>
        <w:pStyle w:val="24"/>
        <w:rPr>
          <w:del w:id="382" w:author="Quan Wen" w:date="2017-06-11T04:09:00Z"/>
          <w:rFonts w:asciiTheme="minorHAnsi" w:eastAsiaTheme="minorEastAsia" w:hAnsiTheme="minorHAnsi" w:cstheme="minorBidi"/>
          <w:szCs w:val="22"/>
          <w:lang w:val="en-US"/>
        </w:rPr>
      </w:pPr>
      <w:del w:id="383" w:author="Quan Wen" w:date="2017-06-11T04:09:00Z">
        <w:r w:rsidRPr="006E6EBE" w:rsidDel="006E6EBE">
          <w:rPr>
            <w:rFonts w:eastAsia="黑体"/>
            <w:rPrChange w:id="384" w:author="Quan Wen" w:date="2017-06-11T04:09:00Z">
              <w:rPr>
                <w:rStyle w:val="af6"/>
                <w:rFonts w:eastAsia="黑体"/>
              </w:rPr>
            </w:rPrChange>
          </w:rPr>
          <w:delText xml:space="preserve">6.1 </w:delText>
        </w:r>
        <w:r w:rsidRPr="006E6EBE" w:rsidDel="006E6EBE">
          <w:rPr>
            <w:rFonts w:eastAsia="黑体"/>
            <w:rPrChange w:id="385" w:author="Quan Wen" w:date="2017-06-11T04:09:00Z">
              <w:rPr>
                <w:rStyle w:val="af6"/>
                <w:rFonts w:eastAsia="黑体"/>
              </w:rPr>
            </w:rPrChange>
          </w:rPr>
          <w:delText>开发环境介绍</w:delText>
        </w:r>
        <w:r w:rsidDel="006E6EBE">
          <w:rPr>
            <w:webHidden/>
          </w:rPr>
          <w:tab/>
          <w:delText>39</w:delText>
        </w:r>
      </w:del>
    </w:p>
    <w:p w14:paraId="1198F533" w14:textId="1B7DE536" w:rsidR="00B2177C" w:rsidDel="006E6EBE" w:rsidRDefault="00B2177C">
      <w:pPr>
        <w:pStyle w:val="34"/>
        <w:rPr>
          <w:del w:id="386" w:author="Quan Wen" w:date="2017-06-11T04:09:00Z"/>
          <w:rFonts w:asciiTheme="minorHAnsi" w:eastAsiaTheme="minorEastAsia" w:hAnsiTheme="minorHAnsi" w:cstheme="minorBidi"/>
          <w:noProof/>
          <w:szCs w:val="22"/>
        </w:rPr>
      </w:pPr>
      <w:del w:id="387" w:author="Quan Wen" w:date="2017-06-11T04:09:00Z">
        <w:r w:rsidRPr="006E6EBE" w:rsidDel="006E6EBE">
          <w:rPr>
            <w:noProof/>
            <w:rPrChange w:id="388" w:author="Quan Wen" w:date="2017-06-11T04:09:00Z">
              <w:rPr>
                <w:rStyle w:val="af6"/>
                <w:noProof/>
              </w:rPr>
            </w:rPrChange>
          </w:rPr>
          <w:delText>6.1.1 MDK Keil C51</w:delText>
        </w:r>
        <w:r w:rsidDel="006E6EBE">
          <w:rPr>
            <w:noProof/>
            <w:webHidden/>
          </w:rPr>
          <w:tab/>
          <w:delText>39</w:delText>
        </w:r>
      </w:del>
    </w:p>
    <w:p w14:paraId="34036119" w14:textId="53F28FD1" w:rsidR="00B2177C" w:rsidDel="006E6EBE" w:rsidRDefault="00B2177C">
      <w:pPr>
        <w:pStyle w:val="34"/>
        <w:rPr>
          <w:del w:id="389" w:author="Quan Wen" w:date="2017-06-11T04:09:00Z"/>
          <w:rFonts w:asciiTheme="minorHAnsi" w:eastAsiaTheme="minorEastAsia" w:hAnsiTheme="minorHAnsi" w:cstheme="minorBidi"/>
          <w:noProof/>
          <w:szCs w:val="22"/>
        </w:rPr>
      </w:pPr>
      <w:del w:id="390" w:author="Quan Wen" w:date="2017-06-11T04:09:00Z">
        <w:r w:rsidRPr="006E6EBE" w:rsidDel="006E6EBE">
          <w:rPr>
            <w:noProof/>
            <w:rPrChange w:id="391" w:author="Quan Wen" w:date="2017-06-11T04:09:00Z">
              <w:rPr>
                <w:rStyle w:val="af6"/>
                <w:noProof/>
              </w:rPr>
            </w:rPrChange>
          </w:rPr>
          <w:delText>6.1.2</w:delText>
        </w:r>
        <w:r w:rsidRPr="006E6EBE" w:rsidDel="006E6EBE">
          <w:rPr>
            <w:rFonts w:cs="Arial"/>
            <w:noProof/>
            <w:rPrChange w:id="392" w:author="Quan Wen" w:date="2017-06-11T04:09:00Z">
              <w:rPr>
                <w:rStyle w:val="af6"/>
                <w:rFonts w:cs="Arial"/>
                <w:noProof/>
              </w:rPr>
            </w:rPrChange>
          </w:rPr>
          <w:delText xml:space="preserve"> Silicon Laboratories IDE</w:delText>
        </w:r>
        <w:r w:rsidDel="006E6EBE">
          <w:rPr>
            <w:noProof/>
            <w:webHidden/>
          </w:rPr>
          <w:tab/>
          <w:delText>39</w:delText>
        </w:r>
      </w:del>
    </w:p>
    <w:p w14:paraId="00B0BF12" w14:textId="3D90956E" w:rsidR="00B2177C" w:rsidDel="006E6EBE" w:rsidRDefault="00B2177C">
      <w:pPr>
        <w:pStyle w:val="24"/>
        <w:rPr>
          <w:del w:id="393" w:author="Quan Wen" w:date="2017-06-11T04:09:00Z"/>
          <w:rFonts w:asciiTheme="minorHAnsi" w:eastAsiaTheme="minorEastAsia" w:hAnsiTheme="minorHAnsi" w:cstheme="minorBidi"/>
          <w:szCs w:val="22"/>
          <w:lang w:val="en-US"/>
        </w:rPr>
      </w:pPr>
      <w:del w:id="394" w:author="Quan Wen" w:date="2017-06-11T04:09:00Z">
        <w:r w:rsidRPr="006E6EBE" w:rsidDel="006E6EBE">
          <w:rPr>
            <w:rFonts w:eastAsia="黑体"/>
            <w:rPrChange w:id="395" w:author="Quan Wen" w:date="2017-06-11T04:09:00Z">
              <w:rPr>
                <w:rStyle w:val="af6"/>
                <w:rFonts w:eastAsia="黑体"/>
              </w:rPr>
            </w:rPrChange>
          </w:rPr>
          <w:delText xml:space="preserve">6.2 </w:delText>
        </w:r>
        <w:r w:rsidRPr="006E6EBE" w:rsidDel="006E6EBE">
          <w:rPr>
            <w:rFonts w:eastAsia="黑体"/>
            <w:rPrChange w:id="396" w:author="Quan Wen" w:date="2017-06-11T04:09:00Z">
              <w:rPr>
                <w:rStyle w:val="af6"/>
                <w:rFonts w:eastAsia="黑体"/>
              </w:rPr>
            </w:rPrChange>
          </w:rPr>
          <w:delText>节点软件架构和报文定义</w:delText>
        </w:r>
        <w:r w:rsidDel="006E6EBE">
          <w:rPr>
            <w:webHidden/>
          </w:rPr>
          <w:tab/>
          <w:delText>40</w:delText>
        </w:r>
      </w:del>
    </w:p>
    <w:p w14:paraId="179ED7DA" w14:textId="7E631894" w:rsidR="00B2177C" w:rsidDel="006E6EBE" w:rsidRDefault="00B2177C">
      <w:pPr>
        <w:pStyle w:val="34"/>
        <w:rPr>
          <w:del w:id="397" w:author="Quan Wen" w:date="2017-06-11T04:09:00Z"/>
          <w:rFonts w:asciiTheme="minorHAnsi" w:eastAsiaTheme="minorEastAsia" w:hAnsiTheme="minorHAnsi" w:cstheme="minorBidi"/>
          <w:noProof/>
          <w:szCs w:val="22"/>
        </w:rPr>
      </w:pPr>
      <w:del w:id="398" w:author="Quan Wen" w:date="2017-06-11T04:09:00Z">
        <w:r w:rsidRPr="006E6EBE" w:rsidDel="006E6EBE">
          <w:rPr>
            <w:noProof/>
            <w:rPrChange w:id="399" w:author="Quan Wen" w:date="2017-06-11T04:09:00Z">
              <w:rPr>
                <w:rStyle w:val="af6"/>
                <w:noProof/>
              </w:rPr>
            </w:rPrChange>
          </w:rPr>
          <w:delText xml:space="preserve">6.2.1 </w:delText>
        </w:r>
        <w:r w:rsidRPr="006E6EBE" w:rsidDel="006E6EBE">
          <w:rPr>
            <w:noProof/>
            <w:rPrChange w:id="400" w:author="Quan Wen" w:date="2017-06-11T04:09:00Z">
              <w:rPr>
                <w:rStyle w:val="af6"/>
                <w:noProof/>
              </w:rPr>
            </w:rPrChange>
          </w:rPr>
          <w:delText>节点软件架构</w:delText>
        </w:r>
        <w:r w:rsidDel="006E6EBE">
          <w:rPr>
            <w:noProof/>
            <w:webHidden/>
          </w:rPr>
          <w:tab/>
          <w:delText>40</w:delText>
        </w:r>
      </w:del>
    </w:p>
    <w:p w14:paraId="43CB9685" w14:textId="5855125A" w:rsidR="00B2177C" w:rsidDel="006E6EBE" w:rsidRDefault="00B2177C">
      <w:pPr>
        <w:pStyle w:val="34"/>
        <w:rPr>
          <w:del w:id="401" w:author="Quan Wen" w:date="2017-06-11T04:09:00Z"/>
          <w:rFonts w:asciiTheme="minorHAnsi" w:eastAsiaTheme="minorEastAsia" w:hAnsiTheme="minorHAnsi" w:cstheme="minorBidi"/>
          <w:noProof/>
          <w:szCs w:val="22"/>
        </w:rPr>
      </w:pPr>
      <w:del w:id="402" w:author="Quan Wen" w:date="2017-06-11T04:09:00Z">
        <w:r w:rsidRPr="006E6EBE" w:rsidDel="006E6EBE">
          <w:rPr>
            <w:noProof/>
            <w:rPrChange w:id="403" w:author="Quan Wen" w:date="2017-06-11T04:09:00Z">
              <w:rPr>
                <w:rStyle w:val="af6"/>
                <w:noProof/>
              </w:rPr>
            </w:rPrChange>
          </w:rPr>
          <w:delText xml:space="preserve">6.2.2 </w:delText>
        </w:r>
        <w:r w:rsidRPr="006E6EBE" w:rsidDel="006E6EBE">
          <w:rPr>
            <w:noProof/>
            <w:rPrChange w:id="404" w:author="Quan Wen" w:date="2017-06-11T04:09:00Z">
              <w:rPr>
                <w:rStyle w:val="af6"/>
                <w:noProof/>
              </w:rPr>
            </w:rPrChange>
          </w:rPr>
          <w:delText>报文定义</w:delText>
        </w:r>
        <w:r w:rsidDel="006E6EBE">
          <w:rPr>
            <w:noProof/>
            <w:webHidden/>
          </w:rPr>
          <w:tab/>
          <w:delText>40</w:delText>
        </w:r>
      </w:del>
    </w:p>
    <w:p w14:paraId="745A46DD" w14:textId="69059B27" w:rsidR="00B2177C" w:rsidDel="006E6EBE" w:rsidRDefault="00B2177C">
      <w:pPr>
        <w:pStyle w:val="24"/>
        <w:rPr>
          <w:del w:id="405" w:author="Quan Wen" w:date="2017-06-11T04:09:00Z"/>
          <w:rFonts w:asciiTheme="minorHAnsi" w:eastAsiaTheme="minorEastAsia" w:hAnsiTheme="minorHAnsi" w:cstheme="minorBidi"/>
          <w:szCs w:val="22"/>
          <w:lang w:val="en-US"/>
        </w:rPr>
      </w:pPr>
      <w:del w:id="406" w:author="Quan Wen" w:date="2017-06-11T04:09:00Z">
        <w:r w:rsidRPr="006E6EBE" w:rsidDel="006E6EBE">
          <w:rPr>
            <w:rFonts w:eastAsia="黑体"/>
            <w:rPrChange w:id="407" w:author="Quan Wen" w:date="2017-06-11T04:09:00Z">
              <w:rPr>
                <w:rStyle w:val="af6"/>
                <w:rFonts w:eastAsia="黑体"/>
              </w:rPr>
            </w:rPrChange>
          </w:rPr>
          <w:delText xml:space="preserve">6.3 </w:delText>
        </w:r>
        <w:r w:rsidRPr="006E6EBE" w:rsidDel="006E6EBE">
          <w:rPr>
            <w:rFonts w:eastAsia="黑体"/>
            <w:rPrChange w:id="408" w:author="Quan Wen" w:date="2017-06-11T04:09:00Z">
              <w:rPr>
                <w:rStyle w:val="af6"/>
                <w:rFonts w:eastAsia="黑体"/>
              </w:rPr>
            </w:rPrChange>
          </w:rPr>
          <w:delText>网络通信设计</w:delText>
        </w:r>
        <w:r w:rsidDel="006E6EBE">
          <w:rPr>
            <w:webHidden/>
          </w:rPr>
          <w:tab/>
          <w:delText>41</w:delText>
        </w:r>
      </w:del>
    </w:p>
    <w:p w14:paraId="465D8D03" w14:textId="707C3482" w:rsidR="00B2177C" w:rsidDel="006E6EBE" w:rsidRDefault="00B2177C">
      <w:pPr>
        <w:pStyle w:val="34"/>
        <w:rPr>
          <w:del w:id="409" w:author="Quan Wen" w:date="2017-06-11T04:09:00Z"/>
          <w:rFonts w:asciiTheme="minorHAnsi" w:eastAsiaTheme="minorEastAsia" w:hAnsiTheme="minorHAnsi" w:cstheme="minorBidi"/>
          <w:noProof/>
          <w:szCs w:val="22"/>
        </w:rPr>
      </w:pPr>
      <w:del w:id="410" w:author="Quan Wen" w:date="2017-06-11T04:09:00Z">
        <w:r w:rsidRPr="006E6EBE" w:rsidDel="006E6EBE">
          <w:rPr>
            <w:noProof/>
            <w:rPrChange w:id="411" w:author="Quan Wen" w:date="2017-06-11T04:09:00Z">
              <w:rPr>
                <w:rStyle w:val="af6"/>
                <w:noProof/>
              </w:rPr>
            </w:rPrChange>
          </w:rPr>
          <w:delText>6.2.1 EBV</w:delText>
        </w:r>
        <w:r w:rsidRPr="006E6EBE" w:rsidDel="006E6EBE">
          <w:rPr>
            <w:noProof/>
            <w:rPrChange w:id="412" w:author="Quan Wen" w:date="2017-06-11T04:09:00Z">
              <w:rPr>
                <w:rStyle w:val="af6"/>
                <w:noProof/>
              </w:rPr>
            </w:rPrChange>
          </w:rPr>
          <w:delText>通信设计</w:delText>
        </w:r>
        <w:r w:rsidDel="006E6EBE">
          <w:rPr>
            <w:noProof/>
            <w:webHidden/>
          </w:rPr>
          <w:tab/>
          <w:delText>41</w:delText>
        </w:r>
      </w:del>
    </w:p>
    <w:p w14:paraId="0DF78854" w14:textId="165937DA" w:rsidR="00B2177C" w:rsidDel="006E6EBE" w:rsidRDefault="00B2177C">
      <w:pPr>
        <w:pStyle w:val="34"/>
        <w:rPr>
          <w:del w:id="413" w:author="Quan Wen" w:date="2017-06-11T04:09:00Z"/>
          <w:rFonts w:asciiTheme="minorHAnsi" w:eastAsiaTheme="minorEastAsia" w:hAnsiTheme="minorHAnsi" w:cstheme="minorBidi"/>
          <w:noProof/>
          <w:szCs w:val="22"/>
        </w:rPr>
      </w:pPr>
      <w:del w:id="414" w:author="Quan Wen" w:date="2017-06-11T04:09:00Z">
        <w:r w:rsidRPr="006E6EBE" w:rsidDel="006E6EBE">
          <w:rPr>
            <w:noProof/>
            <w:rPrChange w:id="415" w:author="Quan Wen" w:date="2017-06-11T04:09:00Z">
              <w:rPr>
                <w:rStyle w:val="af6"/>
                <w:noProof/>
              </w:rPr>
            </w:rPrChange>
          </w:rPr>
          <w:delText>6.2.2 IPM</w:delText>
        </w:r>
        <w:r w:rsidRPr="006E6EBE" w:rsidDel="006E6EBE">
          <w:rPr>
            <w:noProof/>
            <w:rPrChange w:id="416" w:author="Quan Wen" w:date="2017-06-11T04:09:00Z">
              <w:rPr>
                <w:rStyle w:val="af6"/>
                <w:noProof/>
              </w:rPr>
            </w:rPrChange>
          </w:rPr>
          <w:delText>通信设计</w:delText>
        </w:r>
        <w:r w:rsidDel="006E6EBE">
          <w:rPr>
            <w:noProof/>
            <w:webHidden/>
          </w:rPr>
          <w:tab/>
          <w:delText>42</w:delText>
        </w:r>
      </w:del>
    </w:p>
    <w:p w14:paraId="6C35C8FE" w14:textId="314B1A60" w:rsidR="00B2177C" w:rsidDel="006E6EBE" w:rsidRDefault="00B2177C">
      <w:pPr>
        <w:pStyle w:val="34"/>
        <w:rPr>
          <w:del w:id="417" w:author="Quan Wen" w:date="2017-06-11T04:09:00Z"/>
          <w:rFonts w:asciiTheme="minorHAnsi" w:eastAsiaTheme="minorEastAsia" w:hAnsiTheme="minorHAnsi" w:cstheme="minorBidi"/>
          <w:noProof/>
          <w:szCs w:val="22"/>
        </w:rPr>
      </w:pPr>
      <w:del w:id="418" w:author="Quan Wen" w:date="2017-06-11T04:09:00Z">
        <w:r w:rsidRPr="006E6EBE" w:rsidDel="006E6EBE">
          <w:rPr>
            <w:noProof/>
            <w:rPrChange w:id="419" w:author="Quan Wen" w:date="2017-06-11T04:09:00Z">
              <w:rPr>
                <w:rStyle w:val="af6"/>
                <w:noProof/>
              </w:rPr>
            </w:rPrChange>
          </w:rPr>
          <w:delText>6.2.3 EPCU</w:delText>
        </w:r>
        <w:r w:rsidRPr="006E6EBE" w:rsidDel="006E6EBE">
          <w:rPr>
            <w:noProof/>
            <w:rPrChange w:id="420" w:author="Quan Wen" w:date="2017-06-11T04:09:00Z">
              <w:rPr>
                <w:rStyle w:val="af6"/>
                <w:noProof/>
              </w:rPr>
            </w:rPrChange>
          </w:rPr>
          <w:delText>节点通信设计</w:delText>
        </w:r>
        <w:r w:rsidDel="006E6EBE">
          <w:rPr>
            <w:noProof/>
            <w:webHidden/>
          </w:rPr>
          <w:tab/>
          <w:delText>43</w:delText>
        </w:r>
      </w:del>
    </w:p>
    <w:p w14:paraId="666CA73D" w14:textId="58A016DC" w:rsidR="00B2177C" w:rsidDel="006E6EBE" w:rsidRDefault="00B2177C">
      <w:pPr>
        <w:pStyle w:val="24"/>
        <w:rPr>
          <w:del w:id="421" w:author="Quan Wen" w:date="2017-06-11T04:09:00Z"/>
          <w:rFonts w:asciiTheme="minorHAnsi" w:eastAsiaTheme="minorEastAsia" w:hAnsiTheme="minorHAnsi" w:cstheme="minorBidi"/>
          <w:szCs w:val="22"/>
          <w:lang w:val="en-US"/>
        </w:rPr>
      </w:pPr>
      <w:del w:id="422" w:author="Quan Wen" w:date="2017-06-11T04:09:00Z">
        <w:r w:rsidRPr="006E6EBE" w:rsidDel="006E6EBE">
          <w:rPr>
            <w:rFonts w:eastAsia="黑体"/>
            <w:rPrChange w:id="423" w:author="Quan Wen" w:date="2017-06-11T04:09:00Z">
              <w:rPr>
                <w:rStyle w:val="af6"/>
                <w:rFonts w:eastAsia="黑体"/>
              </w:rPr>
            </w:rPrChange>
          </w:rPr>
          <w:delText>6.4</w:delText>
        </w:r>
        <w:r w:rsidRPr="006E6EBE" w:rsidDel="006E6EBE">
          <w:rPr>
            <w:rFonts w:eastAsia="黑体" w:cs="Arial"/>
            <w:rPrChange w:id="424" w:author="Quan Wen" w:date="2017-06-11T04:09:00Z">
              <w:rPr>
                <w:rStyle w:val="af6"/>
                <w:rFonts w:eastAsia="黑体" w:cs="Arial"/>
              </w:rPr>
            </w:rPrChange>
          </w:rPr>
          <w:delText xml:space="preserve"> </w:delText>
        </w:r>
        <w:r w:rsidRPr="006E6EBE" w:rsidDel="006E6EBE">
          <w:rPr>
            <w:rFonts w:eastAsia="黑体" w:cs="Arial"/>
            <w:rPrChange w:id="425" w:author="Quan Wen" w:date="2017-06-11T04:09:00Z">
              <w:rPr>
                <w:rStyle w:val="af6"/>
                <w:rFonts w:eastAsia="黑体" w:cs="Arial"/>
              </w:rPr>
            </w:rPrChange>
          </w:rPr>
          <w:delText>调试与结果</w:delText>
        </w:r>
        <w:r w:rsidDel="006E6EBE">
          <w:rPr>
            <w:webHidden/>
          </w:rPr>
          <w:tab/>
          <w:delText>46</w:delText>
        </w:r>
      </w:del>
    </w:p>
    <w:p w14:paraId="7158CFCF" w14:textId="5A08B732" w:rsidR="00B2177C" w:rsidDel="006E6EBE" w:rsidRDefault="00B2177C">
      <w:pPr>
        <w:pStyle w:val="34"/>
        <w:rPr>
          <w:del w:id="426" w:author="Quan Wen" w:date="2017-06-11T04:09:00Z"/>
          <w:rFonts w:asciiTheme="minorHAnsi" w:eastAsiaTheme="minorEastAsia" w:hAnsiTheme="minorHAnsi" w:cstheme="minorBidi"/>
          <w:noProof/>
          <w:szCs w:val="22"/>
        </w:rPr>
      </w:pPr>
      <w:del w:id="427" w:author="Quan Wen" w:date="2017-06-11T04:09:00Z">
        <w:r w:rsidRPr="006E6EBE" w:rsidDel="006E6EBE">
          <w:rPr>
            <w:noProof/>
            <w:rPrChange w:id="428" w:author="Quan Wen" w:date="2017-06-11T04:09:00Z">
              <w:rPr>
                <w:rStyle w:val="af6"/>
                <w:noProof/>
              </w:rPr>
            </w:rPrChange>
          </w:rPr>
          <w:delText xml:space="preserve">6.4.1 </w:delText>
        </w:r>
        <w:r w:rsidRPr="006E6EBE" w:rsidDel="006E6EBE">
          <w:rPr>
            <w:noProof/>
            <w:rPrChange w:id="429" w:author="Quan Wen" w:date="2017-06-11T04:09:00Z">
              <w:rPr>
                <w:rStyle w:val="af6"/>
                <w:noProof/>
              </w:rPr>
            </w:rPrChange>
          </w:rPr>
          <w:delText>系统调试平台介绍</w:delText>
        </w:r>
        <w:r w:rsidDel="006E6EBE">
          <w:rPr>
            <w:noProof/>
            <w:webHidden/>
          </w:rPr>
          <w:tab/>
          <w:delText>46</w:delText>
        </w:r>
      </w:del>
    </w:p>
    <w:p w14:paraId="772933AE" w14:textId="20B63EBD" w:rsidR="00B2177C" w:rsidDel="006E6EBE" w:rsidRDefault="00B2177C">
      <w:pPr>
        <w:pStyle w:val="34"/>
        <w:rPr>
          <w:del w:id="430" w:author="Quan Wen" w:date="2017-06-11T04:09:00Z"/>
          <w:rFonts w:asciiTheme="minorHAnsi" w:eastAsiaTheme="minorEastAsia" w:hAnsiTheme="minorHAnsi" w:cstheme="minorBidi"/>
          <w:noProof/>
          <w:szCs w:val="22"/>
        </w:rPr>
      </w:pPr>
      <w:del w:id="431" w:author="Quan Wen" w:date="2017-06-11T04:09:00Z">
        <w:r w:rsidRPr="006E6EBE" w:rsidDel="006E6EBE">
          <w:rPr>
            <w:noProof/>
            <w:rPrChange w:id="432" w:author="Quan Wen" w:date="2017-06-11T04:09:00Z">
              <w:rPr>
                <w:rStyle w:val="af6"/>
                <w:noProof/>
              </w:rPr>
            </w:rPrChange>
          </w:rPr>
          <w:delText xml:space="preserve">6.4.2 </w:delText>
        </w:r>
        <w:r w:rsidRPr="006E6EBE" w:rsidDel="006E6EBE">
          <w:rPr>
            <w:noProof/>
            <w:rPrChange w:id="433" w:author="Quan Wen" w:date="2017-06-11T04:09:00Z">
              <w:rPr>
                <w:rStyle w:val="af6"/>
                <w:noProof/>
              </w:rPr>
            </w:rPrChange>
          </w:rPr>
          <w:delText>实验验证</w:delText>
        </w:r>
        <w:r w:rsidDel="006E6EBE">
          <w:rPr>
            <w:noProof/>
            <w:webHidden/>
          </w:rPr>
          <w:tab/>
          <w:delText>47</w:delText>
        </w:r>
      </w:del>
    </w:p>
    <w:p w14:paraId="02B0813E" w14:textId="3663B8FB" w:rsidR="00B2177C" w:rsidDel="006E6EBE" w:rsidRDefault="00B2177C">
      <w:pPr>
        <w:pStyle w:val="15"/>
        <w:rPr>
          <w:del w:id="434" w:author="Quan Wen" w:date="2017-06-11T04:09:00Z"/>
          <w:rFonts w:asciiTheme="minorHAnsi" w:eastAsiaTheme="minorEastAsia" w:hAnsiTheme="minorHAnsi" w:cstheme="minorBidi"/>
          <w:bCs w:val="0"/>
          <w:szCs w:val="22"/>
        </w:rPr>
      </w:pPr>
      <w:del w:id="435" w:author="Quan Wen" w:date="2017-06-11T04:09:00Z">
        <w:r w:rsidRPr="006E6EBE" w:rsidDel="006E6EBE">
          <w:rPr>
            <w:rFonts w:eastAsia="黑体"/>
            <w:rPrChange w:id="436" w:author="Quan Wen" w:date="2017-06-11T04:09:00Z">
              <w:rPr>
                <w:rStyle w:val="af6"/>
                <w:rFonts w:eastAsia="黑体"/>
              </w:rPr>
            </w:rPrChange>
          </w:rPr>
          <w:delText xml:space="preserve">7 </w:delText>
        </w:r>
        <w:r w:rsidRPr="006E6EBE" w:rsidDel="006E6EBE">
          <w:rPr>
            <w:rFonts w:eastAsia="黑体" w:cs="Arial"/>
            <w:rPrChange w:id="437" w:author="Quan Wen" w:date="2017-06-11T04:09:00Z">
              <w:rPr>
                <w:rStyle w:val="af6"/>
                <w:rFonts w:eastAsia="黑体" w:cs="Arial"/>
              </w:rPr>
            </w:rPrChange>
          </w:rPr>
          <w:delText xml:space="preserve"> </w:delText>
        </w:r>
        <w:r w:rsidRPr="006E6EBE" w:rsidDel="006E6EBE">
          <w:rPr>
            <w:rFonts w:eastAsia="黑体" w:cs="Arial"/>
            <w:rPrChange w:id="438" w:author="Quan Wen" w:date="2017-06-11T04:09:00Z">
              <w:rPr>
                <w:rStyle w:val="af6"/>
                <w:rFonts w:eastAsia="黑体" w:cs="Arial"/>
              </w:rPr>
            </w:rPrChange>
          </w:rPr>
          <w:delText>结论和展望</w:delText>
        </w:r>
        <w:r w:rsidDel="006E6EBE">
          <w:rPr>
            <w:webHidden/>
          </w:rPr>
          <w:tab/>
          <w:delText>52</w:delText>
        </w:r>
      </w:del>
    </w:p>
    <w:p w14:paraId="485AD1B5" w14:textId="6FEC14E3" w:rsidR="00B2177C" w:rsidDel="006E6EBE" w:rsidRDefault="00B2177C">
      <w:pPr>
        <w:pStyle w:val="24"/>
        <w:rPr>
          <w:del w:id="439" w:author="Quan Wen" w:date="2017-06-11T04:09:00Z"/>
          <w:rFonts w:asciiTheme="minorHAnsi" w:eastAsiaTheme="minorEastAsia" w:hAnsiTheme="minorHAnsi" w:cstheme="minorBidi"/>
          <w:szCs w:val="22"/>
          <w:lang w:val="en-US"/>
        </w:rPr>
      </w:pPr>
      <w:del w:id="440" w:author="Quan Wen" w:date="2017-06-11T04:09:00Z">
        <w:r w:rsidRPr="006E6EBE" w:rsidDel="006E6EBE">
          <w:rPr>
            <w:rFonts w:eastAsia="黑体"/>
            <w:rPrChange w:id="441" w:author="Quan Wen" w:date="2017-06-11T04:09:00Z">
              <w:rPr>
                <w:rStyle w:val="af6"/>
                <w:rFonts w:eastAsia="黑体"/>
              </w:rPr>
            </w:rPrChange>
          </w:rPr>
          <w:delText xml:space="preserve">7.1 </w:delText>
        </w:r>
        <w:r w:rsidRPr="006E6EBE" w:rsidDel="006E6EBE">
          <w:rPr>
            <w:rFonts w:eastAsia="黑体" w:cs="Arial"/>
            <w:rPrChange w:id="442" w:author="Quan Wen" w:date="2017-06-11T04:09:00Z">
              <w:rPr>
                <w:rStyle w:val="af6"/>
                <w:rFonts w:eastAsia="黑体" w:cs="Arial"/>
              </w:rPr>
            </w:rPrChange>
          </w:rPr>
          <w:delText>结论</w:delText>
        </w:r>
        <w:r w:rsidDel="006E6EBE">
          <w:rPr>
            <w:webHidden/>
          </w:rPr>
          <w:tab/>
          <w:delText>52</w:delText>
        </w:r>
      </w:del>
    </w:p>
    <w:p w14:paraId="5F2BF0B6" w14:textId="3D4CF940" w:rsidR="00B2177C" w:rsidDel="006E6EBE" w:rsidRDefault="00B2177C">
      <w:pPr>
        <w:pStyle w:val="24"/>
        <w:rPr>
          <w:del w:id="443" w:author="Quan Wen" w:date="2017-06-11T04:09:00Z"/>
          <w:rFonts w:asciiTheme="minorHAnsi" w:eastAsiaTheme="minorEastAsia" w:hAnsiTheme="minorHAnsi" w:cstheme="minorBidi"/>
          <w:szCs w:val="22"/>
          <w:lang w:val="en-US"/>
        </w:rPr>
      </w:pPr>
      <w:del w:id="444" w:author="Quan Wen" w:date="2017-06-11T04:09:00Z">
        <w:r w:rsidRPr="006E6EBE" w:rsidDel="006E6EBE">
          <w:rPr>
            <w:rFonts w:eastAsia="黑体"/>
            <w:rPrChange w:id="445" w:author="Quan Wen" w:date="2017-06-11T04:09:00Z">
              <w:rPr>
                <w:rStyle w:val="af6"/>
                <w:rFonts w:eastAsia="黑体"/>
              </w:rPr>
            </w:rPrChange>
          </w:rPr>
          <w:delText>7.2</w:delText>
        </w:r>
        <w:r w:rsidRPr="006E6EBE" w:rsidDel="006E6EBE">
          <w:rPr>
            <w:rFonts w:eastAsia="黑体" w:cs="Arial"/>
            <w:rPrChange w:id="446" w:author="Quan Wen" w:date="2017-06-11T04:09:00Z">
              <w:rPr>
                <w:rStyle w:val="af6"/>
                <w:rFonts w:eastAsia="黑体" w:cs="Arial"/>
              </w:rPr>
            </w:rPrChange>
          </w:rPr>
          <w:delText xml:space="preserve"> </w:delText>
        </w:r>
        <w:r w:rsidRPr="006E6EBE" w:rsidDel="006E6EBE">
          <w:rPr>
            <w:rFonts w:eastAsia="黑体" w:cs="Arial"/>
            <w:rPrChange w:id="447" w:author="Quan Wen" w:date="2017-06-11T04:09:00Z">
              <w:rPr>
                <w:rStyle w:val="af6"/>
                <w:rFonts w:eastAsia="黑体" w:cs="Arial"/>
              </w:rPr>
            </w:rPrChange>
          </w:rPr>
          <w:delText>进一步的工作</w:delText>
        </w:r>
        <w:r w:rsidDel="006E6EBE">
          <w:rPr>
            <w:webHidden/>
          </w:rPr>
          <w:tab/>
          <w:delText>52</w:delText>
        </w:r>
      </w:del>
    </w:p>
    <w:p w14:paraId="33BE4C70" w14:textId="2F7AFFEF" w:rsidR="00B2177C" w:rsidDel="006E6EBE" w:rsidRDefault="00B2177C">
      <w:pPr>
        <w:pStyle w:val="15"/>
        <w:rPr>
          <w:del w:id="448" w:author="Quan Wen" w:date="2017-06-11T04:09:00Z"/>
          <w:rFonts w:asciiTheme="minorHAnsi" w:eastAsiaTheme="minorEastAsia" w:hAnsiTheme="minorHAnsi" w:cstheme="minorBidi"/>
          <w:bCs w:val="0"/>
          <w:szCs w:val="22"/>
        </w:rPr>
      </w:pPr>
      <w:del w:id="449" w:author="Quan Wen" w:date="2017-06-11T04:09:00Z">
        <w:r w:rsidRPr="006E6EBE" w:rsidDel="006E6EBE">
          <w:rPr>
            <w:rFonts w:eastAsia="黑体" w:cs="Arial"/>
            <w:rPrChange w:id="450" w:author="Quan Wen" w:date="2017-06-11T04:09:00Z">
              <w:rPr>
                <w:rStyle w:val="af6"/>
                <w:rFonts w:eastAsia="黑体" w:cs="Arial"/>
              </w:rPr>
            </w:rPrChange>
          </w:rPr>
          <w:delText>参考文献</w:delText>
        </w:r>
        <w:r w:rsidDel="006E6EBE">
          <w:rPr>
            <w:webHidden/>
          </w:rPr>
          <w:tab/>
          <w:delText>54</w:delText>
        </w:r>
      </w:del>
    </w:p>
    <w:p w14:paraId="268721C2" w14:textId="43C15A27" w:rsidR="00B2177C" w:rsidDel="006E6EBE" w:rsidRDefault="00B2177C">
      <w:pPr>
        <w:pStyle w:val="15"/>
        <w:rPr>
          <w:del w:id="451" w:author="Quan Wen" w:date="2017-06-11T04:09:00Z"/>
          <w:rFonts w:asciiTheme="minorHAnsi" w:eastAsiaTheme="minorEastAsia" w:hAnsiTheme="minorHAnsi" w:cstheme="minorBidi"/>
          <w:bCs w:val="0"/>
          <w:szCs w:val="22"/>
        </w:rPr>
      </w:pPr>
      <w:del w:id="452" w:author="Quan Wen" w:date="2017-06-11T04:09:00Z">
        <w:r w:rsidRPr="006E6EBE" w:rsidDel="006E6EBE">
          <w:rPr>
            <w:rFonts w:eastAsia="黑体" w:cs="Arial"/>
            <w:rPrChange w:id="453" w:author="Quan Wen" w:date="2017-06-11T04:09:00Z">
              <w:rPr>
                <w:rStyle w:val="af6"/>
                <w:rFonts w:eastAsia="黑体" w:cs="Arial"/>
              </w:rPr>
            </w:rPrChange>
          </w:rPr>
          <w:delText>谢</w:delText>
        </w:r>
        <w:r w:rsidRPr="006E6EBE" w:rsidDel="006E6EBE">
          <w:rPr>
            <w:rFonts w:eastAsia="黑体" w:cs="Arial"/>
            <w:rPrChange w:id="454" w:author="Quan Wen" w:date="2017-06-11T04:09:00Z">
              <w:rPr>
                <w:rStyle w:val="af6"/>
                <w:rFonts w:eastAsia="黑体" w:cs="Arial"/>
              </w:rPr>
            </w:rPrChange>
          </w:rPr>
          <w:delText xml:space="preserve"> </w:delText>
        </w:r>
        <w:r w:rsidRPr="006E6EBE" w:rsidDel="006E6EBE">
          <w:rPr>
            <w:rFonts w:eastAsia="黑体" w:cs="Arial"/>
            <w:rPrChange w:id="455" w:author="Quan Wen" w:date="2017-06-11T04:09:00Z">
              <w:rPr>
                <w:rStyle w:val="af6"/>
                <w:rFonts w:eastAsia="黑体" w:cs="Arial"/>
              </w:rPr>
            </w:rPrChange>
          </w:rPr>
          <w:delText>辞</w:delText>
        </w:r>
        <w:r w:rsidDel="006E6EBE">
          <w:rPr>
            <w:webHidden/>
          </w:rPr>
          <w:tab/>
          <w:delText>56</w:delText>
        </w:r>
      </w:del>
    </w:p>
    <w:p w14:paraId="2926C461" w14:textId="7937AD72" w:rsidR="00B2177C" w:rsidDel="006E6EBE" w:rsidRDefault="00B2177C">
      <w:pPr>
        <w:pStyle w:val="15"/>
        <w:rPr>
          <w:del w:id="456" w:author="Quan Wen" w:date="2017-06-11T04:09:00Z"/>
          <w:rFonts w:asciiTheme="minorHAnsi" w:eastAsiaTheme="minorEastAsia" w:hAnsiTheme="minorHAnsi" w:cstheme="minorBidi"/>
          <w:bCs w:val="0"/>
          <w:szCs w:val="22"/>
        </w:rPr>
      </w:pPr>
      <w:del w:id="457" w:author="Quan Wen" w:date="2017-06-11T04:09:00Z">
        <w:r w:rsidRPr="006E6EBE" w:rsidDel="006E6EBE">
          <w:rPr>
            <w:rFonts w:eastAsia="黑体" w:cs="Arial"/>
            <w:rPrChange w:id="458" w:author="Quan Wen" w:date="2017-06-11T04:09:00Z">
              <w:rPr>
                <w:rStyle w:val="af6"/>
                <w:rFonts w:eastAsia="黑体" w:cs="Arial"/>
              </w:rPr>
            </w:rPrChange>
          </w:rPr>
          <w:delText>附录</w:delText>
        </w:r>
        <w:r w:rsidRPr="006E6EBE" w:rsidDel="006E6EBE">
          <w:rPr>
            <w:rFonts w:eastAsia="黑体" w:cs="Arial"/>
            <w:rPrChange w:id="459" w:author="Quan Wen" w:date="2017-06-11T04:09:00Z">
              <w:rPr>
                <w:rStyle w:val="af6"/>
                <w:rFonts w:eastAsia="黑体" w:cs="Arial"/>
              </w:rPr>
            </w:rPrChange>
          </w:rPr>
          <w:delText xml:space="preserve">1 </w:delText>
        </w:r>
        <w:r w:rsidRPr="006E6EBE" w:rsidDel="006E6EBE">
          <w:rPr>
            <w:rFonts w:eastAsia="黑体" w:cs="Arial"/>
            <w:rPrChange w:id="460" w:author="Quan Wen" w:date="2017-06-11T04:09:00Z">
              <w:rPr>
                <w:rStyle w:val="af6"/>
                <w:rFonts w:eastAsia="黑体" w:cs="Arial"/>
              </w:rPr>
            </w:rPrChange>
          </w:rPr>
          <w:delText>系统硬件设计图</w:delText>
        </w:r>
        <w:r w:rsidDel="006E6EBE">
          <w:rPr>
            <w:webHidden/>
          </w:rPr>
          <w:tab/>
          <w:delText>57</w:delText>
        </w:r>
      </w:del>
    </w:p>
    <w:p w14:paraId="4F4879DB" w14:textId="5DE27727" w:rsidR="00B2177C" w:rsidDel="006E6EBE" w:rsidRDefault="00B2177C">
      <w:pPr>
        <w:pStyle w:val="15"/>
        <w:rPr>
          <w:del w:id="461" w:author="Quan Wen" w:date="2017-06-11T04:09:00Z"/>
          <w:rFonts w:asciiTheme="minorHAnsi" w:eastAsiaTheme="minorEastAsia" w:hAnsiTheme="minorHAnsi" w:cstheme="minorBidi"/>
          <w:bCs w:val="0"/>
          <w:szCs w:val="22"/>
        </w:rPr>
      </w:pPr>
      <w:del w:id="462" w:author="Quan Wen" w:date="2017-06-11T04:09:00Z">
        <w:r w:rsidRPr="006E6EBE" w:rsidDel="006E6EBE">
          <w:rPr>
            <w:rFonts w:eastAsia="黑体" w:cs="Arial"/>
            <w:rPrChange w:id="463" w:author="Quan Wen" w:date="2017-06-11T04:09:00Z">
              <w:rPr>
                <w:rStyle w:val="af6"/>
                <w:rFonts w:eastAsia="黑体" w:cs="Arial"/>
              </w:rPr>
            </w:rPrChange>
          </w:rPr>
          <w:delText>附录</w:delText>
        </w:r>
        <w:r w:rsidRPr="006E6EBE" w:rsidDel="006E6EBE">
          <w:rPr>
            <w:rFonts w:eastAsia="黑体" w:cs="Arial"/>
            <w:rPrChange w:id="464" w:author="Quan Wen" w:date="2017-06-11T04:09:00Z">
              <w:rPr>
                <w:rStyle w:val="af6"/>
                <w:rFonts w:eastAsia="黑体" w:cs="Arial"/>
              </w:rPr>
            </w:rPrChange>
          </w:rPr>
          <w:delText>2 EPCU</w:delText>
        </w:r>
        <w:r w:rsidRPr="006E6EBE" w:rsidDel="006E6EBE">
          <w:rPr>
            <w:rFonts w:eastAsia="黑体" w:cs="Arial"/>
            <w:rPrChange w:id="465" w:author="Quan Wen" w:date="2017-06-11T04:09:00Z">
              <w:rPr>
                <w:rStyle w:val="af6"/>
                <w:rFonts w:eastAsia="黑体" w:cs="Arial"/>
              </w:rPr>
            </w:rPrChange>
          </w:rPr>
          <w:delText>气路图</w:delText>
        </w:r>
        <w:r w:rsidDel="006E6EBE">
          <w:rPr>
            <w:webHidden/>
          </w:rPr>
          <w:tab/>
          <w:delText>58</w:delText>
        </w:r>
      </w:del>
    </w:p>
    <w:p w14:paraId="30933DBE" w14:textId="1CCE2A37" w:rsidR="00D06896" w:rsidRPr="009E36A4" w:rsidRDefault="00D06896" w:rsidP="00D06896">
      <w:pPr>
        <w:pStyle w:val="15"/>
        <w:sectPr w:rsidR="00D06896" w:rsidRPr="009E36A4" w:rsidSect="003C7F17">
          <w:headerReference w:type="default" r:id="rId8"/>
          <w:footerReference w:type="default" r:id="rId9"/>
          <w:pgSz w:w="11907" w:h="16840" w:code="9"/>
          <w:pgMar w:top="1361" w:right="1134" w:bottom="1361" w:left="1134" w:header="720" w:footer="851" w:gutter="851"/>
          <w:pgNumType w:fmt="upperRoman" w:start="1"/>
          <w:cols w:space="720"/>
        </w:sectPr>
      </w:pPr>
      <w:r w:rsidRPr="009E36A4">
        <w:fldChar w:fldCharType="end"/>
      </w:r>
    </w:p>
    <w:p w14:paraId="1BB47DAA" w14:textId="77777777" w:rsidR="00D06896" w:rsidRPr="009E36A4" w:rsidRDefault="00D06896" w:rsidP="00D06896">
      <w:pPr>
        <w:spacing w:line="360" w:lineRule="exact"/>
      </w:pPr>
    </w:p>
    <w:p w14:paraId="76459BDA"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466" w:name="_Toc484917502"/>
      <w:r w:rsidRPr="009E36A4">
        <w:rPr>
          <w:rFonts w:eastAsia="黑体"/>
          <w:b w:val="0"/>
          <w:i w:val="0"/>
        </w:rPr>
        <w:t>1</w:t>
      </w:r>
      <w:r w:rsidRPr="009E36A4">
        <w:rPr>
          <w:rFonts w:eastAsia="黑体" w:cs="Arial"/>
          <w:b w:val="0"/>
          <w:i w:val="0"/>
        </w:rPr>
        <w:t xml:space="preserve">  </w:t>
      </w:r>
      <w:r w:rsidR="00BC10F9" w:rsidRPr="009E36A4">
        <w:rPr>
          <w:rFonts w:eastAsia="黑体" w:cs="Arial" w:hint="eastAsia"/>
          <w:b w:val="0"/>
          <w:i w:val="0"/>
          <w:lang w:eastAsia="zh-CN"/>
        </w:rPr>
        <w:t>绪</w:t>
      </w:r>
      <w:r w:rsidR="00BC10F9" w:rsidRPr="009E36A4">
        <w:rPr>
          <w:rFonts w:eastAsia="黑体" w:cs="Arial" w:hint="eastAsia"/>
          <w:b w:val="0"/>
          <w:i w:val="0"/>
          <w:lang w:eastAsia="zh-CN"/>
        </w:rPr>
        <w:t xml:space="preserve"> </w:t>
      </w:r>
      <w:r w:rsidR="00BC10F9" w:rsidRPr="009E36A4">
        <w:rPr>
          <w:rFonts w:eastAsia="黑体" w:cs="Arial" w:hint="eastAsia"/>
          <w:b w:val="0"/>
          <w:i w:val="0"/>
          <w:lang w:eastAsia="zh-CN"/>
        </w:rPr>
        <w:t>论</w:t>
      </w:r>
      <w:bookmarkEnd w:id="466"/>
    </w:p>
    <w:p w14:paraId="6778E3C4" w14:textId="77777777" w:rsidR="00D06896" w:rsidRPr="009E36A4" w:rsidRDefault="00D06896" w:rsidP="00D06896">
      <w:pPr>
        <w:pStyle w:val="2"/>
        <w:spacing w:beforeLines="50" w:before="156" w:afterLines="50" w:after="156" w:line="360" w:lineRule="exact"/>
        <w:ind w:right="-1"/>
        <w:rPr>
          <w:rFonts w:eastAsia="黑体" w:cs="Arial"/>
          <w:b w:val="0"/>
          <w:i w:val="0"/>
        </w:rPr>
      </w:pPr>
      <w:bookmarkStart w:id="467" w:name="酸稳定常数测定的意义"/>
      <w:bookmarkStart w:id="468" w:name="_Toc261510869"/>
      <w:bookmarkStart w:id="469" w:name="_Toc484917503"/>
      <w:r w:rsidRPr="009E36A4">
        <w:rPr>
          <w:rFonts w:eastAsia="黑体"/>
          <w:b w:val="0"/>
          <w:i w:val="0"/>
        </w:rPr>
        <w:t>1.1</w:t>
      </w:r>
      <w:r w:rsidRPr="009E36A4">
        <w:rPr>
          <w:rFonts w:eastAsia="黑体" w:cs="Arial"/>
          <w:b w:val="0"/>
          <w:i w:val="0"/>
        </w:rPr>
        <w:t xml:space="preserve"> </w:t>
      </w:r>
      <w:bookmarkEnd w:id="467"/>
      <w:bookmarkEnd w:id="468"/>
      <w:r w:rsidR="003C7F17" w:rsidRPr="009E36A4">
        <w:rPr>
          <w:rFonts w:eastAsia="黑体" w:cs="Arial"/>
          <w:b w:val="0"/>
          <w:i w:val="0"/>
        </w:rPr>
        <w:t>课题背景及研究意义</w:t>
      </w:r>
      <w:bookmarkEnd w:id="469"/>
    </w:p>
    <w:p w14:paraId="23C6D3DC" w14:textId="77777777" w:rsidR="00A516AE" w:rsidRPr="009E36A4" w:rsidRDefault="00A516AE" w:rsidP="00D06896">
      <w:pPr>
        <w:spacing w:line="360" w:lineRule="exact"/>
        <w:ind w:firstLineChars="200" w:firstLine="360"/>
        <w:rPr>
          <w:bCs/>
        </w:rPr>
      </w:pPr>
      <w:r w:rsidRPr="009E36A4">
        <w:rPr>
          <w:sz w:val="18"/>
          <w:szCs w:val="18"/>
        </w:rPr>
        <w:tab/>
      </w:r>
      <w:r w:rsidRPr="009E36A4">
        <w:rPr>
          <w:rFonts w:hint="eastAsia"/>
          <w:bCs/>
        </w:rPr>
        <w:t>随着</w:t>
      </w:r>
      <w:r w:rsidRPr="009E36A4">
        <w:rPr>
          <w:bCs/>
        </w:rPr>
        <w:t>铁路运输的快速发展，</w:t>
      </w:r>
      <w:r w:rsidRPr="009E36A4">
        <w:rPr>
          <w:rFonts w:hint="eastAsia"/>
          <w:bCs/>
        </w:rPr>
        <w:t>我国</w:t>
      </w:r>
      <w:r w:rsidRPr="009E36A4">
        <w:rPr>
          <w:bCs/>
        </w:rPr>
        <w:t>对铁路运输能力的要求也越来越高，并趋于高速、重载的方向在发展</w:t>
      </w:r>
      <w:r w:rsidRPr="009E36A4">
        <w:rPr>
          <w:rFonts w:hint="eastAsia"/>
          <w:bCs/>
        </w:rPr>
        <w:t>。而目前</w:t>
      </w:r>
      <w:r w:rsidRPr="009E36A4">
        <w:rPr>
          <w:bCs/>
        </w:rPr>
        <w:t>我国的铁路运输路线和牵引力已经得到了提高，并满足了高速重载运输的要求，但制动性能却</w:t>
      </w:r>
      <w:r w:rsidRPr="009E36A4">
        <w:rPr>
          <w:rFonts w:hint="eastAsia"/>
          <w:bCs/>
        </w:rPr>
        <w:t>没达到</w:t>
      </w:r>
      <w:r w:rsidRPr="009E36A4">
        <w:rPr>
          <w:bCs/>
        </w:rPr>
        <w:t>理想的要求，</w:t>
      </w:r>
      <w:r w:rsidRPr="009E36A4">
        <w:rPr>
          <w:rFonts w:hint="eastAsia"/>
          <w:bCs/>
        </w:rPr>
        <w:t>而对于铁路运输</w:t>
      </w:r>
      <w:r w:rsidRPr="009E36A4">
        <w:rPr>
          <w:bCs/>
        </w:rPr>
        <w:t>的高速和重载而言，制动问题都是不得不考虑的问题，机车制动性能如果得不到提高，那么</w:t>
      </w:r>
      <w:r w:rsidRPr="009E36A4">
        <w:rPr>
          <w:rFonts w:hint="eastAsia"/>
          <w:bCs/>
        </w:rPr>
        <w:t>即使铁路</w:t>
      </w:r>
      <w:r w:rsidRPr="009E36A4">
        <w:rPr>
          <w:bCs/>
        </w:rPr>
        <w:t>线路质量再高，列车牵引力再强，都无法</w:t>
      </w:r>
      <w:r w:rsidRPr="009E36A4">
        <w:rPr>
          <w:rFonts w:hint="eastAsia"/>
          <w:bCs/>
        </w:rPr>
        <w:t>实现</w:t>
      </w:r>
      <w:r w:rsidRPr="009E36A4">
        <w:rPr>
          <w:bCs/>
        </w:rPr>
        <w:t>高速、重载的目的</w:t>
      </w:r>
      <w:r w:rsidRPr="009E36A4">
        <w:rPr>
          <w:rFonts w:hint="eastAsia"/>
          <w:bCs/>
        </w:rPr>
        <w:t>，因此</w:t>
      </w:r>
      <w:r w:rsidRPr="009E36A4">
        <w:rPr>
          <w:bCs/>
        </w:rPr>
        <w:t>制动系统的发展是制约铁路运输发展的重要因素。</w:t>
      </w:r>
    </w:p>
    <w:p w14:paraId="1DBA69DA" w14:textId="77777777" w:rsidR="009531FE" w:rsidRPr="009E36A4" w:rsidRDefault="009531FE" w:rsidP="00D06896">
      <w:pPr>
        <w:spacing w:line="360" w:lineRule="exact"/>
        <w:ind w:firstLineChars="200" w:firstLine="420"/>
        <w:rPr>
          <w:bCs/>
        </w:rPr>
      </w:pPr>
      <w:r w:rsidRPr="009E36A4">
        <w:rPr>
          <w:rFonts w:hint="eastAsia"/>
          <w:bCs/>
        </w:rPr>
        <w:t>而制动机按照制动力的操纵控制方式可以分为</w:t>
      </w:r>
      <w:r w:rsidR="003F0D01" w:rsidRPr="009E36A4">
        <w:rPr>
          <w:bCs/>
        </w:rPr>
        <w:t>以人力为制动原动力</w:t>
      </w:r>
      <w:r w:rsidR="003F0D01" w:rsidRPr="009E36A4">
        <w:rPr>
          <w:rFonts w:hint="eastAsia"/>
          <w:bCs/>
        </w:rPr>
        <w:t>的手制动机、</w:t>
      </w:r>
      <w:r w:rsidR="003F0D01" w:rsidRPr="009E36A4">
        <w:rPr>
          <w:bCs/>
        </w:rPr>
        <w:t>以压力空气作为制动原动力</w:t>
      </w:r>
      <w:r w:rsidR="003F0D01" w:rsidRPr="009E36A4">
        <w:rPr>
          <w:rFonts w:hint="eastAsia"/>
          <w:bCs/>
        </w:rPr>
        <w:t>的空气制动机、</w:t>
      </w:r>
      <w:r w:rsidR="003F0D01" w:rsidRPr="009E36A4">
        <w:rPr>
          <w:bCs/>
        </w:rPr>
        <w:t>以大气为原动力，以改变</w:t>
      </w:r>
      <w:r w:rsidR="003F0D01" w:rsidRPr="009E36A4">
        <w:rPr>
          <w:bCs/>
        </w:rPr>
        <w:t>“</w:t>
      </w:r>
      <w:r w:rsidR="003F0D01" w:rsidRPr="009E36A4">
        <w:rPr>
          <w:bCs/>
        </w:rPr>
        <w:t>真空度</w:t>
      </w:r>
      <w:r w:rsidR="003F0D01" w:rsidRPr="009E36A4">
        <w:rPr>
          <w:bCs/>
        </w:rPr>
        <w:t>”</w:t>
      </w:r>
      <w:r w:rsidR="003F0D01" w:rsidRPr="009E36A4">
        <w:rPr>
          <w:bCs/>
        </w:rPr>
        <w:t>来操纵控制</w:t>
      </w:r>
      <w:r w:rsidR="003F0D01" w:rsidRPr="009E36A4">
        <w:rPr>
          <w:rFonts w:hint="eastAsia"/>
          <w:bCs/>
        </w:rPr>
        <w:t>的真空制动机、纯空气制动的自动式空气制动机</w:t>
      </w:r>
      <w:r w:rsidR="00616C2A" w:rsidRPr="009E36A4">
        <w:rPr>
          <w:rFonts w:hint="eastAsia"/>
          <w:bCs/>
        </w:rPr>
        <w:t>以及</w:t>
      </w:r>
      <w:r w:rsidR="00616C2A" w:rsidRPr="009E36A4">
        <w:rPr>
          <w:bCs/>
        </w:rPr>
        <w:t>在空气制动机的基础上加装电磁阀等电气控制部件而形成的</w:t>
      </w:r>
      <w:r w:rsidR="00616C2A" w:rsidRPr="009E36A4">
        <w:rPr>
          <w:rFonts w:hint="eastAsia"/>
          <w:bCs/>
        </w:rPr>
        <w:t>电控空气制动机。</w:t>
      </w:r>
      <w:r w:rsidR="00031AE4" w:rsidRPr="009E36A4">
        <w:rPr>
          <w:rFonts w:hint="eastAsia"/>
          <w:bCs/>
        </w:rPr>
        <w:t>目前电控空气制动机在全世界范围内普遍使用，它能够解决在列车高速或者长编组时空气制动机难以解决的</w:t>
      </w:r>
      <w:r w:rsidR="00031AE4" w:rsidRPr="009E36A4">
        <w:rPr>
          <w:bCs/>
        </w:rPr>
        <w:t>列车前后部制动和缓解作用的一致性</w:t>
      </w:r>
      <w:r w:rsidR="00E63B16" w:rsidRPr="009E36A4">
        <w:rPr>
          <w:rFonts w:hint="eastAsia"/>
          <w:bCs/>
        </w:rPr>
        <w:t>以及减轻列车纵向冲击的问题。</w:t>
      </w:r>
    </w:p>
    <w:p w14:paraId="137B9C40" w14:textId="45FF66DD" w:rsidR="000377DC" w:rsidRPr="009E36A4" w:rsidRDefault="000377DC" w:rsidP="000377DC">
      <w:pPr>
        <w:spacing w:line="360" w:lineRule="exact"/>
        <w:ind w:firstLineChars="200" w:firstLine="420"/>
        <w:rPr>
          <w:bCs/>
        </w:rPr>
      </w:pPr>
      <w:r w:rsidRPr="009E36A4">
        <w:rPr>
          <w:rFonts w:hint="eastAsia"/>
          <w:bCs/>
        </w:rPr>
        <w:t>空气制动系统按工作原理分为风源系统，辅助管路系统，制动机系统，防滑系统四大部分。其中，制动机系统大多采用</w:t>
      </w:r>
      <w:r w:rsidRPr="009E36A4">
        <w:t>CCBII</w:t>
      </w:r>
      <w:r w:rsidRPr="009E36A4">
        <w:rPr>
          <w:rFonts w:hint="eastAsia"/>
        </w:rPr>
        <w:t>微机控制制动系统，而在</w:t>
      </w:r>
      <w:r w:rsidRPr="009E36A4">
        <w:rPr>
          <w:rFonts w:hint="eastAsia"/>
        </w:rPr>
        <w:t>CCBII</w:t>
      </w:r>
      <w:r w:rsidRPr="009E36A4">
        <w:rPr>
          <w:rFonts w:hint="eastAsia"/>
        </w:rPr>
        <w:t>制动机系统中，大多数都使用</w:t>
      </w:r>
      <w:r w:rsidRPr="009E36A4">
        <w:rPr>
          <w:rFonts w:hint="eastAsia"/>
        </w:rPr>
        <w:t>LonWorks</w:t>
      </w:r>
      <w:r w:rsidRPr="009E36A4">
        <w:rPr>
          <w:rFonts w:hint="eastAsia"/>
        </w:rPr>
        <w:t>总线，</w:t>
      </w:r>
      <w:r w:rsidRPr="009E36A4">
        <w:rPr>
          <w:rFonts w:hint="eastAsia"/>
          <w:bCs/>
        </w:rPr>
        <w:t>LonWorks</w:t>
      </w:r>
      <w:r w:rsidRPr="009E36A4">
        <w:rPr>
          <w:rFonts w:hint="eastAsia"/>
          <w:bCs/>
        </w:rPr>
        <w:t>现场总线</w:t>
      </w:r>
      <w:r w:rsidRPr="009E36A4">
        <w:rPr>
          <w:rFonts w:hint="eastAsia"/>
        </w:rPr>
        <w:t>将完成特定功能的各部分智能设备互连起来，是一种典型的实时分布式控制系统。</w:t>
      </w:r>
      <w:r w:rsidRPr="009E36A4">
        <w:rPr>
          <w:rFonts w:hint="eastAsia"/>
          <w:bCs/>
        </w:rPr>
        <w:t>然而目前国内的</w:t>
      </w:r>
      <w:r w:rsidRPr="009E36A4">
        <w:rPr>
          <w:bCs/>
        </w:rPr>
        <w:t>和谐系列电力机车</w:t>
      </w:r>
      <w:r w:rsidRPr="009E36A4">
        <w:rPr>
          <w:rFonts w:hint="eastAsia"/>
          <w:bCs/>
        </w:rPr>
        <w:t>的国产化</w:t>
      </w:r>
      <w:r w:rsidR="000F0C78" w:rsidRPr="009E36A4">
        <w:rPr>
          <w:rFonts w:hint="eastAsia"/>
          <w:bCs/>
        </w:rPr>
        <w:t>程</w:t>
      </w:r>
      <w:r w:rsidR="000F0C78">
        <w:rPr>
          <w:rFonts w:hint="eastAsia"/>
          <w:bCs/>
        </w:rPr>
        <w:t>度</w:t>
      </w:r>
      <w:r w:rsidRPr="009E36A4">
        <w:rPr>
          <w:rFonts w:hint="eastAsia"/>
          <w:bCs/>
        </w:rPr>
        <w:t>很低，</w:t>
      </w:r>
      <w:r w:rsidRPr="009E36A4">
        <w:t>CCBII</w:t>
      </w:r>
      <w:r w:rsidRPr="009E36A4">
        <w:rPr>
          <w:rFonts w:hint="eastAsia"/>
        </w:rPr>
        <w:t>制动系统</w:t>
      </w:r>
      <w:r w:rsidRPr="009E36A4">
        <w:rPr>
          <w:rFonts w:hint="eastAsia"/>
          <w:bCs/>
        </w:rPr>
        <w:t>中除了空气管件外，其余各部分均为原装进口零部件。由于系统核心技术基本都是全盘引进，由此而造成各个关键零部件不仅价格昂贵，而且一旦出现故障，维修费用较高，维修周期也较长。此外，国外对</w:t>
      </w:r>
      <w:r w:rsidRPr="009E36A4">
        <w:rPr>
          <w:rFonts w:hint="eastAsia"/>
          <w:bCs/>
        </w:rPr>
        <w:t>CCBII</w:t>
      </w:r>
      <w:r w:rsidRPr="009E36A4">
        <w:rPr>
          <w:rFonts w:hint="eastAsia"/>
          <w:bCs/>
        </w:rPr>
        <w:t>制动机系统及其</w:t>
      </w:r>
      <w:r w:rsidRPr="009E36A4">
        <w:rPr>
          <w:rFonts w:hint="eastAsia"/>
          <w:bCs/>
        </w:rPr>
        <w:t>LonWorks</w:t>
      </w:r>
      <w:r w:rsidRPr="009E36A4">
        <w:rPr>
          <w:rFonts w:hint="eastAsia"/>
          <w:bCs/>
        </w:rPr>
        <w:t>网络系统的关键技术的长期垄断与技术封锁，使得制动机系统的国产化发展较为缓慢，严重制约了国家铁路运输的发展。因此，研究和发展大功率电力机车制动机系统关键技术，是我们的当务之急。</w:t>
      </w:r>
    </w:p>
    <w:p w14:paraId="082604BE" w14:textId="77777777" w:rsidR="00904813" w:rsidRPr="009E36A4" w:rsidRDefault="00904813" w:rsidP="00904813">
      <w:pPr>
        <w:spacing w:line="360" w:lineRule="exact"/>
        <w:ind w:firstLineChars="200" w:firstLine="420"/>
        <w:rPr>
          <w:bCs/>
        </w:rPr>
      </w:pPr>
      <w:r w:rsidRPr="009E36A4">
        <w:rPr>
          <w:rFonts w:hint="eastAsia"/>
          <w:bCs/>
        </w:rPr>
        <w:t>CAN</w:t>
      </w:r>
      <w:r w:rsidRPr="009E36A4">
        <w:rPr>
          <w:rFonts w:hint="eastAsia"/>
          <w:bCs/>
        </w:rPr>
        <w:t>总线是一种有效支持分布式控制或实时控制的串行通信网络，比其他现场总线开发费用低。另外，</w:t>
      </w:r>
      <w:r w:rsidRPr="009E36A4">
        <w:rPr>
          <w:rFonts w:hint="eastAsia"/>
          <w:bCs/>
        </w:rPr>
        <w:t>CAN</w:t>
      </w:r>
      <w:r w:rsidRPr="009E36A4">
        <w:rPr>
          <w:rFonts w:hint="eastAsia"/>
          <w:bCs/>
        </w:rPr>
        <w:t>总线节点在严重错误的情况下</w:t>
      </w:r>
      <w:r w:rsidRPr="009E36A4">
        <w:rPr>
          <w:rFonts w:hint="eastAsia"/>
          <w:bCs/>
        </w:rPr>
        <w:t>,</w:t>
      </w:r>
      <w:r w:rsidRPr="009E36A4">
        <w:rPr>
          <w:rFonts w:hint="eastAsia"/>
          <w:bCs/>
        </w:rPr>
        <w:t>还具有自动关闭输出的功能</w:t>
      </w:r>
      <w:r w:rsidRPr="009E36A4">
        <w:rPr>
          <w:rFonts w:hint="eastAsia"/>
          <w:bCs/>
        </w:rPr>
        <w:t>,</w:t>
      </w:r>
      <w:r w:rsidRPr="009E36A4">
        <w:rPr>
          <w:rFonts w:hint="eastAsia"/>
          <w:bCs/>
        </w:rPr>
        <w:t>以使总线上其它节点的操作不受影响</w:t>
      </w:r>
      <w:r w:rsidRPr="009E36A4">
        <w:rPr>
          <w:rFonts w:hint="eastAsia"/>
          <w:bCs/>
        </w:rPr>
        <w:t>,</w:t>
      </w:r>
      <w:r w:rsidRPr="009E36A4">
        <w:rPr>
          <w:rFonts w:hint="eastAsia"/>
          <w:bCs/>
        </w:rPr>
        <w:t>具有极高的安全性。此外，</w:t>
      </w:r>
      <w:r w:rsidRPr="009E36A4">
        <w:rPr>
          <w:rFonts w:hint="eastAsia"/>
          <w:bCs/>
        </w:rPr>
        <w:t>CAN</w:t>
      </w:r>
      <w:r w:rsidRPr="009E36A4">
        <w:rPr>
          <w:rFonts w:hint="eastAsia"/>
          <w:bCs/>
        </w:rPr>
        <w:t>总线报文帧结构短，适于短距离传输，因此非常适合于实现现场设备间互联及数据采集功能。</w:t>
      </w:r>
    </w:p>
    <w:p w14:paraId="3590970F" w14:textId="77777777" w:rsidR="000377DC" w:rsidRPr="009E36A4" w:rsidRDefault="00904813" w:rsidP="00904813">
      <w:pPr>
        <w:spacing w:line="360" w:lineRule="exact"/>
        <w:ind w:firstLineChars="200" w:firstLine="420"/>
        <w:rPr>
          <w:kern w:val="0"/>
        </w:rPr>
      </w:pPr>
      <w:r w:rsidRPr="009E36A4">
        <w:rPr>
          <w:rFonts w:hint="eastAsia"/>
          <w:bCs/>
        </w:rPr>
        <w:t>基于此，</w:t>
      </w:r>
      <w:r w:rsidR="002D01AD" w:rsidRPr="009E36A4">
        <w:rPr>
          <w:rFonts w:hint="eastAsia"/>
          <w:bCs/>
        </w:rPr>
        <w:t>本论文旨在</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总线，完成网络系统中</w:t>
      </w:r>
      <w:r w:rsidRPr="009E36A4">
        <w:rPr>
          <w:rFonts w:hint="eastAsia"/>
          <w:bCs/>
        </w:rPr>
        <w:t>CAN</w:t>
      </w:r>
      <w:r w:rsidRPr="009E36A4">
        <w:rPr>
          <w:rFonts w:hint="eastAsia"/>
          <w:bCs/>
        </w:rPr>
        <w:t>总线通信节点的硬件和软件设计，对高等院校和科研院所的技术人员在</w:t>
      </w:r>
      <w:r w:rsidRPr="009E36A4">
        <w:rPr>
          <w:bCs/>
        </w:rPr>
        <w:t>CCBII</w:t>
      </w:r>
      <w:r w:rsidRPr="009E36A4">
        <w:rPr>
          <w:rFonts w:hint="eastAsia"/>
          <w:bCs/>
        </w:rPr>
        <w:t>制动系统国产化过程中核心技术的研究提供理论指导和应用参考。</w:t>
      </w:r>
    </w:p>
    <w:p w14:paraId="06FFF079" w14:textId="77777777" w:rsidR="00D06896" w:rsidRPr="009E36A4" w:rsidRDefault="00D06896" w:rsidP="00D06896">
      <w:pPr>
        <w:pStyle w:val="2"/>
        <w:spacing w:beforeLines="50" w:before="156" w:afterLines="50" w:after="156" w:line="360" w:lineRule="exact"/>
        <w:rPr>
          <w:rFonts w:eastAsia="黑体" w:cs="Arial"/>
          <w:b w:val="0"/>
          <w:i w:val="0"/>
        </w:rPr>
      </w:pPr>
      <w:bookmarkStart w:id="470" w:name="酸稳定常数测定的常用方法"/>
      <w:bookmarkStart w:id="471" w:name="_Toc261510870"/>
      <w:bookmarkStart w:id="472" w:name="_Toc484917504"/>
      <w:r w:rsidRPr="009E36A4">
        <w:rPr>
          <w:rFonts w:eastAsia="黑体"/>
          <w:b w:val="0"/>
          <w:i w:val="0"/>
        </w:rPr>
        <w:t xml:space="preserve">1.2 </w:t>
      </w:r>
      <w:r w:rsidR="00F62280" w:rsidRPr="009E36A4">
        <w:rPr>
          <w:rFonts w:eastAsia="黑体" w:cs="Arial" w:hint="eastAsia"/>
          <w:b w:val="0"/>
          <w:i w:val="0"/>
        </w:rPr>
        <w:t>国内外研究现状及发展</w:t>
      </w:r>
      <w:bookmarkEnd w:id="470"/>
      <w:bookmarkEnd w:id="471"/>
      <w:bookmarkEnd w:id="472"/>
    </w:p>
    <w:p w14:paraId="23B8F327" w14:textId="77777777" w:rsidR="00A03E02" w:rsidRPr="009E36A4" w:rsidRDefault="00A03E02" w:rsidP="00D06896">
      <w:pPr>
        <w:spacing w:line="360" w:lineRule="exact"/>
        <w:ind w:firstLine="437"/>
      </w:pPr>
      <w:r w:rsidRPr="009E36A4">
        <w:rPr>
          <w:rFonts w:hint="eastAsia"/>
        </w:rPr>
        <w:t>从</w:t>
      </w:r>
      <w:r w:rsidR="00C16661" w:rsidRPr="009E36A4">
        <w:rPr>
          <w:rFonts w:hint="eastAsia"/>
        </w:rPr>
        <w:t>1804</w:t>
      </w:r>
      <w:r w:rsidR="00C16661" w:rsidRPr="009E36A4">
        <w:rPr>
          <w:rFonts w:hint="eastAsia"/>
        </w:rPr>
        <w:t>年蒸汽机车的投入使用开始，机车的制动系统也慢慢的被投入使用，从一开始</w:t>
      </w:r>
      <w:r w:rsidR="00C16661" w:rsidRPr="009E36A4">
        <w:rPr>
          <w:rFonts w:hint="eastAsia"/>
        </w:rPr>
        <w:lastRenderedPageBreak/>
        <w:t>的闸瓦制动到连续制动，机车的制动系统随着机车的发展也</w:t>
      </w:r>
      <w:r w:rsidR="00904A50" w:rsidRPr="009E36A4">
        <w:rPr>
          <w:rFonts w:hint="eastAsia"/>
        </w:rPr>
        <w:t>在</w:t>
      </w:r>
      <w:r w:rsidR="00C16661" w:rsidRPr="009E36A4">
        <w:rPr>
          <w:rFonts w:hint="eastAsia"/>
        </w:rPr>
        <w:t>慢慢</w:t>
      </w:r>
      <w:r w:rsidR="00904A50" w:rsidRPr="009E36A4">
        <w:rPr>
          <w:rFonts w:hint="eastAsia"/>
        </w:rPr>
        <w:t>改进</w:t>
      </w:r>
      <w:r w:rsidR="00C16661" w:rsidRPr="009E36A4">
        <w:rPr>
          <w:rFonts w:hint="eastAsia"/>
        </w:rPr>
        <w:t>。</w:t>
      </w:r>
      <w:r w:rsidR="00B32182" w:rsidRPr="009E36A4">
        <w:rPr>
          <w:rFonts w:hint="eastAsia"/>
        </w:rPr>
        <w:t>而到了</w:t>
      </w:r>
      <w:r w:rsidR="00B32182" w:rsidRPr="009E36A4">
        <w:rPr>
          <w:rFonts w:hint="eastAsia"/>
        </w:rPr>
        <w:t>1868</w:t>
      </w:r>
      <w:r w:rsidR="00B32182" w:rsidRPr="009E36A4">
        <w:rPr>
          <w:rFonts w:hint="eastAsia"/>
        </w:rPr>
        <w:t>年，改变铁路运输历史的空气制动机也开始投入使用，并以铺天盖地的速度迅速占领铁路制动的席位。</w:t>
      </w:r>
    </w:p>
    <w:p w14:paraId="0954E48E" w14:textId="45A19EE1" w:rsidR="00D06896" w:rsidRPr="009E36A4" w:rsidRDefault="00825E50" w:rsidP="00966541">
      <w:pPr>
        <w:spacing w:line="360" w:lineRule="exact"/>
        <w:ind w:firstLine="437"/>
      </w:pPr>
      <w:r w:rsidRPr="009E36A4">
        <w:rPr>
          <w:rFonts w:hint="eastAsia"/>
        </w:rPr>
        <w:t>而到了</w:t>
      </w:r>
      <w:r w:rsidRPr="009E36A4">
        <w:rPr>
          <w:rFonts w:hint="eastAsia"/>
        </w:rPr>
        <w:t>20</w:t>
      </w:r>
      <w:r w:rsidRPr="009E36A4">
        <w:rPr>
          <w:rFonts w:hint="eastAsia"/>
        </w:rPr>
        <w:t>世纪</w:t>
      </w:r>
      <w:r w:rsidRPr="009E36A4">
        <w:rPr>
          <w:rFonts w:hint="eastAsia"/>
        </w:rPr>
        <w:t>50</w:t>
      </w:r>
      <w:r w:rsidRPr="009E36A4">
        <w:rPr>
          <w:rFonts w:hint="eastAsia"/>
        </w:rPr>
        <w:t>年代末</w:t>
      </w:r>
      <w:r w:rsidRPr="009E36A4">
        <w:rPr>
          <w:rFonts w:hint="eastAsia"/>
        </w:rPr>
        <w:t>60</w:t>
      </w:r>
      <w:r w:rsidRPr="009E36A4">
        <w:rPr>
          <w:rFonts w:hint="eastAsia"/>
        </w:rPr>
        <w:t>年代初，国外对制动机的研究有了很大的进展，</w:t>
      </w:r>
      <w:r w:rsidR="00505C82" w:rsidRPr="009E36A4">
        <w:rPr>
          <w:rFonts w:hint="eastAsia"/>
        </w:rPr>
        <w:t>他们对原机车空气制动机的基础上进行了大幅度的改进，从而达到利用电器来控制电磁阀的开闭，从而达到制动与缓解的目的，如法国的</w:t>
      </w:r>
      <w:r w:rsidR="00505C82" w:rsidRPr="009E36A4">
        <w:rPr>
          <w:rFonts w:hint="eastAsia"/>
        </w:rPr>
        <w:t>PBL2</w:t>
      </w:r>
      <w:r w:rsidR="00505C82" w:rsidRPr="009E36A4">
        <w:rPr>
          <w:rFonts w:hint="eastAsia"/>
        </w:rPr>
        <w:t>型和德国的</w:t>
      </w:r>
      <w:r w:rsidR="00505C82" w:rsidRPr="009E36A4">
        <w:rPr>
          <w:rFonts w:hint="eastAsia"/>
        </w:rPr>
        <w:t>GEZ</w:t>
      </w:r>
      <w:r w:rsidR="00505C82" w:rsidRPr="009E36A4">
        <w:rPr>
          <w:rFonts w:hint="eastAsia"/>
        </w:rPr>
        <w:t>型机车制动机。</w:t>
      </w:r>
      <w:r w:rsidR="005B1F2F" w:rsidRPr="009E36A4">
        <w:rPr>
          <w:rFonts w:hint="eastAsia"/>
        </w:rPr>
        <w:t>随着电子技术及微机控制技术的发展，从</w:t>
      </w:r>
      <w:r w:rsidR="005B1F2F" w:rsidRPr="009E36A4">
        <w:rPr>
          <w:rFonts w:hint="eastAsia"/>
        </w:rPr>
        <w:t>20</w:t>
      </w:r>
      <w:r w:rsidR="005B1F2F" w:rsidRPr="009E36A4">
        <w:rPr>
          <w:rFonts w:hint="eastAsia"/>
        </w:rPr>
        <w:t>世纪</w:t>
      </w:r>
      <w:r w:rsidR="005B1F2F" w:rsidRPr="009E36A4">
        <w:rPr>
          <w:rFonts w:hint="eastAsia"/>
        </w:rPr>
        <w:t>80</w:t>
      </w:r>
      <w:r w:rsidR="005B1F2F" w:rsidRPr="009E36A4">
        <w:rPr>
          <w:rFonts w:hint="eastAsia"/>
        </w:rPr>
        <w:t>年代起，国外机车制动机在原机车制动机的基础上又进行了一次大幅度的改进，把微机控制技术和电子技术引入到制动机的研发中，使制动机更适应高速发展的铁路运输的要求。目前，</w:t>
      </w:r>
      <w:r w:rsidR="008A060F" w:rsidRPr="009E36A4">
        <w:rPr>
          <w:rFonts w:hint="eastAsia"/>
        </w:rPr>
        <w:t>国外的机车制动机已经全部采用带微机控制的数字式或者模拟式电控空气制动机</w:t>
      </w:r>
      <w:r w:rsidR="00446863" w:rsidRPr="009E36A4">
        <w:rPr>
          <w:rFonts w:hint="eastAsia"/>
        </w:rPr>
        <w:t>，并无一例外都利用微机控制电磁阀的开闭，并利用对</w:t>
      </w:r>
      <w:r w:rsidR="00446863" w:rsidRPr="009E36A4">
        <w:rPr>
          <w:rFonts w:hint="eastAsia"/>
        </w:rPr>
        <w:t>EP</w:t>
      </w:r>
      <w:r w:rsidR="00446863" w:rsidRPr="009E36A4">
        <w:rPr>
          <w:rFonts w:hint="eastAsia"/>
        </w:rPr>
        <w:t>阀的控制，</w:t>
      </w:r>
      <w:r w:rsidR="000F0C78">
        <w:rPr>
          <w:rFonts w:hint="eastAsia"/>
        </w:rPr>
        <w:t>使</w:t>
      </w:r>
      <w:r w:rsidR="00446863" w:rsidRPr="009E36A4">
        <w:rPr>
          <w:rFonts w:hint="eastAsia"/>
        </w:rPr>
        <w:t>制动机的压力控制更加精确，并缩短了制动和缓解的反应时间，减少了制动冲动和制动距离。</w:t>
      </w:r>
      <w:r w:rsidR="00DF7162" w:rsidRPr="009E36A4">
        <w:rPr>
          <w:rFonts w:hint="eastAsia"/>
        </w:rPr>
        <w:t>德国</w:t>
      </w:r>
      <w:r w:rsidR="00DF7162" w:rsidRPr="009E36A4">
        <w:rPr>
          <w:rFonts w:hint="eastAsia"/>
        </w:rPr>
        <w:t>KNORR-B</w:t>
      </w:r>
      <w:r w:rsidR="00DF7162" w:rsidRPr="009E36A4">
        <w:t>remse</w:t>
      </w:r>
      <w:r w:rsidR="00DF7162" w:rsidRPr="009E36A4">
        <w:rPr>
          <w:rFonts w:hint="eastAsia"/>
        </w:rPr>
        <w:t>公司生产的克诺尔</w:t>
      </w:r>
      <w:r w:rsidR="00DF7162" w:rsidRPr="009E36A4">
        <w:rPr>
          <w:rFonts w:hint="eastAsia"/>
        </w:rPr>
        <w:t>(CCBII)</w:t>
      </w:r>
      <w:r w:rsidR="00DF7162" w:rsidRPr="009E36A4">
        <w:rPr>
          <w:rFonts w:hint="eastAsia"/>
        </w:rPr>
        <w:t>机车制动机就是通过微机对</w:t>
      </w:r>
      <w:r w:rsidR="00DF7162" w:rsidRPr="009E36A4">
        <w:rPr>
          <w:rFonts w:hint="eastAsia"/>
        </w:rPr>
        <w:t>EP</w:t>
      </w:r>
      <w:r w:rsidR="00DF7162" w:rsidRPr="009E36A4">
        <w:rPr>
          <w:rFonts w:hint="eastAsia"/>
        </w:rPr>
        <w:t>阀的控制，实现对均衡</w:t>
      </w:r>
      <w:r w:rsidR="00E936EF" w:rsidRPr="009E36A4">
        <w:rPr>
          <w:rFonts w:hint="eastAsia"/>
        </w:rPr>
        <w:t>风缸及列车管压力的精确控制，而且还实现了</w:t>
      </w:r>
      <w:r w:rsidR="00F0634A" w:rsidRPr="009E36A4">
        <w:rPr>
          <w:rFonts w:hint="eastAsia"/>
        </w:rPr>
        <w:t>对机车制动缸压力的精确控制</w:t>
      </w:r>
      <w:r w:rsidR="00D31EFE" w:rsidRPr="009E36A4">
        <w:rPr>
          <w:rFonts w:hint="eastAsia"/>
          <w:vertAlign w:val="superscript"/>
        </w:rPr>
        <w:t>[</w:t>
      </w:r>
      <w:r w:rsidR="00D31EFE" w:rsidRPr="009E36A4">
        <w:rPr>
          <w:vertAlign w:val="superscript"/>
        </w:rPr>
        <w:t>1]</w:t>
      </w:r>
      <w:r w:rsidR="00F0634A" w:rsidRPr="009E36A4">
        <w:rPr>
          <w:rFonts w:hint="eastAsia"/>
        </w:rPr>
        <w:t>。</w:t>
      </w:r>
      <w:bookmarkStart w:id="473" w:name="本文所作工作"/>
      <w:r w:rsidR="00486D25" w:rsidRPr="009E36A4">
        <w:rPr>
          <w:rFonts w:hint="eastAsia"/>
        </w:rPr>
        <w:t>目前国外的</w:t>
      </w:r>
      <w:r w:rsidR="00486D25" w:rsidRPr="009E36A4">
        <w:rPr>
          <w:rFonts w:hint="eastAsia"/>
        </w:rPr>
        <w:t>CCBII</w:t>
      </w:r>
      <w:r w:rsidR="00486D25" w:rsidRPr="009E36A4">
        <w:rPr>
          <w:rFonts w:hint="eastAsia"/>
        </w:rPr>
        <w:t>制动机均采用</w:t>
      </w:r>
      <w:r w:rsidR="00A006FC" w:rsidRPr="009E36A4">
        <w:rPr>
          <w:rFonts w:hint="eastAsia"/>
        </w:rPr>
        <w:t>模块化和网络化设计，通过不同模块的组合从而实现特定的功能，而各模块之间的网络通信则采用</w:t>
      </w:r>
      <w:r w:rsidR="00A006FC" w:rsidRPr="009E36A4">
        <w:rPr>
          <w:rFonts w:hint="eastAsia"/>
        </w:rPr>
        <w:t>LonWorks</w:t>
      </w:r>
      <w:r w:rsidR="00A006FC" w:rsidRPr="009E36A4">
        <w:rPr>
          <w:rFonts w:hint="eastAsia"/>
        </w:rPr>
        <w:t>总线来完成。</w:t>
      </w:r>
    </w:p>
    <w:p w14:paraId="18D0D6B5" w14:textId="745BA78F" w:rsidR="00BB4A6C" w:rsidRPr="009E36A4" w:rsidRDefault="00BB0844" w:rsidP="00294A5B">
      <w:pPr>
        <w:spacing w:line="360" w:lineRule="exact"/>
        <w:ind w:firstLine="437"/>
        <w:rPr>
          <w:bCs/>
        </w:rPr>
      </w:pPr>
      <w:r w:rsidRPr="009E36A4">
        <w:rPr>
          <w:rFonts w:hint="eastAsia"/>
        </w:rPr>
        <w:t>但是，由于国外对于</w:t>
      </w:r>
      <w:r w:rsidRPr="009E36A4">
        <w:rPr>
          <w:rFonts w:hint="eastAsia"/>
        </w:rPr>
        <w:t>CCBII</w:t>
      </w:r>
      <w:r w:rsidRPr="009E36A4">
        <w:rPr>
          <w:rFonts w:hint="eastAsia"/>
        </w:rPr>
        <w:t>电控空气制动系统的技术封锁，国内</w:t>
      </w:r>
      <w:r w:rsidRPr="009E36A4">
        <w:t>CCBII</w:t>
      </w:r>
      <w:r w:rsidRPr="009E36A4">
        <w:rPr>
          <w:rFonts w:hint="eastAsia"/>
        </w:rPr>
        <w:t>制动系统</w:t>
      </w:r>
      <w:r w:rsidRPr="009E36A4">
        <w:rPr>
          <w:rFonts w:hint="eastAsia"/>
          <w:bCs/>
        </w:rPr>
        <w:t>中除了空气管件外，其余各部分均为原装进口零部件，关键系统技术则更是全盘引进。</w:t>
      </w:r>
      <w:r w:rsidR="004F1424" w:rsidRPr="009E36A4">
        <w:rPr>
          <w:rFonts w:hint="eastAsia"/>
          <w:bCs/>
        </w:rPr>
        <w:t>国内对制动系统的研发也是引进国外制动机进行改进，</w:t>
      </w:r>
      <w:r w:rsidR="00673CAF" w:rsidRPr="009E36A4">
        <w:rPr>
          <w:rFonts w:hint="eastAsia"/>
          <w:bCs/>
        </w:rPr>
        <w:t>如我国的</w:t>
      </w:r>
      <w:r w:rsidR="00673CAF" w:rsidRPr="009E36A4">
        <w:rPr>
          <w:rFonts w:hint="eastAsia"/>
          <w:bCs/>
        </w:rPr>
        <w:t>DK-1</w:t>
      </w:r>
      <w:r w:rsidR="00673CAF" w:rsidRPr="009E36A4">
        <w:rPr>
          <w:rFonts w:hint="eastAsia"/>
          <w:bCs/>
        </w:rPr>
        <w:t>型机车制动机就是改进后利用电器控制电磁阀开闭的制动系统。</w:t>
      </w:r>
      <w:r w:rsidR="001715BE" w:rsidRPr="009E36A4">
        <w:rPr>
          <w:rFonts w:hint="eastAsia"/>
          <w:bCs/>
        </w:rPr>
        <w:t>DK</w:t>
      </w:r>
      <w:r w:rsidR="001715BE" w:rsidRPr="009E36A4">
        <w:rPr>
          <w:bCs/>
        </w:rPr>
        <w:t>-1</w:t>
      </w:r>
      <w:r w:rsidR="001715BE" w:rsidRPr="009E36A4">
        <w:rPr>
          <w:rFonts w:hint="eastAsia"/>
          <w:bCs/>
        </w:rPr>
        <w:t>型</w:t>
      </w:r>
      <w:r w:rsidR="00975FA5" w:rsidRPr="009E36A4">
        <w:rPr>
          <w:rFonts w:hint="eastAsia"/>
          <w:bCs/>
        </w:rPr>
        <w:t>制动系统作为我国主要制动机，在过去的几十年里装机数量巨大，</w:t>
      </w:r>
      <w:r w:rsidR="00C32E48" w:rsidRPr="009E36A4">
        <w:rPr>
          <w:rFonts w:hint="eastAsia"/>
          <w:bCs/>
        </w:rPr>
        <w:t>实践证明它确实是适用于中、低速机车和动力车的成熟、经济、可靠的机车制动机。</w:t>
      </w:r>
      <w:r w:rsidR="007601DB" w:rsidRPr="009E36A4">
        <w:rPr>
          <w:rFonts w:hint="eastAsia"/>
          <w:bCs/>
        </w:rPr>
        <w:t>然而它也暴露了一些惯性质量问题，包括部分部件设计的不合理以及制造上的质量问题</w:t>
      </w:r>
      <w:r w:rsidR="00F75F80" w:rsidRPr="009E36A4">
        <w:rPr>
          <w:rFonts w:hint="eastAsia"/>
          <w:bCs/>
          <w:vertAlign w:val="superscript"/>
        </w:rPr>
        <w:t>[2]</w:t>
      </w:r>
      <w:r w:rsidR="007601DB" w:rsidRPr="009E36A4">
        <w:rPr>
          <w:rFonts w:hint="eastAsia"/>
          <w:bCs/>
        </w:rPr>
        <w:t>。</w:t>
      </w:r>
      <w:r w:rsidR="00115525" w:rsidRPr="009E36A4">
        <w:rPr>
          <w:rFonts w:hint="eastAsia"/>
          <w:bCs/>
        </w:rPr>
        <w:t>但对于</w:t>
      </w:r>
      <w:r w:rsidR="00115525" w:rsidRPr="009E36A4">
        <w:rPr>
          <w:rFonts w:hint="eastAsia"/>
          <w:bCs/>
        </w:rPr>
        <w:t>CCBII</w:t>
      </w:r>
      <w:r w:rsidR="00115525" w:rsidRPr="009E36A4">
        <w:rPr>
          <w:rFonts w:hint="eastAsia"/>
          <w:bCs/>
        </w:rPr>
        <w:t>制动机的研发国内则相对较少，而在</w:t>
      </w:r>
      <w:r w:rsidR="00115525" w:rsidRPr="009E36A4">
        <w:rPr>
          <w:rFonts w:hint="eastAsia"/>
          <w:bCs/>
        </w:rPr>
        <w:t>CCBII</w:t>
      </w:r>
      <w:r w:rsidR="00115525" w:rsidRPr="009E36A4">
        <w:rPr>
          <w:rFonts w:hint="eastAsia"/>
          <w:bCs/>
        </w:rPr>
        <w:t>制动机故障诊断方面较为普遍</w:t>
      </w:r>
      <w:r w:rsidR="00E7267A" w:rsidRPr="009E36A4">
        <w:rPr>
          <w:rFonts w:hint="eastAsia"/>
          <w:bCs/>
        </w:rPr>
        <w:t>。</w:t>
      </w:r>
      <w:r w:rsidR="00D0230F" w:rsidRPr="009E36A4">
        <w:rPr>
          <w:rFonts w:hint="eastAsia"/>
          <w:bCs/>
        </w:rPr>
        <w:t>国内目前的研究主要专注于分析</w:t>
      </w:r>
      <w:r w:rsidR="00D0230F" w:rsidRPr="009E36A4">
        <w:rPr>
          <w:rFonts w:hint="eastAsia"/>
          <w:bCs/>
        </w:rPr>
        <w:t>CCBII</w:t>
      </w:r>
      <w:r w:rsidR="00D0230F" w:rsidRPr="009E36A4">
        <w:rPr>
          <w:rFonts w:hint="eastAsia"/>
          <w:bCs/>
        </w:rPr>
        <w:t>制动机的工作原理，通过对制动机运行出现的问题故障进行统计，进而针对常见故障提出相关解决方法。</w:t>
      </w:r>
      <w:r w:rsidR="009C42C5" w:rsidRPr="009E36A4">
        <w:rPr>
          <w:rFonts w:hint="eastAsia"/>
          <w:bCs/>
        </w:rPr>
        <w:t>有些论文</w:t>
      </w:r>
      <w:r w:rsidR="006A0DAB" w:rsidRPr="009E36A4">
        <w:rPr>
          <w:rFonts w:hint="eastAsia"/>
          <w:bCs/>
        </w:rPr>
        <w:t>则</w:t>
      </w:r>
      <w:r w:rsidR="00CF5008" w:rsidRPr="009E36A4">
        <w:rPr>
          <w:rFonts w:hint="eastAsia"/>
          <w:bCs/>
        </w:rPr>
        <w:t>利用基于模型的故障诊断策略，提出等价空间的故障诊断方法</w:t>
      </w:r>
      <w:r w:rsidR="00851FCD" w:rsidRPr="009E36A4">
        <w:rPr>
          <w:rFonts w:hint="eastAsia"/>
          <w:bCs/>
          <w:vertAlign w:val="superscript"/>
        </w:rPr>
        <w:t>[3]</w:t>
      </w:r>
      <w:r w:rsidR="00CF5008" w:rsidRPr="009E36A4">
        <w:rPr>
          <w:rFonts w:hint="eastAsia"/>
          <w:bCs/>
        </w:rPr>
        <w:t>。</w:t>
      </w:r>
    </w:p>
    <w:p w14:paraId="1EC99D4C" w14:textId="77777777" w:rsidR="001A1535" w:rsidRPr="009E36A4" w:rsidRDefault="005A6C8E" w:rsidP="00294A5B">
      <w:pPr>
        <w:spacing w:line="360" w:lineRule="exact"/>
        <w:ind w:firstLine="437"/>
        <w:rPr>
          <w:bCs/>
        </w:rPr>
      </w:pPr>
      <w:r w:rsidRPr="009E36A4">
        <w:rPr>
          <w:rFonts w:hint="eastAsia"/>
          <w:bCs/>
        </w:rPr>
        <w:t>控制局域网（</w:t>
      </w:r>
      <w:r w:rsidRPr="009E36A4">
        <w:rPr>
          <w:rFonts w:hint="eastAsia"/>
          <w:bCs/>
        </w:rPr>
        <w:t>Control</w:t>
      </w:r>
      <w:r w:rsidRPr="009E36A4">
        <w:rPr>
          <w:bCs/>
        </w:rPr>
        <w:t xml:space="preserve"> </w:t>
      </w:r>
      <w:r w:rsidRPr="009E36A4">
        <w:rPr>
          <w:rFonts w:hint="eastAsia"/>
          <w:bCs/>
        </w:rPr>
        <w:t>Area</w:t>
      </w:r>
      <w:r w:rsidRPr="009E36A4">
        <w:rPr>
          <w:bCs/>
        </w:rPr>
        <w:t xml:space="preserve"> </w:t>
      </w:r>
      <w:r w:rsidRPr="009E36A4">
        <w:rPr>
          <w:rFonts w:hint="eastAsia"/>
          <w:bCs/>
        </w:rPr>
        <w:t>Network</w:t>
      </w:r>
      <w:r w:rsidRPr="009E36A4">
        <w:rPr>
          <w:rFonts w:hint="eastAsia"/>
          <w:bCs/>
        </w:rPr>
        <w:t>，简称为</w:t>
      </w:r>
      <w:r w:rsidRPr="009E36A4">
        <w:rPr>
          <w:rFonts w:hint="eastAsia"/>
          <w:bCs/>
        </w:rPr>
        <w:t>CAN</w:t>
      </w:r>
      <w:r w:rsidRPr="009E36A4">
        <w:rPr>
          <w:rFonts w:hint="eastAsia"/>
          <w:bCs/>
        </w:rPr>
        <w:t>）</w:t>
      </w:r>
      <w:r w:rsidRPr="009E36A4">
        <w:rPr>
          <w:bCs/>
        </w:rPr>
        <w:t>是</w:t>
      </w:r>
      <w:r w:rsidRPr="009E36A4">
        <w:rPr>
          <w:bCs/>
        </w:rPr>
        <w:t>ISO</w:t>
      </w:r>
      <w:r w:rsidRPr="009E36A4">
        <w:rPr>
          <w:bCs/>
        </w:rPr>
        <w:t>国际标准化的</w:t>
      </w:r>
      <w:hyperlink r:id="rId10" w:tgtFrame="_blank" w:history="1">
        <w:r w:rsidRPr="009E36A4">
          <w:rPr>
            <w:bCs/>
          </w:rPr>
          <w:t>串行通信协议</w:t>
        </w:r>
      </w:hyperlink>
      <w:r w:rsidRPr="009E36A4">
        <w:rPr>
          <w:rFonts w:cs="Arial"/>
          <w:color w:val="333333"/>
          <w:shd w:val="clear" w:color="auto" w:fill="FFFFFF"/>
        </w:rPr>
        <w:t>。</w:t>
      </w:r>
      <w:r w:rsidR="001A1535" w:rsidRPr="009E36A4">
        <w:rPr>
          <w:rFonts w:hint="eastAsia"/>
          <w:bCs/>
        </w:rPr>
        <w:t>CAN</w:t>
      </w:r>
      <w:r w:rsidR="001A1535" w:rsidRPr="009E36A4">
        <w:rPr>
          <w:rFonts w:hint="eastAsia"/>
          <w:bCs/>
        </w:rPr>
        <w:t>总线自从</w:t>
      </w:r>
      <w:r w:rsidR="00CA5256" w:rsidRPr="009E36A4">
        <w:rPr>
          <w:rFonts w:hint="eastAsia"/>
          <w:bCs/>
        </w:rPr>
        <w:t>在</w:t>
      </w:r>
      <w:r w:rsidR="00CA5256" w:rsidRPr="009E36A4">
        <w:rPr>
          <w:rFonts w:hint="eastAsia"/>
          <w:bCs/>
        </w:rPr>
        <w:t>20</w:t>
      </w:r>
      <w:r w:rsidR="00CA5256" w:rsidRPr="009E36A4">
        <w:rPr>
          <w:rFonts w:hint="eastAsia"/>
          <w:bCs/>
        </w:rPr>
        <w:t>世纪</w:t>
      </w:r>
      <w:r w:rsidR="00CA5256" w:rsidRPr="009E36A4">
        <w:rPr>
          <w:rFonts w:hint="eastAsia"/>
          <w:bCs/>
        </w:rPr>
        <w:t>80</w:t>
      </w:r>
      <w:r w:rsidR="00CA5256" w:rsidRPr="009E36A4">
        <w:rPr>
          <w:rFonts w:hint="eastAsia"/>
          <w:bCs/>
        </w:rPr>
        <w:t>年代由博世提出以来，</w:t>
      </w:r>
      <w:r w:rsidR="004D4F8B" w:rsidRPr="009E36A4">
        <w:rPr>
          <w:rFonts w:hint="eastAsia"/>
          <w:bCs/>
        </w:rPr>
        <w:t>由于其自身的高性能和高可靠性而被广泛认同，</w:t>
      </w:r>
      <w:r w:rsidR="002D2C3A" w:rsidRPr="009E36A4">
        <w:rPr>
          <w:rFonts w:hint="eastAsia"/>
          <w:bCs/>
        </w:rPr>
        <w:t>并</w:t>
      </w:r>
      <w:r w:rsidRPr="009E36A4">
        <w:rPr>
          <w:rFonts w:hint="eastAsia"/>
          <w:bCs/>
        </w:rPr>
        <w:t>由发明之初</w:t>
      </w:r>
      <w:r w:rsidR="00462860" w:rsidRPr="009E36A4">
        <w:rPr>
          <w:rFonts w:hint="eastAsia"/>
          <w:bCs/>
        </w:rPr>
        <w:t>只用于汽车网络</w:t>
      </w:r>
      <w:r w:rsidR="00115E69" w:rsidRPr="009E36A4">
        <w:rPr>
          <w:rFonts w:hint="eastAsia"/>
          <w:bCs/>
        </w:rPr>
        <w:t>发展至现在普遍运用于工业控制中</w:t>
      </w:r>
      <w:r w:rsidR="00272992" w:rsidRPr="009E36A4">
        <w:rPr>
          <w:rFonts w:hint="eastAsia"/>
          <w:bCs/>
          <w:vertAlign w:val="superscript"/>
        </w:rPr>
        <w:t>[4]</w:t>
      </w:r>
      <w:r w:rsidR="006019F0" w:rsidRPr="009E36A4">
        <w:rPr>
          <w:rFonts w:hint="eastAsia"/>
          <w:bCs/>
        </w:rPr>
        <w:t>。</w:t>
      </w:r>
      <w:r w:rsidR="00467029" w:rsidRPr="009E36A4">
        <w:rPr>
          <w:rFonts w:hint="eastAsia"/>
          <w:bCs/>
        </w:rPr>
        <w:t>但是，</w:t>
      </w:r>
      <w:r w:rsidR="00467029" w:rsidRPr="009E36A4">
        <w:rPr>
          <w:rFonts w:hint="eastAsia"/>
          <w:bCs/>
        </w:rPr>
        <w:t>CAN</w:t>
      </w:r>
      <w:r w:rsidR="00467029" w:rsidRPr="009E36A4">
        <w:rPr>
          <w:rFonts w:hint="eastAsia"/>
          <w:bCs/>
        </w:rPr>
        <w:t>总线应用于列车制动机尤其是</w:t>
      </w:r>
      <w:r w:rsidR="00467029" w:rsidRPr="009E36A4">
        <w:rPr>
          <w:rFonts w:hint="eastAsia"/>
          <w:bCs/>
        </w:rPr>
        <w:t>CCBII</w:t>
      </w:r>
      <w:r w:rsidR="00467029" w:rsidRPr="009E36A4">
        <w:rPr>
          <w:rFonts w:hint="eastAsia"/>
          <w:bCs/>
        </w:rPr>
        <w:t>制动系统的情况则相对很少，甚至没有，因此，研究基于</w:t>
      </w:r>
      <w:r w:rsidR="00467029" w:rsidRPr="009E36A4">
        <w:rPr>
          <w:rFonts w:hint="eastAsia"/>
          <w:bCs/>
        </w:rPr>
        <w:t>CAN</w:t>
      </w:r>
      <w:r w:rsidR="00467029" w:rsidRPr="009E36A4">
        <w:rPr>
          <w:rFonts w:hint="eastAsia"/>
          <w:bCs/>
        </w:rPr>
        <w:t>总线的</w:t>
      </w:r>
      <w:r w:rsidR="00467029" w:rsidRPr="009E36A4">
        <w:rPr>
          <w:rFonts w:hint="eastAsia"/>
          <w:bCs/>
        </w:rPr>
        <w:t>CCBII</w:t>
      </w:r>
      <w:r w:rsidR="00467029" w:rsidRPr="009E36A4">
        <w:rPr>
          <w:rFonts w:hint="eastAsia"/>
          <w:bCs/>
        </w:rPr>
        <w:t>制动系统</w:t>
      </w:r>
      <w:r w:rsidR="00C3536B" w:rsidRPr="009E36A4">
        <w:rPr>
          <w:rFonts w:hint="eastAsia"/>
          <w:bCs/>
        </w:rPr>
        <w:t>具有很大的</w:t>
      </w:r>
      <w:r w:rsidR="00B77CD3" w:rsidRPr="009E36A4">
        <w:rPr>
          <w:rFonts w:hint="eastAsia"/>
          <w:bCs/>
        </w:rPr>
        <w:t>现实</w:t>
      </w:r>
      <w:r w:rsidR="00C3536B" w:rsidRPr="009E36A4">
        <w:rPr>
          <w:rFonts w:hint="eastAsia"/>
          <w:bCs/>
        </w:rPr>
        <w:t>意义</w:t>
      </w:r>
      <w:r w:rsidR="00845B3A" w:rsidRPr="009E36A4">
        <w:rPr>
          <w:rFonts w:hint="eastAsia"/>
          <w:bCs/>
        </w:rPr>
        <w:t>。</w:t>
      </w:r>
    </w:p>
    <w:p w14:paraId="37A42149" w14:textId="77777777" w:rsidR="00D06896" w:rsidRPr="009E36A4" w:rsidRDefault="00774F58" w:rsidP="00D06896">
      <w:pPr>
        <w:pStyle w:val="2"/>
        <w:spacing w:beforeLines="50" w:before="156" w:afterLines="50" w:after="156" w:line="360" w:lineRule="exact"/>
        <w:rPr>
          <w:rFonts w:eastAsia="黑体" w:cs="Arial"/>
          <w:b w:val="0"/>
          <w:i w:val="0"/>
        </w:rPr>
      </w:pPr>
      <w:hyperlink w:anchor="生成函数法及其优势" w:history="1">
        <w:bookmarkStart w:id="474" w:name="_Toc261510873"/>
        <w:bookmarkStart w:id="475" w:name="_Toc484917505"/>
        <w:r w:rsidR="00D06896" w:rsidRPr="009E36A4">
          <w:rPr>
            <w:rFonts w:eastAsia="黑体"/>
            <w:b w:val="0"/>
            <w:i w:val="0"/>
          </w:rPr>
          <w:t xml:space="preserve">1.3 </w:t>
        </w:r>
        <w:bookmarkEnd w:id="474"/>
      </w:hyperlink>
      <w:r w:rsidR="00563F66" w:rsidRPr="009E36A4">
        <w:rPr>
          <w:rFonts w:eastAsia="黑体" w:cs="Arial" w:hint="eastAsia"/>
          <w:b w:val="0"/>
          <w:i w:val="0"/>
          <w:lang w:eastAsia="zh-CN"/>
        </w:rPr>
        <w:t>本文主要研究内容</w:t>
      </w:r>
      <w:bookmarkEnd w:id="475"/>
    </w:p>
    <w:p w14:paraId="2E9DBB99" w14:textId="77777777" w:rsidR="00D06896" w:rsidRPr="009E36A4" w:rsidRDefault="001D4FC4" w:rsidP="00D06896">
      <w:pPr>
        <w:spacing w:line="360" w:lineRule="exact"/>
      </w:pPr>
      <w:r w:rsidRPr="009E36A4">
        <w:tab/>
      </w:r>
      <w:r w:rsidRPr="009E36A4">
        <w:rPr>
          <w:rFonts w:hint="eastAsia"/>
        </w:rPr>
        <w:t>本课题</w:t>
      </w:r>
      <w:r w:rsidR="00827672" w:rsidRPr="009E36A4">
        <w:rPr>
          <w:rFonts w:hint="eastAsia"/>
        </w:rPr>
        <w:t>旨在研究当前应用火热的列车制动系统</w:t>
      </w:r>
      <w:r w:rsidR="00827672" w:rsidRPr="009E36A4">
        <w:rPr>
          <w:rFonts w:hint="eastAsia"/>
        </w:rPr>
        <w:t>CCBII</w:t>
      </w:r>
      <w:r w:rsidR="00827672" w:rsidRPr="009E36A4">
        <w:rPr>
          <w:rFonts w:hint="eastAsia"/>
        </w:rPr>
        <w:t>制动机，</w:t>
      </w:r>
      <w:r w:rsidR="00DB5545" w:rsidRPr="009E36A4">
        <w:rPr>
          <w:rFonts w:hint="eastAsia"/>
        </w:rPr>
        <w:t>同时研究</w:t>
      </w:r>
      <w:r w:rsidR="00DB5545" w:rsidRPr="009E36A4">
        <w:rPr>
          <w:rFonts w:hint="eastAsia"/>
        </w:rPr>
        <w:t>CAN</w:t>
      </w:r>
      <w:r w:rsidR="00DB5545" w:rsidRPr="009E36A4">
        <w:rPr>
          <w:rFonts w:hint="eastAsia"/>
        </w:rPr>
        <w:t>总线在列车中尤其是制动机方面的应用，</w:t>
      </w:r>
      <w:r w:rsidR="00847422" w:rsidRPr="009E36A4">
        <w:rPr>
          <w:rFonts w:hint="eastAsia"/>
        </w:rPr>
        <w:t>组建制动系统的</w:t>
      </w:r>
      <w:r w:rsidR="00847422" w:rsidRPr="009E36A4">
        <w:rPr>
          <w:rFonts w:hint="eastAsia"/>
        </w:rPr>
        <w:t>CAN</w:t>
      </w:r>
      <w:r w:rsidR="00847422" w:rsidRPr="009E36A4">
        <w:rPr>
          <w:rFonts w:hint="eastAsia"/>
        </w:rPr>
        <w:t>网络，利用</w:t>
      </w:r>
      <w:r w:rsidR="00847422" w:rsidRPr="009E36A4">
        <w:rPr>
          <w:rFonts w:hint="eastAsia"/>
        </w:rPr>
        <w:t>CAN</w:t>
      </w:r>
      <w:r w:rsidR="00847422" w:rsidRPr="009E36A4">
        <w:rPr>
          <w:rFonts w:hint="eastAsia"/>
        </w:rPr>
        <w:t>总线替代</w:t>
      </w:r>
      <w:r w:rsidR="00847422" w:rsidRPr="009E36A4">
        <w:rPr>
          <w:rFonts w:hint="eastAsia"/>
        </w:rPr>
        <w:t>CCBII</w:t>
      </w:r>
      <w:r w:rsidR="00847422" w:rsidRPr="009E36A4">
        <w:rPr>
          <w:rFonts w:hint="eastAsia"/>
        </w:rPr>
        <w:t>原有的</w:t>
      </w:r>
      <w:r w:rsidR="00847422" w:rsidRPr="009E36A4">
        <w:rPr>
          <w:rFonts w:hint="eastAsia"/>
        </w:rPr>
        <w:t>LonWorks</w:t>
      </w:r>
      <w:r w:rsidR="00847422" w:rsidRPr="009E36A4">
        <w:rPr>
          <w:rFonts w:hint="eastAsia"/>
        </w:rPr>
        <w:t>总线来达到控制</w:t>
      </w:r>
      <w:r w:rsidR="00847422" w:rsidRPr="009E36A4">
        <w:rPr>
          <w:rFonts w:hint="eastAsia"/>
        </w:rPr>
        <w:t>CCBII</w:t>
      </w:r>
      <w:r w:rsidR="00847422" w:rsidRPr="009E36A4">
        <w:rPr>
          <w:rFonts w:hint="eastAsia"/>
        </w:rPr>
        <w:t>制动机的目的。</w:t>
      </w:r>
    </w:p>
    <w:p w14:paraId="74329A65" w14:textId="77777777" w:rsidR="0051123D" w:rsidRPr="009E36A4" w:rsidRDefault="0051123D" w:rsidP="00D06896">
      <w:pPr>
        <w:spacing w:line="360" w:lineRule="exact"/>
      </w:pPr>
      <w:r w:rsidRPr="009E36A4">
        <w:tab/>
      </w:r>
      <w:r w:rsidRPr="009E36A4">
        <w:rPr>
          <w:rFonts w:hint="eastAsia"/>
        </w:rPr>
        <w:t>首先，</w:t>
      </w:r>
      <w:r w:rsidR="0018567B" w:rsidRPr="009E36A4">
        <w:rPr>
          <w:rFonts w:hint="eastAsia"/>
        </w:rPr>
        <w:t>在充分了解</w:t>
      </w:r>
      <w:r w:rsidR="0018567B" w:rsidRPr="009E36A4">
        <w:rPr>
          <w:rFonts w:hint="eastAsia"/>
        </w:rPr>
        <w:t>CCBII</w:t>
      </w:r>
      <w:r w:rsidR="0018567B" w:rsidRPr="009E36A4">
        <w:rPr>
          <w:rFonts w:hint="eastAsia"/>
        </w:rPr>
        <w:t>制动系统的工作原理后，</w:t>
      </w:r>
      <w:r w:rsidR="00D546A0" w:rsidRPr="009E36A4">
        <w:rPr>
          <w:rFonts w:hint="eastAsia"/>
        </w:rPr>
        <w:t>仔细分析</w:t>
      </w:r>
      <w:r w:rsidR="00D546A0" w:rsidRPr="009E36A4">
        <w:rPr>
          <w:rFonts w:hint="eastAsia"/>
        </w:rPr>
        <w:t>LonWorks</w:t>
      </w:r>
      <w:r w:rsidR="00D546A0" w:rsidRPr="009E36A4">
        <w:rPr>
          <w:rFonts w:hint="eastAsia"/>
        </w:rPr>
        <w:t>总线在</w:t>
      </w:r>
      <w:r w:rsidR="00D546A0" w:rsidRPr="009E36A4">
        <w:rPr>
          <w:rFonts w:hint="eastAsia"/>
        </w:rPr>
        <w:t>CCBII</w:t>
      </w:r>
      <w:r w:rsidR="00D546A0" w:rsidRPr="009E36A4">
        <w:rPr>
          <w:rFonts w:hint="eastAsia"/>
        </w:rPr>
        <w:lastRenderedPageBreak/>
        <w:t>制动系统网络中的作用</w:t>
      </w:r>
      <w:r w:rsidR="000C324B" w:rsidRPr="009E36A4">
        <w:rPr>
          <w:rFonts w:hint="eastAsia"/>
        </w:rPr>
        <w:t>，根据网络通信功能和制动机具体工作流程对制动机进行子模块划分，并结合自己的思路对系统功能划分进行系统功能和通信方法的考量，设计出安全可靠的分布式系统，为</w:t>
      </w:r>
      <w:r w:rsidR="00307986" w:rsidRPr="009E36A4">
        <w:rPr>
          <w:rFonts w:hint="eastAsia"/>
        </w:rPr>
        <w:t>子模块的</w:t>
      </w:r>
      <w:r w:rsidR="00307986" w:rsidRPr="009E36A4">
        <w:rPr>
          <w:rFonts w:hint="eastAsia"/>
        </w:rPr>
        <w:t>CAN</w:t>
      </w:r>
      <w:r w:rsidR="00307986" w:rsidRPr="009E36A4">
        <w:rPr>
          <w:rFonts w:hint="eastAsia"/>
        </w:rPr>
        <w:t>节点通信搭建可行的通信平台。</w:t>
      </w:r>
    </w:p>
    <w:p w14:paraId="545A0F46" w14:textId="2D08E4E9" w:rsidR="00003B4F" w:rsidRPr="009E36A4" w:rsidRDefault="00003B4F" w:rsidP="00D06896">
      <w:pPr>
        <w:spacing w:line="360" w:lineRule="exact"/>
      </w:pPr>
      <w:r w:rsidRPr="009E36A4">
        <w:tab/>
      </w:r>
      <w:r w:rsidRPr="009E36A4">
        <w:rPr>
          <w:rFonts w:hint="eastAsia"/>
        </w:rPr>
        <w:t>然后，</w:t>
      </w:r>
      <w:r w:rsidR="00E012D7" w:rsidRPr="009E36A4">
        <w:rPr>
          <w:rFonts w:hint="eastAsia"/>
        </w:rPr>
        <w:t>根据</w:t>
      </w:r>
      <w:r w:rsidR="00E012D7" w:rsidRPr="009E36A4">
        <w:rPr>
          <w:rFonts w:hint="eastAsia"/>
        </w:rPr>
        <w:t>CCBII</w:t>
      </w:r>
      <w:r w:rsidR="00E012D7" w:rsidRPr="009E36A4">
        <w:rPr>
          <w:rFonts w:hint="eastAsia"/>
        </w:rPr>
        <w:t>制动系统各模块的具体功能、电磁阀和</w:t>
      </w:r>
      <w:r w:rsidR="00F7301A" w:rsidRPr="009E36A4">
        <w:rPr>
          <w:rFonts w:hint="eastAsia"/>
        </w:rPr>
        <w:t>各种</w:t>
      </w:r>
      <w:r w:rsidR="00E012D7" w:rsidRPr="009E36A4">
        <w:rPr>
          <w:rFonts w:hint="eastAsia"/>
        </w:rPr>
        <w:t>IO</w:t>
      </w:r>
      <w:r w:rsidR="00E012D7" w:rsidRPr="009E36A4">
        <w:rPr>
          <w:rFonts w:hint="eastAsia"/>
        </w:rPr>
        <w:t>接口</w:t>
      </w:r>
      <w:r w:rsidR="00B02CC0" w:rsidRPr="009E36A4">
        <w:rPr>
          <w:rFonts w:hint="eastAsia"/>
        </w:rPr>
        <w:t>，遵循</w:t>
      </w:r>
      <w:r w:rsidR="00B02CC0" w:rsidRPr="009E36A4">
        <w:rPr>
          <w:rFonts w:hint="eastAsia"/>
        </w:rPr>
        <w:t>CAN</w:t>
      </w:r>
      <w:r w:rsidR="00B02CC0" w:rsidRPr="009E36A4">
        <w:rPr>
          <w:rFonts w:hint="eastAsia"/>
        </w:rPr>
        <w:t>通信协议，设计硬件接口电路，搭建硬件通信平台，完成基于</w:t>
      </w:r>
      <w:r w:rsidR="00B02CC0" w:rsidRPr="009E36A4">
        <w:rPr>
          <w:rFonts w:hint="eastAsia"/>
        </w:rPr>
        <w:t>CAN</w:t>
      </w:r>
      <w:r w:rsidR="00B02CC0" w:rsidRPr="009E36A4">
        <w:rPr>
          <w:rFonts w:hint="eastAsia"/>
        </w:rPr>
        <w:t>总线的</w:t>
      </w:r>
      <w:r w:rsidR="00B02CC0" w:rsidRPr="009E36A4">
        <w:rPr>
          <w:rFonts w:hint="eastAsia"/>
        </w:rPr>
        <w:t>CCBII</w:t>
      </w:r>
      <w:r w:rsidR="00B02CC0" w:rsidRPr="009E36A4">
        <w:rPr>
          <w:rFonts w:hint="eastAsia"/>
        </w:rPr>
        <w:t>制动</w:t>
      </w:r>
      <w:r w:rsidR="000F0C78">
        <w:rPr>
          <w:rFonts w:hint="eastAsia"/>
        </w:rPr>
        <w:t>控制</w:t>
      </w:r>
      <w:r w:rsidR="00B02CC0" w:rsidRPr="009E36A4">
        <w:rPr>
          <w:rFonts w:hint="eastAsia"/>
        </w:rPr>
        <w:t>系统的硬件</w:t>
      </w:r>
      <w:r w:rsidR="00BF02B4" w:rsidRPr="009E36A4">
        <w:rPr>
          <w:rFonts w:hint="eastAsia"/>
        </w:rPr>
        <w:t>电路</w:t>
      </w:r>
      <w:r w:rsidR="00B02CC0" w:rsidRPr="009E36A4">
        <w:rPr>
          <w:rFonts w:hint="eastAsia"/>
        </w:rPr>
        <w:t>设计和搭建。</w:t>
      </w:r>
      <w:r w:rsidR="00BB6CE4" w:rsidRPr="009E36A4">
        <w:rPr>
          <w:rFonts w:hint="eastAsia"/>
        </w:rPr>
        <w:t>在搭建完基于</w:t>
      </w:r>
      <w:r w:rsidR="00BB6CE4" w:rsidRPr="009E36A4">
        <w:rPr>
          <w:rFonts w:hint="eastAsia"/>
        </w:rPr>
        <w:t>CAN</w:t>
      </w:r>
      <w:r w:rsidR="00BB6CE4" w:rsidRPr="009E36A4">
        <w:rPr>
          <w:rFonts w:hint="eastAsia"/>
        </w:rPr>
        <w:t>总线的</w:t>
      </w:r>
      <w:r w:rsidR="00BB6CE4" w:rsidRPr="009E36A4">
        <w:rPr>
          <w:rFonts w:hint="eastAsia"/>
        </w:rPr>
        <w:t>CCBII</w:t>
      </w:r>
      <w:r w:rsidR="00BB6CE4" w:rsidRPr="009E36A4">
        <w:rPr>
          <w:rFonts w:hint="eastAsia"/>
        </w:rPr>
        <w:t>制动</w:t>
      </w:r>
      <w:r w:rsidR="000F0C78">
        <w:rPr>
          <w:rFonts w:hint="eastAsia"/>
        </w:rPr>
        <w:t>控制</w:t>
      </w:r>
      <w:r w:rsidR="00BB6CE4" w:rsidRPr="009E36A4">
        <w:rPr>
          <w:rFonts w:hint="eastAsia"/>
        </w:rPr>
        <w:t>系统硬件环境后，</w:t>
      </w:r>
      <w:r w:rsidR="00E86572" w:rsidRPr="009E36A4">
        <w:rPr>
          <w:rFonts w:hint="eastAsia"/>
        </w:rPr>
        <w:t>仔细学习</w:t>
      </w:r>
      <w:r w:rsidR="00E86572" w:rsidRPr="009E36A4">
        <w:rPr>
          <w:rFonts w:hint="eastAsia"/>
        </w:rPr>
        <w:t>C8051F500</w:t>
      </w:r>
      <w:r w:rsidR="00E86572" w:rsidRPr="009E36A4">
        <w:rPr>
          <w:rFonts w:hint="eastAsia"/>
        </w:rPr>
        <w:t>的编程环境和它的外设，然后</w:t>
      </w:r>
      <w:r w:rsidR="00BB6CE4" w:rsidRPr="009E36A4">
        <w:rPr>
          <w:rFonts w:hint="eastAsia"/>
        </w:rPr>
        <w:t>对各个</w:t>
      </w:r>
      <w:r w:rsidR="00BB6CE4" w:rsidRPr="009E36A4">
        <w:rPr>
          <w:rFonts w:hint="eastAsia"/>
        </w:rPr>
        <w:t>IO</w:t>
      </w:r>
      <w:r w:rsidR="00BB6CE4" w:rsidRPr="009E36A4">
        <w:rPr>
          <w:rFonts w:hint="eastAsia"/>
        </w:rPr>
        <w:t>接口进行编码定义，并根据</w:t>
      </w:r>
      <w:r w:rsidR="00BB6CE4" w:rsidRPr="009E36A4">
        <w:rPr>
          <w:rFonts w:hint="eastAsia"/>
        </w:rPr>
        <w:t>CCBII</w:t>
      </w:r>
      <w:r w:rsidR="00BB6CE4" w:rsidRPr="009E36A4">
        <w:rPr>
          <w:rFonts w:hint="eastAsia"/>
        </w:rPr>
        <w:t>制动机各子模块的功能和通信需求进行</w:t>
      </w:r>
      <w:r w:rsidR="00BB6CE4" w:rsidRPr="009E36A4">
        <w:rPr>
          <w:rFonts w:hint="eastAsia"/>
        </w:rPr>
        <w:t>CAN</w:t>
      </w:r>
      <w:r w:rsidR="00BB6CE4" w:rsidRPr="009E36A4">
        <w:rPr>
          <w:rFonts w:hint="eastAsia"/>
        </w:rPr>
        <w:t>网络</w:t>
      </w:r>
      <w:r w:rsidR="00BB6CE4" w:rsidRPr="009E36A4">
        <w:rPr>
          <w:rFonts w:hint="eastAsia"/>
        </w:rPr>
        <w:t>ID</w:t>
      </w:r>
      <w:r w:rsidR="00BB6CE4" w:rsidRPr="009E36A4">
        <w:rPr>
          <w:rFonts w:hint="eastAsia"/>
        </w:rPr>
        <w:t>划分，</w:t>
      </w:r>
      <w:r w:rsidR="00D41128" w:rsidRPr="009E36A4">
        <w:rPr>
          <w:rFonts w:hint="eastAsia"/>
        </w:rPr>
        <w:t>对其进行软件架构设计，逐步编程实现特定功能</w:t>
      </w:r>
      <w:r w:rsidR="00951A99" w:rsidRPr="009E36A4">
        <w:rPr>
          <w:rFonts w:hint="eastAsia"/>
        </w:rPr>
        <w:t>。</w:t>
      </w:r>
    </w:p>
    <w:p w14:paraId="1E08D091" w14:textId="77777777" w:rsidR="000C458F" w:rsidRPr="009E36A4" w:rsidRDefault="004562BA" w:rsidP="000C458F">
      <w:pPr>
        <w:spacing w:line="360" w:lineRule="exact"/>
      </w:pPr>
      <w:r w:rsidRPr="009E36A4">
        <w:tab/>
      </w:r>
      <w:r w:rsidRPr="009E36A4">
        <w:rPr>
          <w:rFonts w:hint="eastAsia"/>
        </w:rPr>
        <w:t>最后，</w:t>
      </w:r>
      <w:r w:rsidR="00214CB4" w:rsidRPr="009E36A4">
        <w:rPr>
          <w:rFonts w:hint="eastAsia"/>
        </w:rPr>
        <w:t>根据所设计的硬件平台和软件程序，</w:t>
      </w:r>
      <w:r w:rsidR="0088286C" w:rsidRPr="009E36A4">
        <w:rPr>
          <w:rFonts w:hint="eastAsia"/>
        </w:rPr>
        <w:t>对</w:t>
      </w:r>
      <w:r w:rsidR="000C458F" w:rsidRPr="009E36A4">
        <w:rPr>
          <w:rFonts w:hint="eastAsia"/>
        </w:rPr>
        <w:t>基于</w:t>
      </w:r>
      <w:r w:rsidR="000C458F" w:rsidRPr="009E36A4">
        <w:rPr>
          <w:rFonts w:hint="eastAsia"/>
        </w:rPr>
        <w:t>CAN</w:t>
      </w:r>
      <w:r w:rsidR="000C458F" w:rsidRPr="009E36A4">
        <w:t xml:space="preserve"> </w:t>
      </w:r>
      <w:r w:rsidR="000C458F" w:rsidRPr="009E36A4">
        <w:rPr>
          <w:rFonts w:hint="eastAsia"/>
        </w:rPr>
        <w:t>总线的</w:t>
      </w:r>
      <w:r w:rsidR="0088286C" w:rsidRPr="009E36A4">
        <w:rPr>
          <w:rFonts w:hint="eastAsia"/>
        </w:rPr>
        <w:t>CCBII</w:t>
      </w:r>
      <w:r w:rsidR="0088286C" w:rsidRPr="009E36A4">
        <w:rPr>
          <w:rFonts w:hint="eastAsia"/>
        </w:rPr>
        <w:t>制动系统</w:t>
      </w:r>
      <w:r w:rsidR="000C458F" w:rsidRPr="009E36A4">
        <w:rPr>
          <w:rFonts w:hint="eastAsia"/>
        </w:rPr>
        <w:t>通信网络进行调试，验证系统的可行性和</w:t>
      </w:r>
      <w:r w:rsidR="000C458F" w:rsidRPr="009E36A4">
        <w:rPr>
          <w:rFonts w:hint="eastAsia"/>
        </w:rPr>
        <w:t>CAN</w:t>
      </w:r>
      <w:r w:rsidR="000C458F" w:rsidRPr="009E36A4">
        <w:rPr>
          <w:rFonts w:hint="eastAsia"/>
        </w:rPr>
        <w:t>网络的可靠性</w:t>
      </w:r>
      <w:r w:rsidR="005A495F" w:rsidRPr="009E36A4">
        <w:rPr>
          <w:rFonts w:hint="eastAsia"/>
        </w:rPr>
        <w:t>，</w:t>
      </w:r>
      <w:r w:rsidR="00BB6A5D" w:rsidRPr="009E36A4">
        <w:rPr>
          <w:rFonts w:hint="eastAsia"/>
        </w:rPr>
        <w:t>并对</w:t>
      </w:r>
      <w:r w:rsidR="00D31514" w:rsidRPr="009E36A4">
        <w:rPr>
          <w:rFonts w:hint="eastAsia"/>
        </w:rPr>
        <w:t>系统存在的问题进行解决和改进。</w:t>
      </w:r>
    </w:p>
    <w:p w14:paraId="5335FFE0" w14:textId="77777777" w:rsidR="00D06896" w:rsidRPr="009E36A4" w:rsidRDefault="00D06896" w:rsidP="00D06896">
      <w:pPr>
        <w:pStyle w:val="2"/>
        <w:spacing w:beforeLines="50" w:before="156" w:afterLines="50" w:after="156" w:line="360" w:lineRule="exact"/>
        <w:rPr>
          <w:rFonts w:eastAsia="黑体" w:cs="Arial"/>
          <w:b w:val="0"/>
          <w:i w:val="0"/>
        </w:rPr>
      </w:pPr>
      <w:bookmarkStart w:id="476" w:name="_Toc261510874"/>
      <w:bookmarkStart w:id="477" w:name="_Toc484917506"/>
      <w:r w:rsidRPr="009E36A4">
        <w:rPr>
          <w:rFonts w:eastAsia="黑体"/>
          <w:b w:val="0"/>
          <w:i w:val="0"/>
        </w:rPr>
        <w:t>1.4</w:t>
      </w:r>
      <w:r w:rsidRPr="009E36A4">
        <w:rPr>
          <w:rFonts w:eastAsia="黑体" w:cs="Arial"/>
          <w:b w:val="0"/>
          <w:i w:val="0"/>
        </w:rPr>
        <w:t xml:space="preserve"> </w:t>
      </w:r>
      <w:bookmarkEnd w:id="476"/>
      <w:r w:rsidR="00CF03C9" w:rsidRPr="009E36A4">
        <w:rPr>
          <w:rFonts w:eastAsia="黑体" w:cs="Arial" w:hint="eastAsia"/>
          <w:b w:val="0"/>
          <w:i w:val="0"/>
          <w:lang w:eastAsia="zh-CN"/>
        </w:rPr>
        <w:t>本文组织架构</w:t>
      </w:r>
      <w:bookmarkEnd w:id="477"/>
    </w:p>
    <w:bookmarkEnd w:id="473"/>
    <w:p w14:paraId="59A60CDD" w14:textId="77777777" w:rsidR="00D06896" w:rsidRPr="009E36A4" w:rsidRDefault="00D06896" w:rsidP="00D06896">
      <w:pPr>
        <w:spacing w:line="360" w:lineRule="exact"/>
        <w:ind w:firstLine="435"/>
      </w:pPr>
      <w:r w:rsidRPr="009E36A4">
        <w:t>本文</w:t>
      </w:r>
      <w:r w:rsidR="00843610" w:rsidRPr="009E36A4">
        <w:rPr>
          <w:rFonts w:hint="eastAsia"/>
        </w:rPr>
        <w:t>共有六章，先将各章节简要介绍如下</w:t>
      </w:r>
      <w:r w:rsidRPr="009E36A4">
        <w:t>：</w:t>
      </w:r>
    </w:p>
    <w:p w14:paraId="524867FB" w14:textId="436DD09B" w:rsidR="00D06896" w:rsidRPr="009E36A4" w:rsidRDefault="006C4DE7" w:rsidP="00D06896">
      <w:pPr>
        <w:spacing w:line="360" w:lineRule="exact"/>
      </w:pPr>
      <w:r w:rsidRPr="009E36A4">
        <w:tab/>
      </w:r>
      <w:r w:rsidRPr="009E36A4">
        <w:rPr>
          <w:rFonts w:hint="eastAsia"/>
        </w:rPr>
        <w:t>第一章是本文的绪论部分，主要是介绍了本文的课题背景和研究意义，并对</w:t>
      </w:r>
      <w:r w:rsidR="00F75F80">
        <w:rPr>
          <w:rFonts w:hint="eastAsia"/>
        </w:rPr>
        <w:t>国内外</w:t>
      </w:r>
      <w:r w:rsidRPr="009E36A4">
        <w:rPr>
          <w:rFonts w:hint="eastAsia"/>
        </w:rPr>
        <w:t>的研究现状和发展情况进行了简述，进而提出本文主要研究的内容。</w:t>
      </w:r>
    </w:p>
    <w:p w14:paraId="3EC9DF07" w14:textId="77777777" w:rsidR="00974B66" w:rsidRPr="009E36A4" w:rsidRDefault="00974B66" w:rsidP="00D06896">
      <w:pPr>
        <w:spacing w:line="360" w:lineRule="exact"/>
      </w:pPr>
      <w:r w:rsidRPr="009E36A4">
        <w:tab/>
      </w:r>
      <w:r w:rsidRPr="009E36A4">
        <w:rPr>
          <w:rFonts w:hint="eastAsia"/>
        </w:rPr>
        <w:t>第二章</w:t>
      </w:r>
      <w:r w:rsidR="00D837E5" w:rsidRPr="009E36A4">
        <w:rPr>
          <w:rFonts w:hint="eastAsia"/>
        </w:rPr>
        <w:t>则详细介绍了</w:t>
      </w:r>
      <w:r w:rsidR="00D837E5" w:rsidRPr="009E36A4">
        <w:rPr>
          <w:rFonts w:hint="eastAsia"/>
        </w:rPr>
        <w:t>CCBII</w:t>
      </w:r>
      <w:r w:rsidR="00D837E5" w:rsidRPr="009E36A4">
        <w:rPr>
          <w:rFonts w:hint="eastAsia"/>
        </w:rPr>
        <w:t>制动机的构成，并对</w:t>
      </w:r>
      <w:r w:rsidR="002C5547" w:rsidRPr="009E36A4">
        <w:rPr>
          <w:rFonts w:hint="eastAsia"/>
        </w:rPr>
        <w:t>制动机进行了子模块划分，同时对子模块中各个阀门及元件的作用均进行了详实的介绍。</w:t>
      </w:r>
      <w:r w:rsidR="00E0161E" w:rsidRPr="009E36A4">
        <w:rPr>
          <w:rFonts w:hint="eastAsia"/>
        </w:rPr>
        <w:t>此外，第二章还对</w:t>
      </w:r>
      <w:r w:rsidR="00E0161E" w:rsidRPr="009E36A4">
        <w:rPr>
          <w:rFonts w:hint="eastAsia"/>
        </w:rPr>
        <w:t>CCBII</w:t>
      </w:r>
      <w:r w:rsidR="00E0161E" w:rsidRPr="009E36A4">
        <w:rPr>
          <w:rFonts w:hint="eastAsia"/>
        </w:rPr>
        <w:t>制动机的三种工作模式进行了详细的介绍并对其如何转换进行了说明。</w:t>
      </w:r>
    </w:p>
    <w:p w14:paraId="617DD706" w14:textId="77777777" w:rsidR="00D06896" w:rsidRPr="009E36A4" w:rsidRDefault="00EB02B5" w:rsidP="00D06896">
      <w:pPr>
        <w:spacing w:line="360" w:lineRule="exact"/>
      </w:pPr>
      <w:r w:rsidRPr="009E36A4">
        <w:tab/>
      </w:r>
      <w:r w:rsidRPr="009E36A4">
        <w:rPr>
          <w:rFonts w:hint="eastAsia"/>
        </w:rPr>
        <w:t>第三章主要介绍了</w:t>
      </w:r>
      <w:r w:rsidRPr="009E36A4">
        <w:rPr>
          <w:rFonts w:hint="eastAsia"/>
        </w:rPr>
        <w:t>CAN</w:t>
      </w:r>
      <w:r w:rsidRPr="009E36A4">
        <w:rPr>
          <w:rFonts w:hint="eastAsia"/>
        </w:rPr>
        <w:t>总线的协议规范，并对它的特点进行了说明，同时也对现在发展前景较好的</w:t>
      </w:r>
      <w:r w:rsidRPr="009E36A4">
        <w:rPr>
          <w:rFonts w:hint="eastAsia"/>
        </w:rPr>
        <w:t>CANFD</w:t>
      </w:r>
      <w:r w:rsidRPr="009E36A4">
        <w:rPr>
          <w:rFonts w:hint="eastAsia"/>
        </w:rPr>
        <w:t>技术进行了一定概述。</w:t>
      </w:r>
    </w:p>
    <w:p w14:paraId="007A0E61" w14:textId="77777777" w:rsidR="009000FC" w:rsidRPr="009E36A4" w:rsidRDefault="007F3681" w:rsidP="009000FC">
      <w:pPr>
        <w:spacing w:line="360" w:lineRule="exact"/>
      </w:pPr>
      <w:r w:rsidRPr="009E36A4">
        <w:tab/>
      </w:r>
      <w:r w:rsidR="009000FC" w:rsidRPr="009E36A4">
        <w:rPr>
          <w:rFonts w:hint="eastAsia"/>
        </w:rPr>
        <w:t>第</w:t>
      </w:r>
      <w:r w:rsidR="009000FC">
        <w:rPr>
          <w:rFonts w:hint="eastAsia"/>
        </w:rPr>
        <w:t>五</w:t>
      </w:r>
      <w:r w:rsidR="009000FC" w:rsidRPr="009E36A4">
        <w:rPr>
          <w:rFonts w:hint="eastAsia"/>
        </w:rPr>
        <w:t>章是本课题的硬件设计部分，主要介绍了硬件设计架构，包括主控芯片的选择、</w:t>
      </w:r>
      <w:r w:rsidR="009000FC" w:rsidRPr="009E36A4">
        <w:rPr>
          <w:rFonts w:hint="eastAsia"/>
        </w:rPr>
        <w:t>CAN</w:t>
      </w:r>
      <w:r w:rsidR="009000FC" w:rsidRPr="009E36A4">
        <w:rPr>
          <w:rFonts w:hint="eastAsia"/>
        </w:rPr>
        <w:t>收发器的选择以及电路设计、电磁阀控制电路的设计及原因等。</w:t>
      </w:r>
    </w:p>
    <w:p w14:paraId="65864A2C" w14:textId="77777777" w:rsidR="009000FC" w:rsidRPr="009E36A4" w:rsidRDefault="009000FC" w:rsidP="009000FC">
      <w:pPr>
        <w:spacing w:line="360" w:lineRule="exact"/>
      </w:pPr>
      <w:r w:rsidRPr="009E36A4">
        <w:tab/>
      </w:r>
      <w:r w:rsidRPr="009E36A4">
        <w:rPr>
          <w:rFonts w:hint="eastAsia"/>
        </w:rPr>
        <w:t>第</w:t>
      </w:r>
      <w:r>
        <w:rPr>
          <w:rFonts w:hint="eastAsia"/>
        </w:rPr>
        <w:t>六</w:t>
      </w:r>
      <w:r w:rsidRPr="009E36A4">
        <w:rPr>
          <w:rFonts w:hint="eastAsia"/>
        </w:rPr>
        <w:t>章为</w:t>
      </w:r>
      <w:r w:rsidRPr="009E36A4">
        <w:rPr>
          <w:rFonts w:hint="eastAsia"/>
        </w:rPr>
        <w:t>CCBII</w:t>
      </w:r>
      <w:r w:rsidRPr="009E36A4">
        <w:rPr>
          <w:rFonts w:hint="eastAsia"/>
        </w:rPr>
        <w:t>制动机的软件设计部分，主要说明了本课题的开发环境软件设计架构和工作流程，阐述了各个外设的底层设计情况以及</w:t>
      </w:r>
      <w:r w:rsidRPr="009E36A4">
        <w:rPr>
          <w:rFonts w:hint="eastAsia"/>
        </w:rPr>
        <w:t>CAN</w:t>
      </w:r>
      <w:r w:rsidRPr="009E36A4">
        <w:rPr>
          <w:rFonts w:hint="eastAsia"/>
        </w:rPr>
        <w:t>报文的定义和使用情况等。</w:t>
      </w:r>
    </w:p>
    <w:p w14:paraId="6BD856E5" w14:textId="77777777" w:rsidR="009000FC" w:rsidRPr="009E36A4" w:rsidRDefault="009000FC" w:rsidP="009000FC">
      <w:pPr>
        <w:spacing w:line="360" w:lineRule="exact"/>
      </w:pPr>
      <w:r w:rsidRPr="009E36A4">
        <w:tab/>
      </w:r>
      <w:r>
        <w:rPr>
          <w:rFonts w:hint="eastAsia"/>
        </w:rPr>
        <w:t>第七</w:t>
      </w:r>
      <w:r w:rsidRPr="009E36A4">
        <w:rPr>
          <w:rFonts w:hint="eastAsia"/>
        </w:rPr>
        <w:t>章是本文的结论和展望部分，介绍了本课题的验证部分以及最后得出的结论，并提出对今后的展望。</w:t>
      </w:r>
    </w:p>
    <w:p w14:paraId="67B498D6" w14:textId="1A0C9F3C" w:rsidR="00702957" w:rsidRPr="009000FC" w:rsidRDefault="00702957" w:rsidP="009000FC">
      <w:pPr>
        <w:spacing w:line="360" w:lineRule="exact"/>
      </w:pPr>
    </w:p>
    <w:p w14:paraId="1658284E" w14:textId="57D69E41" w:rsidR="00D06896" w:rsidRDefault="00D06896" w:rsidP="00D06896">
      <w:pPr>
        <w:spacing w:line="360" w:lineRule="exact"/>
        <w:rPr>
          <w:ins w:id="478" w:author="Quan Wen" w:date="2017-06-10T22:07:00Z"/>
        </w:rPr>
      </w:pPr>
      <w:r w:rsidRPr="009E36A4">
        <w:br w:type="page"/>
      </w:r>
    </w:p>
    <w:p w14:paraId="5F8206E4" w14:textId="77777777" w:rsidR="005721E5" w:rsidRPr="009E36A4" w:rsidRDefault="005721E5" w:rsidP="00D06896">
      <w:pPr>
        <w:spacing w:line="360" w:lineRule="exact"/>
      </w:pPr>
    </w:p>
    <w:p w14:paraId="4F0EF4A7" w14:textId="2EB3F2DA" w:rsidR="00D06896" w:rsidRPr="009E36A4" w:rsidRDefault="00D06896" w:rsidP="005721E5">
      <w:pPr>
        <w:pStyle w:val="1"/>
        <w:spacing w:beforeLines="50" w:before="156" w:afterLines="50" w:after="156" w:line="360" w:lineRule="exact"/>
        <w:jc w:val="center"/>
        <w:rPr>
          <w:rFonts w:eastAsia="黑体" w:cs="Arial"/>
          <w:b w:val="0"/>
          <w:i w:val="0"/>
        </w:rPr>
      </w:pPr>
      <w:bookmarkStart w:id="479" w:name="_Toc484917507"/>
      <w:r w:rsidRPr="009E36A4">
        <w:rPr>
          <w:rFonts w:eastAsia="黑体"/>
          <w:b w:val="0"/>
          <w:i w:val="0"/>
        </w:rPr>
        <w:t>2</w:t>
      </w:r>
      <w:r w:rsidRPr="009E36A4">
        <w:rPr>
          <w:rFonts w:eastAsia="黑体" w:cs="Arial"/>
          <w:b w:val="0"/>
          <w:i w:val="0"/>
        </w:rPr>
        <w:t xml:space="preserve">  </w:t>
      </w:r>
      <w:r w:rsidR="000A16F1">
        <w:rPr>
          <w:rFonts w:eastAsia="黑体" w:cs="Arial" w:hint="eastAsia"/>
          <w:b w:val="0"/>
          <w:i w:val="0"/>
          <w:lang w:eastAsia="zh-CN"/>
        </w:rPr>
        <w:t>列车用</w:t>
      </w:r>
      <w:r w:rsidR="0087308B" w:rsidRPr="009E36A4">
        <w:rPr>
          <w:rFonts w:eastAsia="黑体"/>
          <w:b w:val="0"/>
          <w:i w:val="0"/>
          <w:lang w:eastAsia="zh-CN"/>
        </w:rPr>
        <w:t>CCBII</w:t>
      </w:r>
      <w:r w:rsidR="0087308B" w:rsidRPr="009E36A4">
        <w:rPr>
          <w:rFonts w:eastAsia="黑体" w:cs="Arial" w:hint="eastAsia"/>
          <w:b w:val="0"/>
          <w:i w:val="0"/>
          <w:lang w:eastAsia="zh-CN"/>
        </w:rPr>
        <w:t>制动</w:t>
      </w:r>
      <w:r w:rsidR="005274AD">
        <w:rPr>
          <w:rFonts w:eastAsia="黑体" w:cs="Arial" w:hint="eastAsia"/>
          <w:b w:val="0"/>
          <w:i w:val="0"/>
          <w:lang w:eastAsia="zh-CN"/>
        </w:rPr>
        <w:t>系统</w:t>
      </w:r>
      <w:r w:rsidR="005F39F4" w:rsidRPr="009E36A4">
        <w:rPr>
          <w:rFonts w:eastAsia="黑体" w:cs="Arial" w:hint="eastAsia"/>
          <w:b w:val="0"/>
          <w:i w:val="0"/>
          <w:lang w:eastAsia="zh-CN"/>
        </w:rPr>
        <w:t>工作</w:t>
      </w:r>
      <w:r w:rsidR="0087308B" w:rsidRPr="009E36A4">
        <w:rPr>
          <w:rFonts w:eastAsia="黑体" w:cs="Arial" w:hint="eastAsia"/>
          <w:b w:val="0"/>
          <w:i w:val="0"/>
          <w:lang w:eastAsia="zh-CN"/>
        </w:rPr>
        <w:t>原理</w:t>
      </w:r>
      <w:bookmarkEnd w:id="479"/>
    </w:p>
    <w:p w14:paraId="0BCC8CFA" w14:textId="27239DA8" w:rsidR="00D06896" w:rsidRPr="009E36A4" w:rsidRDefault="00D06896" w:rsidP="00D06896">
      <w:pPr>
        <w:pStyle w:val="2"/>
        <w:spacing w:beforeLines="50" w:before="156" w:afterLines="50" w:after="156" w:line="360" w:lineRule="exact"/>
        <w:rPr>
          <w:rFonts w:eastAsia="黑体" w:cs="Arial"/>
          <w:b w:val="0"/>
          <w:i w:val="0"/>
        </w:rPr>
      </w:pPr>
      <w:bookmarkStart w:id="480" w:name="_Toc261510876"/>
      <w:bookmarkStart w:id="481" w:name="_Toc484917508"/>
      <w:r w:rsidRPr="009E36A4">
        <w:rPr>
          <w:rFonts w:eastAsia="黑体"/>
          <w:b w:val="0"/>
          <w:i w:val="0"/>
        </w:rPr>
        <w:t>2.1</w:t>
      </w:r>
      <w:r w:rsidRPr="009E36A4">
        <w:rPr>
          <w:rFonts w:eastAsia="黑体" w:cs="Arial"/>
          <w:b w:val="0"/>
          <w:i w:val="0"/>
        </w:rPr>
        <w:t xml:space="preserve"> </w:t>
      </w:r>
      <w:bookmarkEnd w:id="480"/>
      <w:r w:rsidR="00A7443F" w:rsidRPr="009E36A4">
        <w:rPr>
          <w:rFonts w:eastAsia="黑体"/>
          <w:b w:val="0"/>
          <w:i w:val="0"/>
          <w:lang w:eastAsia="zh-CN"/>
        </w:rPr>
        <w:t>CCBII</w:t>
      </w:r>
      <w:r w:rsidR="00A7443F" w:rsidRPr="009E36A4">
        <w:rPr>
          <w:rFonts w:eastAsia="黑体" w:cs="Arial" w:hint="eastAsia"/>
          <w:b w:val="0"/>
          <w:i w:val="0"/>
          <w:lang w:eastAsia="zh-CN"/>
        </w:rPr>
        <w:t>制动</w:t>
      </w:r>
      <w:r w:rsidR="005274AD">
        <w:rPr>
          <w:rFonts w:eastAsia="黑体" w:cs="Arial" w:hint="eastAsia"/>
          <w:b w:val="0"/>
          <w:i w:val="0"/>
          <w:lang w:eastAsia="zh-CN"/>
        </w:rPr>
        <w:t>系统</w:t>
      </w:r>
      <w:r w:rsidR="003F2610" w:rsidRPr="009E36A4">
        <w:rPr>
          <w:rFonts w:eastAsia="黑体" w:cs="Arial" w:hint="eastAsia"/>
          <w:b w:val="0"/>
          <w:i w:val="0"/>
          <w:lang w:eastAsia="zh-CN"/>
        </w:rPr>
        <w:t>介绍</w:t>
      </w:r>
      <w:bookmarkEnd w:id="481"/>
    </w:p>
    <w:p w14:paraId="41491249" w14:textId="19083176" w:rsidR="00D06896" w:rsidRPr="009E36A4" w:rsidRDefault="00437CA1" w:rsidP="00294A5B">
      <w:pPr>
        <w:spacing w:line="360" w:lineRule="exact"/>
        <w:ind w:firstLineChars="200" w:firstLine="420"/>
        <w:rPr>
          <w:rFonts w:cs="宋体"/>
          <w:kern w:val="0"/>
          <w:lang w:bidi="ar"/>
        </w:rPr>
      </w:pPr>
      <w:r w:rsidRPr="009E36A4">
        <w:rPr>
          <w:rFonts w:cs="宋体"/>
          <w:kern w:val="0"/>
          <w:lang w:bidi="ar"/>
        </w:rPr>
        <w:t>为了提</w:t>
      </w:r>
      <w:hyperlink r:id="rId11" w:tgtFrame="http://bbs.railcn.net/_blank" w:history="1">
        <w:r w:rsidRPr="009E36A4">
          <w:rPr>
            <w:kern w:val="0"/>
            <w:lang w:bidi="ar"/>
          </w:rPr>
          <w:t>高铁</w:t>
        </w:r>
      </w:hyperlink>
      <w:r w:rsidRPr="009E36A4">
        <w:rPr>
          <w:rFonts w:cs="宋体"/>
          <w:kern w:val="0"/>
          <w:lang w:bidi="ar"/>
        </w:rPr>
        <w:t>路的运输能力，我国铁路近几年通过技术引进，技术合作一直在向高速、重载的方向发展。</w:t>
      </w:r>
      <w:r w:rsidRPr="009E36A4">
        <w:rPr>
          <w:kern w:val="0"/>
          <w:lang w:bidi="ar"/>
        </w:rPr>
        <w:t>CCBII</w:t>
      </w:r>
      <w:r w:rsidRPr="009E36A4">
        <w:rPr>
          <w:rFonts w:cs="宋体"/>
          <w:kern w:val="0"/>
          <w:lang w:bidi="ar"/>
        </w:rPr>
        <w:t>微机控制制动系统</w:t>
      </w:r>
      <w:r w:rsidR="006663F1" w:rsidRPr="009E36A4">
        <w:rPr>
          <w:rFonts w:cs="宋体" w:hint="eastAsia"/>
          <w:kern w:val="0"/>
          <w:lang w:bidi="ar"/>
        </w:rPr>
        <w:t>就是我国新引进的一套先进的微机控制制动系统</w:t>
      </w:r>
      <w:r w:rsidRPr="009E36A4">
        <w:rPr>
          <w:rFonts w:cs="宋体"/>
          <w:kern w:val="0"/>
          <w:lang w:bidi="ar"/>
        </w:rPr>
        <w:t>。本套制动系统是基</w:t>
      </w:r>
      <w:r w:rsidR="00217472" w:rsidRPr="009E36A4">
        <w:rPr>
          <w:rFonts w:cs="宋体"/>
          <w:kern w:val="0"/>
          <w:lang w:bidi="ar"/>
        </w:rPr>
        <w:t>于网络的电</w:t>
      </w:r>
      <w:r w:rsidR="00217472" w:rsidRPr="009E36A4">
        <w:rPr>
          <w:rFonts w:cs="宋体" w:hint="eastAsia"/>
          <w:kern w:val="0"/>
          <w:lang w:bidi="ar"/>
        </w:rPr>
        <w:t>控</w:t>
      </w:r>
      <w:r w:rsidRPr="009E36A4">
        <w:rPr>
          <w:rFonts w:cs="宋体"/>
          <w:kern w:val="0"/>
          <w:lang w:bidi="ar"/>
        </w:rPr>
        <w:t>空气制动系统，它是按照美国铁路协会标准以</w:t>
      </w:r>
      <w:r w:rsidRPr="009E36A4">
        <w:rPr>
          <w:rFonts w:cs="宋体"/>
          <w:kern w:val="0"/>
          <w:lang w:bidi="ar"/>
        </w:rPr>
        <w:t>26</w:t>
      </w:r>
      <w:r w:rsidR="005274AD">
        <w:rPr>
          <w:rFonts w:cs="宋体"/>
          <w:kern w:val="0"/>
          <w:lang w:bidi="ar"/>
        </w:rPr>
        <w:t>-</w:t>
      </w:r>
      <w:r w:rsidRPr="009E36A4">
        <w:rPr>
          <w:rFonts w:cs="宋体"/>
          <w:kern w:val="0"/>
          <w:lang w:bidi="ar"/>
        </w:rPr>
        <w:t>L</w:t>
      </w:r>
      <w:r w:rsidRPr="009E36A4">
        <w:rPr>
          <w:rFonts w:cs="宋体"/>
          <w:kern w:val="0"/>
          <w:lang w:bidi="ar"/>
        </w:rPr>
        <w:t>制动机为基础为干线客、货运机车的要求而设计的。</w:t>
      </w:r>
    </w:p>
    <w:p w14:paraId="2B4F4E97" w14:textId="6803C82B" w:rsidR="001B477A" w:rsidRDefault="00610F1E">
      <w:pPr>
        <w:ind w:firstLineChars="200" w:firstLine="420"/>
        <w:rPr>
          <w:ins w:id="482" w:author="Quan Wen" w:date="2017-06-10T22:12:00Z"/>
          <w:rFonts w:cs="宋体"/>
          <w:kern w:val="0"/>
          <w:lang w:bidi="ar"/>
        </w:rPr>
        <w:pPrChange w:id="483" w:author="Quan Wen" w:date="2017-06-10T22:06:00Z">
          <w:pPr>
            <w:spacing w:line="360" w:lineRule="exact"/>
            <w:ind w:firstLineChars="200" w:firstLine="420"/>
          </w:pPr>
        </w:pPrChange>
      </w:pPr>
      <w:r w:rsidRPr="009E36A4">
        <w:rPr>
          <w:rFonts w:cs="宋体"/>
          <w:kern w:val="0"/>
          <w:lang w:bidi="ar"/>
        </w:rPr>
        <w:t>该制动机的原创是德国产的</w:t>
      </w:r>
      <w:r w:rsidRPr="009E36A4">
        <w:rPr>
          <w:kern w:val="0"/>
          <w:lang w:bidi="ar"/>
        </w:rPr>
        <w:t>KLR</w:t>
      </w:r>
      <w:r w:rsidRPr="009E36A4">
        <w:rPr>
          <w:rFonts w:cs="宋体"/>
          <w:kern w:val="0"/>
          <w:lang w:bidi="ar"/>
        </w:rPr>
        <w:t>型制动机，后经美国加以改造，是目前世界上最先进的制动机，尤其适用于牵引重载列车的机车使用。</w:t>
      </w:r>
      <w:r w:rsidR="0075184B" w:rsidRPr="009E36A4">
        <w:rPr>
          <w:kern w:val="0"/>
          <w:lang w:bidi="ar"/>
        </w:rPr>
        <w:t>CCBII</w:t>
      </w:r>
      <w:r w:rsidRPr="009E36A4">
        <w:rPr>
          <w:rFonts w:cs="宋体"/>
          <w:kern w:val="0"/>
          <w:lang w:bidi="ar"/>
        </w:rPr>
        <w:t>制动系统是第二代微机控制制动系统，为在干线客运和货运机车上使用而设计。该制动系统将</w:t>
      </w:r>
      <w:r w:rsidRPr="009E36A4">
        <w:rPr>
          <w:kern w:val="0"/>
          <w:lang w:bidi="ar"/>
        </w:rPr>
        <w:t>26L</w:t>
      </w:r>
      <w:r w:rsidRPr="009E36A4">
        <w:rPr>
          <w:rFonts w:cs="宋体"/>
          <w:kern w:val="0"/>
          <w:lang w:bidi="ar"/>
        </w:rPr>
        <w:t>型制动机和电子空气制动设备兼容。</w:t>
      </w:r>
      <w:r w:rsidR="0075184B" w:rsidRPr="009E36A4">
        <w:rPr>
          <w:rFonts w:cs="宋体" w:hint="eastAsia"/>
          <w:kern w:val="0"/>
          <w:lang w:bidi="ar"/>
        </w:rPr>
        <w:t>CCBII</w:t>
      </w:r>
      <w:r w:rsidRPr="009E36A4">
        <w:rPr>
          <w:rFonts w:cs="宋体"/>
          <w:kern w:val="0"/>
          <w:lang w:bidi="ar"/>
        </w:rPr>
        <w:t>制动系统是基于微处理器的电空</w:t>
      </w:r>
      <w:r w:rsidR="001B477A" w:rsidRPr="009E36A4">
        <w:rPr>
          <w:rFonts w:cs="宋体"/>
          <w:kern w:val="0"/>
          <w:lang w:bidi="ar"/>
        </w:rPr>
        <w:t>制动控制系统，除了紧急制动作用的开始，所有逻辑是微机控制的</w:t>
      </w:r>
      <w:r w:rsidR="00AD2ED5" w:rsidRPr="009E36A4">
        <w:rPr>
          <w:rFonts w:cs="宋体" w:hint="eastAsia"/>
          <w:kern w:val="0"/>
          <w:lang w:bidi="ar"/>
        </w:rPr>
        <w:t>。</w:t>
      </w:r>
    </w:p>
    <w:p w14:paraId="742310D4" w14:textId="77777777" w:rsidR="00050501" w:rsidRDefault="00050501">
      <w:pPr>
        <w:ind w:firstLineChars="200" w:firstLine="420"/>
        <w:rPr>
          <w:ins w:id="484" w:author="Quan Wen" w:date="2017-06-10T22:06:00Z"/>
          <w:rFonts w:cs="宋体" w:hint="eastAsia"/>
          <w:kern w:val="0"/>
          <w:lang w:bidi="ar"/>
        </w:rPr>
        <w:pPrChange w:id="485" w:author="Quan Wen" w:date="2017-06-10T22:06:00Z">
          <w:pPr>
            <w:spacing w:line="360" w:lineRule="exact"/>
            <w:ind w:firstLineChars="200" w:firstLine="420"/>
          </w:pPr>
        </w:pPrChange>
      </w:pPr>
    </w:p>
    <w:p w14:paraId="5FD6EE66" w14:textId="5B2FD262" w:rsidR="00786486" w:rsidRDefault="005721E5" w:rsidP="00050501">
      <w:pPr>
        <w:ind w:firstLineChars="200" w:firstLine="420"/>
        <w:rPr>
          <w:ins w:id="486" w:author="Quan Wen" w:date="2017-06-10T21:06:00Z"/>
          <w:rFonts w:cs="宋体"/>
          <w:kern w:val="0"/>
          <w:lang w:bidi="ar"/>
        </w:rPr>
        <w:pPrChange w:id="487" w:author="Quan Wen" w:date="2017-06-10T22:12:00Z">
          <w:pPr>
            <w:spacing w:line="360" w:lineRule="exact"/>
            <w:ind w:firstLineChars="200" w:firstLine="420"/>
          </w:pPr>
        </w:pPrChange>
      </w:pPr>
      <w:ins w:id="488" w:author="Quan Wen" w:date="2017-06-10T22:06:00Z">
        <w:r>
          <w:rPr>
            <w:rFonts w:cs="宋体" w:hint="eastAsia"/>
            <w:noProof/>
            <w:kern w:val="0"/>
            <w:lang w:bidi="ar"/>
          </w:rPr>
          <w:drawing>
            <wp:inline distT="0" distB="0" distL="0" distR="0" wp14:anchorId="54A6DB88" wp14:editId="2040D9C2">
              <wp:extent cx="5000625" cy="345376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BII.png"/>
                      <pic:cNvPicPr/>
                    </pic:nvPicPr>
                    <pic:blipFill>
                      <a:blip r:embed="rId12">
                        <a:extLst>
                          <a:ext uri="{28A0092B-C50C-407E-A947-70E740481C1C}">
                            <a14:useLocalDpi xmlns:a14="http://schemas.microsoft.com/office/drawing/2010/main" val="0"/>
                          </a:ext>
                        </a:extLst>
                      </a:blip>
                      <a:stretch>
                        <a:fillRect/>
                      </a:stretch>
                    </pic:blipFill>
                    <pic:spPr>
                      <a:xfrm>
                        <a:off x="0" y="0"/>
                        <a:ext cx="5000625" cy="3453765"/>
                      </a:xfrm>
                      <a:prstGeom prst="rect">
                        <a:avLst/>
                      </a:prstGeom>
                    </pic:spPr>
                  </pic:pic>
                </a:graphicData>
              </a:graphic>
            </wp:inline>
          </w:drawing>
        </w:r>
      </w:ins>
    </w:p>
    <w:p w14:paraId="56345F4A" w14:textId="1D687372" w:rsidR="00351C9B" w:rsidRPr="000A07E8" w:rsidRDefault="009A157E" w:rsidP="000A07E8">
      <w:pPr>
        <w:spacing w:line="360" w:lineRule="exact"/>
        <w:ind w:firstLineChars="200" w:firstLine="360"/>
        <w:jc w:val="center"/>
        <w:rPr>
          <w:rFonts w:eastAsia="黑体"/>
          <w:sz w:val="18"/>
          <w:szCs w:val="18"/>
        </w:rPr>
      </w:pPr>
      <w:r w:rsidRPr="000A07E8">
        <w:rPr>
          <w:rFonts w:eastAsia="黑体" w:hint="eastAsia"/>
          <w:sz w:val="18"/>
          <w:szCs w:val="18"/>
        </w:rPr>
        <w:t>图</w:t>
      </w:r>
      <w:r w:rsidRPr="000A07E8">
        <w:rPr>
          <w:rFonts w:eastAsia="黑体" w:hint="eastAsia"/>
          <w:sz w:val="18"/>
          <w:szCs w:val="18"/>
        </w:rPr>
        <w:t>2.1</w:t>
      </w:r>
      <w:r w:rsidRPr="000A07E8">
        <w:rPr>
          <w:rFonts w:eastAsia="黑体"/>
          <w:sz w:val="18"/>
          <w:szCs w:val="18"/>
        </w:rPr>
        <w:t xml:space="preserve"> </w:t>
      </w:r>
      <w:r w:rsidRPr="000A07E8">
        <w:rPr>
          <w:rFonts w:eastAsia="黑体" w:hint="eastAsia"/>
          <w:sz w:val="18"/>
          <w:szCs w:val="18"/>
        </w:rPr>
        <w:t>CCBII</w:t>
      </w:r>
      <w:r w:rsidRPr="000A07E8">
        <w:rPr>
          <w:rFonts w:eastAsia="黑体" w:hint="eastAsia"/>
          <w:sz w:val="18"/>
          <w:szCs w:val="18"/>
        </w:rPr>
        <w:t>制动系统模块图</w:t>
      </w:r>
    </w:p>
    <w:p w14:paraId="4B21A4DF" w14:textId="77777777" w:rsidR="009A157E" w:rsidRPr="009E36A4" w:rsidRDefault="009A157E" w:rsidP="000A07E8">
      <w:pPr>
        <w:spacing w:line="360" w:lineRule="exact"/>
        <w:ind w:firstLineChars="200" w:firstLine="420"/>
        <w:jc w:val="center"/>
        <w:rPr>
          <w:rFonts w:cs="宋体"/>
          <w:kern w:val="0"/>
          <w:lang w:bidi="ar"/>
        </w:rPr>
      </w:pPr>
    </w:p>
    <w:p w14:paraId="0A2B49A8" w14:textId="7685E8BB" w:rsidR="00A30000" w:rsidRDefault="005874DB">
      <w:pPr>
        <w:spacing w:line="360" w:lineRule="exact"/>
        <w:ind w:firstLineChars="200" w:firstLine="420"/>
        <w:rPr>
          <w:ins w:id="489" w:author="Quan Wen" w:date="2017-06-10T21:25:00Z"/>
          <w:kern w:val="0"/>
          <w:lang w:bidi="ar"/>
        </w:rPr>
        <w:pPrChange w:id="490" w:author="Quan Wen" w:date="2017-06-10T21:16:00Z">
          <w:pPr>
            <w:jc w:val="center"/>
          </w:pPr>
        </w:pPrChange>
      </w:pPr>
      <w:r>
        <w:rPr>
          <w:rFonts w:hint="eastAsia"/>
          <w:kern w:val="0"/>
          <w:lang w:bidi="ar"/>
        </w:rPr>
        <w:t>由图</w:t>
      </w:r>
      <w:r>
        <w:rPr>
          <w:rFonts w:hint="eastAsia"/>
          <w:kern w:val="0"/>
          <w:lang w:bidi="ar"/>
        </w:rPr>
        <w:t>2.1</w:t>
      </w:r>
      <w:r>
        <w:rPr>
          <w:rFonts w:hint="eastAsia"/>
          <w:kern w:val="0"/>
          <w:lang w:bidi="ar"/>
        </w:rPr>
        <w:t>可知，</w:t>
      </w:r>
      <w:r w:rsidR="006B49CC" w:rsidRPr="009E36A4">
        <w:rPr>
          <w:kern w:val="0"/>
          <w:lang w:bidi="ar"/>
        </w:rPr>
        <w:t>CCBII</w:t>
      </w:r>
      <w:r w:rsidR="006B49CC" w:rsidRPr="009E36A4">
        <w:rPr>
          <w:rFonts w:cs="宋体" w:hint="eastAsia"/>
          <w:kern w:val="0"/>
          <w:lang w:bidi="ar"/>
        </w:rPr>
        <w:t>制动</w:t>
      </w:r>
      <w:r w:rsidR="000B33F7">
        <w:rPr>
          <w:rFonts w:cs="宋体" w:hint="eastAsia"/>
          <w:kern w:val="0"/>
          <w:lang w:bidi="ar"/>
        </w:rPr>
        <w:t>控制系统</w:t>
      </w:r>
      <w:r w:rsidR="00E73681" w:rsidRPr="009E36A4">
        <w:rPr>
          <w:rFonts w:cs="宋体" w:hint="eastAsia"/>
          <w:kern w:val="0"/>
          <w:lang w:bidi="ar"/>
        </w:rPr>
        <w:t>共有五个部件，</w:t>
      </w:r>
      <w:r w:rsidR="00F533EC">
        <w:rPr>
          <w:rFonts w:cs="宋体" w:hint="eastAsia"/>
          <w:kern w:val="0"/>
          <w:lang w:bidi="ar"/>
        </w:rPr>
        <w:t>分别为</w:t>
      </w:r>
      <w:r w:rsidR="00E73681" w:rsidRPr="009E36A4">
        <w:rPr>
          <w:rFonts w:cs="宋体" w:hint="eastAsia"/>
          <w:kern w:val="0"/>
          <w:lang w:bidi="ar"/>
        </w:rPr>
        <w:t>：电空制动</w:t>
      </w:r>
      <w:r w:rsidR="00B02B28" w:rsidRPr="009E36A4">
        <w:rPr>
          <w:rFonts w:cs="宋体" w:hint="eastAsia"/>
          <w:kern w:val="0"/>
          <w:lang w:bidi="ar"/>
        </w:rPr>
        <w:t>单元（</w:t>
      </w:r>
      <w:r w:rsidR="00B02B28" w:rsidRPr="009E36A4">
        <w:rPr>
          <w:kern w:val="0"/>
          <w:lang w:bidi="ar"/>
        </w:rPr>
        <w:t>Electro-Pneumatic Control Unit</w:t>
      </w:r>
      <w:r w:rsidR="00B02B28" w:rsidRPr="009E36A4">
        <w:rPr>
          <w:rFonts w:hint="eastAsia"/>
          <w:kern w:val="0"/>
          <w:lang w:bidi="ar"/>
        </w:rPr>
        <w:t>，简称</w:t>
      </w:r>
      <w:r w:rsidR="00B02B28" w:rsidRPr="009E36A4">
        <w:rPr>
          <w:rFonts w:hint="eastAsia"/>
          <w:kern w:val="0"/>
          <w:lang w:bidi="ar"/>
        </w:rPr>
        <w:t>EPCU</w:t>
      </w:r>
      <w:r w:rsidR="00B02B28" w:rsidRPr="009E36A4">
        <w:rPr>
          <w:rFonts w:hint="eastAsia"/>
          <w:kern w:val="0"/>
          <w:lang w:bidi="ar"/>
        </w:rPr>
        <w:t>）、中央处理模块（</w:t>
      </w:r>
      <w:r w:rsidR="00B02B28" w:rsidRPr="009E36A4">
        <w:rPr>
          <w:rFonts w:hint="eastAsia"/>
          <w:kern w:val="0"/>
          <w:lang w:bidi="ar"/>
        </w:rPr>
        <w:t>Integrated Processor Module</w:t>
      </w:r>
      <w:r w:rsidR="00B02B28" w:rsidRPr="009E36A4">
        <w:rPr>
          <w:rFonts w:hint="eastAsia"/>
          <w:kern w:val="0"/>
          <w:lang w:bidi="ar"/>
        </w:rPr>
        <w:t>，简称</w:t>
      </w:r>
      <w:r w:rsidR="00B02B28" w:rsidRPr="009E36A4">
        <w:rPr>
          <w:rFonts w:hint="eastAsia"/>
          <w:kern w:val="0"/>
          <w:lang w:bidi="ar"/>
        </w:rPr>
        <w:t>IPM</w:t>
      </w:r>
      <w:r w:rsidR="00B02B28" w:rsidRPr="009E36A4">
        <w:rPr>
          <w:rFonts w:hint="eastAsia"/>
          <w:kern w:val="0"/>
          <w:lang w:bidi="ar"/>
        </w:rPr>
        <w:t>）、</w:t>
      </w:r>
      <w:r w:rsidR="000F7FD3" w:rsidRPr="009E36A4">
        <w:rPr>
          <w:rFonts w:hint="eastAsia"/>
          <w:kern w:val="0"/>
          <w:lang w:bidi="ar"/>
        </w:rPr>
        <w:t>电子制动阀（</w:t>
      </w:r>
      <w:r w:rsidR="000F7FD3" w:rsidRPr="009E36A4">
        <w:rPr>
          <w:rFonts w:hint="eastAsia"/>
          <w:kern w:val="0"/>
          <w:lang w:bidi="ar"/>
        </w:rPr>
        <w:t>Electronic</w:t>
      </w:r>
      <w:r w:rsidR="000F7FD3" w:rsidRPr="009E36A4">
        <w:rPr>
          <w:kern w:val="0"/>
          <w:lang w:bidi="ar"/>
        </w:rPr>
        <w:t xml:space="preserve"> </w:t>
      </w:r>
      <w:r w:rsidR="000F7FD3" w:rsidRPr="009E36A4">
        <w:rPr>
          <w:rFonts w:hint="eastAsia"/>
          <w:kern w:val="0"/>
          <w:lang w:bidi="ar"/>
        </w:rPr>
        <w:t>Brake</w:t>
      </w:r>
      <w:r w:rsidR="000F7FD3" w:rsidRPr="009E36A4">
        <w:rPr>
          <w:kern w:val="0"/>
          <w:lang w:bidi="ar"/>
        </w:rPr>
        <w:t xml:space="preserve"> </w:t>
      </w:r>
      <w:r w:rsidR="000F7FD3" w:rsidRPr="009E36A4">
        <w:rPr>
          <w:rFonts w:hint="eastAsia"/>
          <w:kern w:val="0"/>
          <w:lang w:bidi="ar"/>
        </w:rPr>
        <w:t>Valve</w:t>
      </w:r>
      <w:r w:rsidR="000F7FD3" w:rsidRPr="009E36A4">
        <w:rPr>
          <w:rFonts w:hint="eastAsia"/>
          <w:kern w:val="0"/>
          <w:lang w:bidi="ar"/>
        </w:rPr>
        <w:t>，简称</w:t>
      </w:r>
      <w:r w:rsidR="000F7FD3" w:rsidRPr="009E36A4">
        <w:rPr>
          <w:rFonts w:hint="eastAsia"/>
          <w:kern w:val="0"/>
          <w:lang w:bidi="ar"/>
        </w:rPr>
        <w:t>EBV</w:t>
      </w:r>
      <w:r w:rsidR="000F7FD3" w:rsidRPr="009E36A4">
        <w:rPr>
          <w:rFonts w:hint="eastAsia"/>
          <w:kern w:val="0"/>
          <w:lang w:bidi="ar"/>
        </w:rPr>
        <w:t>）、</w:t>
      </w:r>
      <w:r w:rsidR="007904AA" w:rsidRPr="009E36A4">
        <w:rPr>
          <w:rFonts w:hint="eastAsia"/>
          <w:kern w:val="0"/>
          <w:lang w:bidi="ar"/>
        </w:rPr>
        <w:t>继电器中继模块（</w:t>
      </w:r>
      <w:r w:rsidR="007904AA" w:rsidRPr="009E36A4">
        <w:rPr>
          <w:rFonts w:hint="eastAsia"/>
          <w:kern w:val="0"/>
          <w:lang w:bidi="ar"/>
        </w:rPr>
        <w:t>Relay</w:t>
      </w:r>
      <w:r w:rsidR="007904AA" w:rsidRPr="009E36A4">
        <w:rPr>
          <w:kern w:val="0"/>
          <w:lang w:bidi="ar"/>
        </w:rPr>
        <w:t xml:space="preserve"> </w:t>
      </w:r>
      <w:r w:rsidR="007904AA" w:rsidRPr="009E36A4">
        <w:rPr>
          <w:rFonts w:hint="eastAsia"/>
          <w:kern w:val="0"/>
          <w:lang w:bidi="ar"/>
        </w:rPr>
        <w:t>Interface</w:t>
      </w:r>
      <w:r w:rsidR="007904AA" w:rsidRPr="009E36A4">
        <w:rPr>
          <w:kern w:val="0"/>
          <w:lang w:bidi="ar"/>
        </w:rPr>
        <w:t xml:space="preserve"> </w:t>
      </w:r>
      <w:r w:rsidR="007904AA" w:rsidRPr="009E36A4">
        <w:rPr>
          <w:rFonts w:hint="eastAsia"/>
          <w:kern w:val="0"/>
          <w:lang w:bidi="ar"/>
        </w:rPr>
        <w:t>Module</w:t>
      </w:r>
      <w:r w:rsidR="007904AA" w:rsidRPr="009E36A4">
        <w:rPr>
          <w:rFonts w:hint="eastAsia"/>
          <w:kern w:val="0"/>
          <w:lang w:bidi="ar"/>
        </w:rPr>
        <w:t>，简称</w:t>
      </w:r>
      <w:r w:rsidR="007904AA" w:rsidRPr="009E36A4">
        <w:rPr>
          <w:rFonts w:hint="eastAsia"/>
          <w:kern w:val="0"/>
          <w:lang w:bidi="ar"/>
        </w:rPr>
        <w:t>RIM</w:t>
      </w:r>
      <w:r w:rsidR="007904AA" w:rsidRPr="009E36A4">
        <w:rPr>
          <w:rFonts w:hint="eastAsia"/>
          <w:kern w:val="0"/>
          <w:lang w:bidi="ar"/>
        </w:rPr>
        <w:t>）</w:t>
      </w:r>
      <w:r w:rsidR="00E822D1" w:rsidRPr="009E36A4">
        <w:rPr>
          <w:rFonts w:hint="eastAsia"/>
          <w:kern w:val="0"/>
          <w:lang w:bidi="ar"/>
        </w:rPr>
        <w:t>和</w:t>
      </w:r>
      <w:r w:rsidR="00010EA8" w:rsidRPr="009E36A4">
        <w:rPr>
          <w:rFonts w:hint="eastAsia"/>
          <w:kern w:val="0"/>
          <w:lang w:bidi="ar"/>
        </w:rPr>
        <w:t>机车司机显示模块（</w:t>
      </w:r>
      <w:r w:rsidR="00010EA8" w:rsidRPr="009E36A4">
        <w:rPr>
          <w:rFonts w:hint="eastAsia"/>
          <w:kern w:val="0"/>
          <w:lang w:bidi="ar"/>
        </w:rPr>
        <w:t>Locomotive</w:t>
      </w:r>
      <w:r w:rsidR="00010EA8" w:rsidRPr="009E36A4">
        <w:rPr>
          <w:kern w:val="0"/>
          <w:lang w:bidi="ar"/>
        </w:rPr>
        <w:t xml:space="preserve"> </w:t>
      </w:r>
      <w:r w:rsidR="00010EA8" w:rsidRPr="009E36A4">
        <w:rPr>
          <w:rFonts w:hint="eastAsia"/>
          <w:kern w:val="0"/>
          <w:lang w:bidi="ar"/>
        </w:rPr>
        <w:t>Cab</w:t>
      </w:r>
      <w:r w:rsidR="00010EA8" w:rsidRPr="009E36A4">
        <w:rPr>
          <w:kern w:val="0"/>
          <w:lang w:bidi="ar"/>
        </w:rPr>
        <w:t xml:space="preserve"> </w:t>
      </w:r>
      <w:r w:rsidR="00010EA8" w:rsidRPr="009E36A4">
        <w:rPr>
          <w:rFonts w:hint="eastAsia"/>
          <w:kern w:val="0"/>
          <w:lang w:bidi="ar"/>
        </w:rPr>
        <w:t>Display</w:t>
      </w:r>
      <w:r w:rsidR="00010EA8" w:rsidRPr="009E36A4">
        <w:rPr>
          <w:kern w:val="0"/>
          <w:lang w:bidi="ar"/>
        </w:rPr>
        <w:t xml:space="preserve"> </w:t>
      </w:r>
      <w:r w:rsidR="00010EA8" w:rsidRPr="009E36A4">
        <w:rPr>
          <w:rFonts w:hint="eastAsia"/>
          <w:kern w:val="0"/>
          <w:lang w:bidi="ar"/>
        </w:rPr>
        <w:t>Module</w:t>
      </w:r>
      <w:r w:rsidR="00010EA8" w:rsidRPr="009E36A4">
        <w:rPr>
          <w:rFonts w:hint="eastAsia"/>
          <w:kern w:val="0"/>
          <w:lang w:bidi="ar"/>
        </w:rPr>
        <w:t>，简称</w:t>
      </w:r>
      <w:r w:rsidR="00010EA8" w:rsidRPr="009E36A4">
        <w:rPr>
          <w:rFonts w:hint="eastAsia"/>
          <w:kern w:val="0"/>
          <w:lang w:bidi="ar"/>
        </w:rPr>
        <w:t>LCDM</w:t>
      </w:r>
      <w:r w:rsidR="00010EA8" w:rsidRPr="009E36A4">
        <w:rPr>
          <w:rFonts w:hint="eastAsia"/>
          <w:kern w:val="0"/>
          <w:lang w:bidi="ar"/>
        </w:rPr>
        <w:t>）。</w:t>
      </w:r>
      <w:r w:rsidR="009608D3" w:rsidRPr="009E36A4">
        <w:rPr>
          <w:rFonts w:hint="eastAsia"/>
          <w:kern w:val="0"/>
          <w:lang w:bidi="ar"/>
        </w:rPr>
        <w:t>而电气控制单元</w:t>
      </w:r>
      <w:r w:rsidR="009608D3" w:rsidRPr="009E36A4">
        <w:rPr>
          <w:rFonts w:hint="eastAsia"/>
          <w:kern w:val="0"/>
          <w:lang w:bidi="ar"/>
        </w:rPr>
        <w:t>EPCU</w:t>
      </w:r>
      <w:r w:rsidR="009608D3" w:rsidRPr="009E36A4">
        <w:rPr>
          <w:rFonts w:hint="eastAsia"/>
          <w:kern w:val="0"/>
          <w:lang w:bidi="ar"/>
        </w:rPr>
        <w:t>、</w:t>
      </w:r>
      <w:r w:rsidR="00542FB2" w:rsidRPr="009E36A4">
        <w:rPr>
          <w:rFonts w:hint="eastAsia"/>
          <w:kern w:val="0"/>
          <w:lang w:bidi="ar"/>
        </w:rPr>
        <w:t>中央处理模块</w:t>
      </w:r>
      <w:r w:rsidR="00542FB2" w:rsidRPr="009E36A4">
        <w:rPr>
          <w:rFonts w:hint="eastAsia"/>
          <w:kern w:val="0"/>
          <w:lang w:bidi="ar"/>
        </w:rPr>
        <w:t>IPM</w:t>
      </w:r>
      <w:r w:rsidR="00542FB2" w:rsidRPr="009E36A4">
        <w:rPr>
          <w:rFonts w:hint="eastAsia"/>
          <w:kern w:val="0"/>
          <w:lang w:bidi="ar"/>
        </w:rPr>
        <w:t>和电子制动阀</w:t>
      </w:r>
      <w:r w:rsidR="00542FB2" w:rsidRPr="009E36A4">
        <w:rPr>
          <w:rFonts w:hint="eastAsia"/>
          <w:kern w:val="0"/>
          <w:lang w:bidi="ar"/>
        </w:rPr>
        <w:t>EBV</w:t>
      </w:r>
      <w:r w:rsidR="00542FB2" w:rsidRPr="009E36A4">
        <w:rPr>
          <w:rFonts w:hint="eastAsia"/>
          <w:kern w:val="0"/>
          <w:lang w:bidi="ar"/>
        </w:rPr>
        <w:t>是</w:t>
      </w:r>
      <w:r w:rsidR="00542FB2" w:rsidRPr="009E36A4">
        <w:rPr>
          <w:rFonts w:hint="eastAsia"/>
          <w:kern w:val="0"/>
          <w:lang w:bidi="ar"/>
        </w:rPr>
        <w:t>CCBII</w:t>
      </w:r>
      <w:r w:rsidR="00542FB2" w:rsidRPr="009E36A4">
        <w:rPr>
          <w:rFonts w:hint="eastAsia"/>
          <w:kern w:val="0"/>
          <w:lang w:bidi="ar"/>
        </w:rPr>
        <w:t>制动机的网络模块，</w:t>
      </w:r>
      <w:r w:rsidR="00542FB2" w:rsidRPr="009E36A4">
        <w:rPr>
          <w:rFonts w:hint="eastAsia"/>
          <w:kern w:val="0"/>
          <w:lang w:bidi="ar"/>
        </w:rPr>
        <w:lastRenderedPageBreak/>
        <w:t>也是制动系统的主要模块</w:t>
      </w:r>
      <w:r w:rsidR="0034168A" w:rsidRPr="009E36A4">
        <w:rPr>
          <w:rFonts w:hint="eastAsia"/>
          <w:kern w:val="0"/>
          <w:vertAlign w:val="superscript"/>
          <w:lang w:bidi="ar"/>
        </w:rPr>
        <w:t>[5-6]</w:t>
      </w:r>
      <w:r w:rsidR="00542FB2" w:rsidRPr="009E36A4">
        <w:rPr>
          <w:rFonts w:hint="eastAsia"/>
          <w:kern w:val="0"/>
          <w:lang w:bidi="ar"/>
        </w:rPr>
        <w:t>。</w:t>
      </w:r>
      <w:ins w:id="491" w:author="Quan Wen" w:date="2017-06-10T21:25:00Z">
        <w:r w:rsidR="00A431BF">
          <w:rPr>
            <w:rFonts w:hint="eastAsia"/>
            <w:kern w:val="0"/>
            <w:lang w:bidi="ar"/>
          </w:rPr>
          <w:t>下面分模块进行介绍。</w:t>
        </w:r>
      </w:ins>
    </w:p>
    <w:p w14:paraId="0A3E54CF" w14:textId="6487A4BD" w:rsidR="00AA39D3" w:rsidRPr="009D30FA" w:rsidRDefault="00AA39D3">
      <w:pPr>
        <w:pStyle w:val="3"/>
        <w:spacing w:beforeLines="50" w:before="156" w:afterLines="50" w:after="156" w:line="360" w:lineRule="exact"/>
        <w:ind w:firstLine="420"/>
        <w:rPr>
          <w:sz w:val="21"/>
          <w:szCs w:val="21"/>
          <w:rPrChange w:id="492" w:author="Quan Wen" w:date="2017-06-10T21:25:00Z">
            <w:rPr>
              <w:rFonts w:eastAsia="黑体"/>
              <w:sz w:val="18"/>
              <w:szCs w:val="18"/>
            </w:rPr>
          </w:rPrChange>
        </w:rPr>
        <w:pPrChange w:id="493" w:author="Quan Wen" w:date="2017-06-10T21:25:00Z">
          <w:pPr>
            <w:jc w:val="center"/>
          </w:pPr>
        </w:pPrChange>
      </w:pPr>
      <w:bookmarkStart w:id="494" w:name="_Toc484917509"/>
      <w:ins w:id="495" w:author="Quan Wen" w:date="2017-06-10T21:25:00Z">
        <w:r w:rsidRPr="009D30FA">
          <w:rPr>
            <w:rFonts w:ascii="Times New Roman" w:hAnsi="Times New Roman"/>
            <w:b w:val="0"/>
            <w:sz w:val="21"/>
            <w:szCs w:val="21"/>
            <w:rPrChange w:id="496" w:author="Quan Wen" w:date="2017-06-10T21:25:00Z">
              <w:rPr>
                <w:b/>
                <w:bCs/>
                <w:kern w:val="0"/>
                <w:lang w:bidi="ar"/>
              </w:rPr>
            </w:rPrChange>
          </w:rPr>
          <w:t>2.1.1 LCDM</w:t>
        </w:r>
        <w:r w:rsidR="009D30FA" w:rsidRPr="009D30FA">
          <w:rPr>
            <w:rFonts w:ascii="Times New Roman" w:hAnsi="Times New Roman" w:hint="eastAsia"/>
            <w:b w:val="0"/>
            <w:sz w:val="21"/>
            <w:szCs w:val="21"/>
            <w:rPrChange w:id="497" w:author="Quan Wen" w:date="2017-06-10T21:25:00Z">
              <w:rPr>
                <w:rFonts w:hint="eastAsia"/>
                <w:b/>
                <w:bCs/>
                <w:kern w:val="0"/>
                <w:lang w:bidi="ar"/>
              </w:rPr>
            </w:rPrChange>
          </w:rPr>
          <w:t>机车司机显示模块</w:t>
        </w:r>
      </w:ins>
      <w:bookmarkEnd w:id="494"/>
    </w:p>
    <w:p w14:paraId="0F4A0681" w14:textId="77777777" w:rsidR="009B6619" w:rsidRDefault="00F57317" w:rsidP="009B6619">
      <w:pPr>
        <w:ind w:firstLineChars="200" w:firstLine="420"/>
        <w:rPr>
          <w:ins w:id="498" w:author="Quan Wen" w:date="2017-06-10T22:13:00Z"/>
          <w:kern w:val="0"/>
          <w:lang w:bidi="ar"/>
        </w:rPr>
        <w:pPrChange w:id="499" w:author="Quan Wen" w:date="2017-06-10T22:13:00Z">
          <w:pPr>
            <w:spacing w:line="360" w:lineRule="exact"/>
            <w:ind w:firstLineChars="200" w:firstLine="420"/>
          </w:pPr>
        </w:pPrChange>
      </w:pPr>
      <w:r w:rsidRPr="009E36A4">
        <w:rPr>
          <w:rFonts w:hint="eastAsia"/>
          <w:kern w:val="0"/>
          <w:lang w:bidi="ar"/>
        </w:rPr>
        <w:t>机车司机显示模块</w:t>
      </w:r>
      <w:r w:rsidRPr="009E36A4">
        <w:rPr>
          <w:rFonts w:hint="eastAsia"/>
          <w:kern w:val="0"/>
          <w:lang w:bidi="ar"/>
        </w:rPr>
        <w:t>LCDM</w:t>
      </w:r>
      <w:r w:rsidRPr="009E36A4">
        <w:rPr>
          <w:rFonts w:hint="eastAsia"/>
          <w:kern w:val="0"/>
          <w:lang w:bidi="ar"/>
        </w:rPr>
        <w:t>是列车制动系统的主要显示和操作系统，</w:t>
      </w:r>
      <w:r w:rsidR="00355CE4" w:rsidRPr="009E36A4">
        <w:rPr>
          <w:rFonts w:hint="eastAsia"/>
          <w:kern w:val="0"/>
          <w:lang w:bidi="ar"/>
        </w:rPr>
        <w:t>通过功能键司机可以通过</w:t>
      </w:r>
      <w:r w:rsidR="00355CE4" w:rsidRPr="009E36A4">
        <w:rPr>
          <w:rFonts w:hint="eastAsia"/>
          <w:kern w:val="0"/>
          <w:lang w:bidi="ar"/>
        </w:rPr>
        <w:t>LCDM</w:t>
      </w:r>
      <w:r w:rsidR="00355CE4" w:rsidRPr="009E36A4">
        <w:rPr>
          <w:rFonts w:hint="eastAsia"/>
          <w:kern w:val="0"/>
          <w:lang w:bidi="ar"/>
        </w:rPr>
        <w:t>远程激活电子制动阀模块</w:t>
      </w:r>
      <w:r w:rsidR="00355CE4" w:rsidRPr="009E36A4">
        <w:rPr>
          <w:rFonts w:hint="eastAsia"/>
          <w:kern w:val="0"/>
          <w:lang w:bidi="ar"/>
        </w:rPr>
        <w:t>EBV</w:t>
      </w:r>
      <w:r w:rsidR="00355CE4" w:rsidRPr="009E36A4">
        <w:rPr>
          <w:rFonts w:hint="eastAsia"/>
          <w:kern w:val="0"/>
          <w:lang w:bidi="ar"/>
        </w:rPr>
        <w:t>，</w:t>
      </w:r>
      <w:r w:rsidR="00875DCE" w:rsidRPr="009E36A4">
        <w:rPr>
          <w:rFonts w:hint="eastAsia"/>
          <w:kern w:val="0"/>
          <w:lang w:bidi="ar"/>
        </w:rPr>
        <w:t>同时司机也能通过</w:t>
      </w:r>
      <w:r w:rsidR="008C5AE3" w:rsidRPr="009E36A4">
        <w:rPr>
          <w:rFonts w:hint="eastAsia"/>
          <w:kern w:val="0"/>
          <w:lang w:bidi="ar"/>
        </w:rPr>
        <w:t>显示模块</w:t>
      </w:r>
      <w:r w:rsidR="008C5AE3" w:rsidRPr="009E36A4">
        <w:rPr>
          <w:rFonts w:hint="eastAsia"/>
          <w:kern w:val="0"/>
          <w:lang w:bidi="ar"/>
        </w:rPr>
        <w:t>LCDM</w:t>
      </w:r>
      <w:r w:rsidR="008C5AE3" w:rsidRPr="009E36A4">
        <w:rPr>
          <w:rFonts w:hint="eastAsia"/>
          <w:kern w:val="0"/>
          <w:lang w:bidi="ar"/>
        </w:rPr>
        <w:t>实时显示列车制动系统各模块工作情况及均衡风缸和列车制动管的压力信息等。</w:t>
      </w:r>
    </w:p>
    <w:p w14:paraId="5D9F1C08" w14:textId="77777777" w:rsidR="009B6619" w:rsidRDefault="009B6619" w:rsidP="009B6619">
      <w:pPr>
        <w:ind w:firstLineChars="200" w:firstLine="420"/>
        <w:rPr>
          <w:ins w:id="500" w:author="Quan Wen" w:date="2017-06-10T22:13:00Z"/>
          <w:kern w:val="0"/>
          <w:lang w:bidi="ar"/>
        </w:rPr>
        <w:pPrChange w:id="501" w:author="Quan Wen" w:date="2017-06-10T22:13:00Z">
          <w:pPr>
            <w:spacing w:line="360" w:lineRule="exact"/>
            <w:ind w:firstLineChars="200" w:firstLine="420"/>
          </w:pPr>
        </w:pPrChange>
      </w:pPr>
    </w:p>
    <w:p w14:paraId="2A610C1E" w14:textId="23AA76DF" w:rsidR="0034168A" w:rsidRDefault="009B6619" w:rsidP="009B6619">
      <w:pPr>
        <w:ind w:firstLineChars="200" w:firstLine="420"/>
        <w:jc w:val="center"/>
        <w:rPr>
          <w:ins w:id="502" w:author="Quan Wen" w:date="2017-06-10T21:20:00Z"/>
          <w:kern w:val="0"/>
          <w:lang w:bidi="ar"/>
        </w:rPr>
        <w:pPrChange w:id="503" w:author="Quan Wen" w:date="2017-06-10T22:13:00Z">
          <w:pPr>
            <w:spacing w:line="360" w:lineRule="exact"/>
            <w:ind w:firstLineChars="200" w:firstLine="420"/>
          </w:pPr>
        </w:pPrChange>
      </w:pPr>
      <w:ins w:id="504" w:author="Quan Wen" w:date="2017-06-10T22:13:00Z">
        <w:r>
          <w:rPr>
            <w:rFonts w:hint="eastAsia"/>
            <w:noProof/>
            <w:kern w:val="0"/>
            <w:lang w:bidi="ar"/>
          </w:rPr>
          <w:drawing>
            <wp:inline distT="0" distB="0" distL="0" distR="0" wp14:anchorId="40D394E4" wp14:editId="1003B5B7">
              <wp:extent cx="4380952" cy="292380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CDM.png"/>
                      <pic:cNvPicPr/>
                    </pic:nvPicPr>
                    <pic:blipFill>
                      <a:blip r:embed="rId13">
                        <a:extLst>
                          <a:ext uri="{28A0092B-C50C-407E-A947-70E740481C1C}">
                            <a14:useLocalDpi xmlns:a14="http://schemas.microsoft.com/office/drawing/2010/main" val="0"/>
                          </a:ext>
                        </a:extLst>
                      </a:blip>
                      <a:stretch>
                        <a:fillRect/>
                      </a:stretch>
                    </pic:blipFill>
                    <pic:spPr>
                      <a:xfrm>
                        <a:off x="0" y="0"/>
                        <a:ext cx="4380952" cy="2923809"/>
                      </a:xfrm>
                      <a:prstGeom prst="rect">
                        <a:avLst/>
                      </a:prstGeom>
                    </pic:spPr>
                  </pic:pic>
                </a:graphicData>
              </a:graphic>
            </wp:inline>
          </w:drawing>
        </w:r>
      </w:ins>
    </w:p>
    <w:p w14:paraId="43732B55" w14:textId="4C86C32E" w:rsidR="00DD16C0" w:rsidRPr="00523278" w:rsidRDefault="000E400C" w:rsidP="00523278">
      <w:pPr>
        <w:spacing w:line="360" w:lineRule="exact"/>
        <w:ind w:firstLineChars="200" w:firstLine="360"/>
        <w:jc w:val="center"/>
        <w:rPr>
          <w:ins w:id="505" w:author="Quan Wen" w:date="2017-06-10T21:20:00Z"/>
          <w:rFonts w:eastAsia="黑体"/>
          <w:sz w:val="18"/>
          <w:szCs w:val="18"/>
        </w:rPr>
      </w:pPr>
      <w:ins w:id="506" w:author="Quan Wen" w:date="2017-06-10T21:20:00Z">
        <w:r w:rsidRPr="00523278">
          <w:rPr>
            <w:rFonts w:eastAsia="黑体" w:hint="eastAsia"/>
            <w:sz w:val="18"/>
            <w:szCs w:val="18"/>
          </w:rPr>
          <w:t>图</w:t>
        </w:r>
        <w:r w:rsidRPr="00523278">
          <w:rPr>
            <w:rFonts w:eastAsia="黑体" w:hint="eastAsia"/>
            <w:sz w:val="18"/>
            <w:szCs w:val="18"/>
          </w:rPr>
          <w:t>2.2</w:t>
        </w:r>
        <w:r w:rsidRPr="00523278">
          <w:rPr>
            <w:rFonts w:eastAsia="黑体"/>
            <w:sz w:val="18"/>
            <w:szCs w:val="18"/>
          </w:rPr>
          <w:t xml:space="preserve"> </w:t>
        </w:r>
        <w:r w:rsidRPr="00523278">
          <w:rPr>
            <w:rFonts w:eastAsia="黑体" w:hint="eastAsia"/>
            <w:sz w:val="18"/>
            <w:szCs w:val="18"/>
          </w:rPr>
          <w:t>LCDM</w:t>
        </w:r>
        <w:r w:rsidRPr="00523278">
          <w:rPr>
            <w:rFonts w:eastAsia="黑体" w:hint="eastAsia"/>
            <w:sz w:val="18"/>
            <w:szCs w:val="18"/>
          </w:rPr>
          <w:t>面板示意图</w:t>
        </w:r>
      </w:ins>
    </w:p>
    <w:p w14:paraId="68FA9C84" w14:textId="53FEF53F" w:rsidR="000E400C" w:rsidRDefault="000E400C" w:rsidP="00523278">
      <w:pPr>
        <w:spacing w:line="360" w:lineRule="exact"/>
        <w:ind w:firstLineChars="200" w:firstLine="420"/>
        <w:jc w:val="center"/>
        <w:rPr>
          <w:ins w:id="507" w:author="Quan Wen" w:date="2017-06-10T21:26:00Z"/>
          <w:kern w:val="0"/>
          <w:lang w:bidi="ar"/>
        </w:rPr>
      </w:pPr>
    </w:p>
    <w:p w14:paraId="77135DA1" w14:textId="411F1635" w:rsidR="009D30FA" w:rsidRPr="009D30FA" w:rsidRDefault="009D30FA">
      <w:pPr>
        <w:pStyle w:val="3"/>
        <w:spacing w:beforeLines="50" w:before="156" w:afterLines="50" w:after="156" w:line="360" w:lineRule="exact"/>
        <w:ind w:firstLine="420"/>
        <w:rPr>
          <w:ins w:id="508" w:author="Quan Wen" w:date="2017-06-10T21:15:00Z"/>
          <w:rPrChange w:id="509" w:author="Quan Wen" w:date="2017-06-10T21:26:00Z">
            <w:rPr>
              <w:ins w:id="510" w:author="Quan Wen" w:date="2017-06-10T21:15:00Z"/>
              <w:kern w:val="0"/>
              <w:lang w:bidi="ar"/>
            </w:rPr>
          </w:rPrChange>
        </w:rPr>
        <w:pPrChange w:id="511" w:author="Quan Wen" w:date="2017-06-10T21:26:00Z">
          <w:pPr>
            <w:spacing w:line="360" w:lineRule="exact"/>
            <w:ind w:firstLineChars="200" w:firstLine="422"/>
            <w:jc w:val="center"/>
          </w:pPr>
        </w:pPrChange>
      </w:pPr>
      <w:bookmarkStart w:id="512" w:name="_Toc484917510"/>
      <w:ins w:id="513" w:author="Quan Wen" w:date="2017-06-10T21:26:00Z">
        <w:r w:rsidRPr="009D30FA">
          <w:rPr>
            <w:rFonts w:ascii="Times New Roman" w:hAnsi="Times New Roman"/>
            <w:b w:val="0"/>
            <w:sz w:val="21"/>
            <w:szCs w:val="21"/>
            <w:rPrChange w:id="514" w:author="Quan Wen" w:date="2017-06-10T21:26:00Z">
              <w:rPr>
                <w:b/>
                <w:bCs/>
                <w:kern w:val="0"/>
                <w:lang w:bidi="ar"/>
              </w:rPr>
            </w:rPrChange>
          </w:rPr>
          <w:t>2.1.2</w:t>
        </w:r>
        <w:r w:rsidR="00006BB2">
          <w:rPr>
            <w:rFonts w:ascii="Times New Roman" w:hAnsi="Times New Roman"/>
            <w:b w:val="0"/>
            <w:sz w:val="21"/>
            <w:szCs w:val="21"/>
          </w:rPr>
          <w:t xml:space="preserve"> </w:t>
        </w:r>
        <w:r w:rsidRPr="009D30FA">
          <w:rPr>
            <w:rFonts w:ascii="Times New Roman" w:hAnsi="Times New Roman" w:hint="eastAsia"/>
            <w:b w:val="0"/>
            <w:sz w:val="21"/>
            <w:szCs w:val="21"/>
            <w:rPrChange w:id="515" w:author="Quan Wen" w:date="2017-06-10T21:26:00Z">
              <w:rPr>
                <w:rFonts w:hint="eastAsia"/>
                <w:b/>
                <w:bCs/>
                <w:kern w:val="0"/>
                <w:lang w:bidi="ar"/>
              </w:rPr>
            </w:rPrChange>
          </w:rPr>
          <w:t>电子制动阀</w:t>
        </w:r>
        <w:r w:rsidRPr="009D30FA">
          <w:rPr>
            <w:rFonts w:ascii="Times New Roman" w:hAnsi="Times New Roman"/>
            <w:b w:val="0"/>
            <w:sz w:val="21"/>
            <w:szCs w:val="21"/>
            <w:rPrChange w:id="516" w:author="Quan Wen" w:date="2017-06-10T21:26:00Z">
              <w:rPr>
                <w:b/>
                <w:bCs/>
                <w:kern w:val="0"/>
                <w:lang w:bidi="ar"/>
              </w:rPr>
            </w:rPrChange>
          </w:rPr>
          <w:t>EBV</w:t>
        </w:r>
      </w:ins>
      <w:bookmarkEnd w:id="512"/>
    </w:p>
    <w:p w14:paraId="210A47A9" w14:textId="33E95750" w:rsidR="00132BA4" w:rsidRDefault="00C806E0" w:rsidP="00294A5B">
      <w:pPr>
        <w:spacing w:line="360" w:lineRule="exact"/>
        <w:ind w:firstLineChars="200" w:firstLine="420"/>
        <w:rPr>
          <w:ins w:id="517" w:author="Quan Wen" w:date="2017-06-10T21:27:00Z"/>
          <w:kern w:val="0"/>
          <w:lang w:bidi="ar"/>
        </w:rPr>
      </w:pPr>
      <w:r w:rsidRPr="009E36A4">
        <w:rPr>
          <w:rFonts w:hint="eastAsia"/>
          <w:kern w:val="0"/>
          <w:lang w:bidi="ar"/>
        </w:rPr>
        <w:t>如图</w:t>
      </w:r>
      <w:r w:rsidR="003B4935">
        <w:rPr>
          <w:rFonts w:hint="eastAsia"/>
          <w:kern w:val="0"/>
          <w:lang w:bidi="ar"/>
        </w:rPr>
        <w:t>2.</w:t>
      </w:r>
      <w:del w:id="518" w:author="Quan Wen" w:date="2017-06-10T21:20:00Z">
        <w:r w:rsidRPr="009E36A4" w:rsidDel="000E400C">
          <w:rPr>
            <w:rFonts w:hint="eastAsia"/>
            <w:kern w:val="0"/>
            <w:lang w:bidi="ar"/>
          </w:rPr>
          <w:delText>1</w:delText>
        </w:r>
      </w:del>
      <w:ins w:id="519" w:author="Quan Wen" w:date="2017-06-10T21:20:00Z">
        <w:r w:rsidR="000E400C">
          <w:rPr>
            <w:rFonts w:hint="eastAsia"/>
            <w:kern w:val="0"/>
            <w:lang w:bidi="ar"/>
          </w:rPr>
          <w:t>3</w:t>
        </w:r>
      </w:ins>
      <w:r w:rsidRPr="009E36A4">
        <w:rPr>
          <w:rFonts w:hint="eastAsia"/>
          <w:kern w:val="0"/>
          <w:lang w:bidi="ar"/>
        </w:rPr>
        <w:t>所示，</w:t>
      </w:r>
      <w:r w:rsidR="00FA571C" w:rsidRPr="009E36A4">
        <w:rPr>
          <w:rFonts w:hint="eastAsia"/>
          <w:kern w:val="0"/>
          <w:lang w:bidi="ar"/>
        </w:rPr>
        <w:t>电子制动模块</w:t>
      </w:r>
      <w:r w:rsidR="00FA571C" w:rsidRPr="009E36A4">
        <w:rPr>
          <w:rFonts w:hint="eastAsia"/>
          <w:kern w:val="0"/>
          <w:lang w:bidi="ar"/>
        </w:rPr>
        <w:t>EBV</w:t>
      </w:r>
      <w:r w:rsidR="00FA571C" w:rsidRPr="009E36A4">
        <w:rPr>
          <w:rFonts w:hint="eastAsia"/>
          <w:kern w:val="0"/>
          <w:lang w:bidi="ar"/>
        </w:rPr>
        <w:t>是列车制动系统的人机交互模块，</w:t>
      </w:r>
      <w:r>
        <w:rPr>
          <w:rFonts w:hint="eastAsia"/>
          <w:kern w:val="0"/>
          <w:lang w:bidi="ar"/>
        </w:rPr>
        <w:t>其</w:t>
      </w:r>
      <w:r w:rsidR="00661AE2" w:rsidRPr="009E36A4">
        <w:rPr>
          <w:rFonts w:hint="eastAsia"/>
          <w:kern w:val="0"/>
          <w:lang w:bidi="ar"/>
        </w:rPr>
        <w:t>采用水平结构，共有两个操作手柄</w:t>
      </w:r>
      <w:r w:rsidR="002F3899" w:rsidRPr="009E36A4">
        <w:rPr>
          <w:rFonts w:hint="eastAsia"/>
          <w:kern w:val="0"/>
          <w:lang w:bidi="ar"/>
        </w:rPr>
        <w:t>，位于面板左侧的是自动制动手柄，通过它可以通过电子制动阀</w:t>
      </w:r>
      <w:r w:rsidR="002F3899" w:rsidRPr="009E36A4">
        <w:rPr>
          <w:rFonts w:hint="eastAsia"/>
          <w:kern w:val="0"/>
          <w:lang w:bidi="ar"/>
        </w:rPr>
        <w:t>EBV</w:t>
      </w:r>
      <w:r w:rsidR="002F3899" w:rsidRPr="009E36A4">
        <w:rPr>
          <w:rFonts w:hint="eastAsia"/>
          <w:kern w:val="0"/>
          <w:lang w:bidi="ar"/>
        </w:rPr>
        <w:t>发出自动制动信号，使列车制动系统处于自动制动模式；右侧的手柄则为单独制动手柄，通过它可以通过电子制动阀</w:t>
      </w:r>
      <w:r w:rsidR="002F3899" w:rsidRPr="009E36A4">
        <w:rPr>
          <w:rFonts w:hint="eastAsia"/>
          <w:kern w:val="0"/>
          <w:lang w:bidi="ar"/>
        </w:rPr>
        <w:t>EBV</w:t>
      </w:r>
      <w:r w:rsidR="002F3899" w:rsidRPr="009E36A4">
        <w:rPr>
          <w:rFonts w:hint="eastAsia"/>
          <w:kern w:val="0"/>
          <w:lang w:bidi="ar"/>
        </w:rPr>
        <w:t>发出单独制动信号，使列车制动系统处于单独制动模式；中间面板则是</w:t>
      </w:r>
      <w:r w:rsidR="00DB59FF" w:rsidRPr="009E36A4">
        <w:rPr>
          <w:rFonts w:hint="eastAsia"/>
          <w:kern w:val="0"/>
          <w:lang w:bidi="ar"/>
        </w:rPr>
        <w:t>手柄位置的指示标牌。</w:t>
      </w:r>
      <w:r w:rsidR="00D63B62" w:rsidRPr="009E36A4">
        <w:rPr>
          <w:rFonts w:hint="eastAsia"/>
          <w:kern w:val="0"/>
          <w:lang w:bidi="ar"/>
        </w:rPr>
        <w:t>其中，自动制动手柄和单独制动手柄的操作方式采用推拉式操作，并具有自保压特性</w:t>
      </w:r>
      <w:r w:rsidR="00EA719F" w:rsidRPr="009E36A4">
        <w:rPr>
          <w:rFonts w:hint="eastAsia"/>
          <w:kern w:val="0"/>
          <w:lang w:bidi="ar"/>
        </w:rPr>
        <w:t>。自动制动手柄的操作位包括运转位、初制动位、全制动位、抑制位、重联位和紧急制动位等操作位，而单独制动手柄则包括运转位、制动位和侧压</w:t>
      </w:r>
      <w:r w:rsidR="00AE3299" w:rsidRPr="009E36A4">
        <w:rPr>
          <w:rFonts w:hint="eastAsia"/>
          <w:kern w:val="0"/>
          <w:lang w:bidi="ar"/>
        </w:rPr>
        <w:t>。</w:t>
      </w:r>
      <w:r w:rsidR="00363CF7" w:rsidRPr="009E36A4">
        <w:rPr>
          <w:rFonts w:hint="eastAsia"/>
          <w:kern w:val="0"/>
          <w:lang w:bidi="ar"/>
        </w:rPr>
        <w:t>电子制动阀是由司机控制室的</w:t>
      </w:r>
      <w:r w:rsidR="00363CF7" w:rsidRPr="009E36A4">
        <w:rPr>
          <w:rFonts w:hint="eastAsia"/>
          <w:kern w:val="0"/>
          <w:lang w:bidi="ar"/>
        </w:rPr>
        <w:t>LCDM</w:t>
      </w:r>
      <w:r w:rsidR="00363CF7" w:rsidRPr="009E36A4">
        <w:rPr>
          <w:rFonts w:hint="eastAsia"/>
          <w:kern w:val="0"/>
          <w:lang w:bidi="ar"/>
        </w:rPr>
        <w:t>激活的，未被激活的电子制动阀</w:t>
      </w:r>
      <w:r w:rsidR="00EA29C9" w:rsidRPr="009E36A4">
        <w:rPr>
          <w:rFonts w:hint="eastAsia"/>
          <w:kern w:val="0"/>
          <w:lang w:bidi="ar"/>
        </w:rPr>
        <w:t>，其自动制动阀的手柄应用销子固定在重联位上，</w:t>
      </w:r>
      <w:r w:rsidR="00F2378A" w:rsidRPr="009E36A4">
        <w:rPr>
          <w:rFonts w:hint="eastAsia"/>
          <w:kern w:val="0"/>
          <w:lang w:bidi="ar"/>
        </w:rPr>
        <w:t>这样是为了避免由于误动作而出发紧急制动，而此时单独制动手柄应该放在运转位的位置上。</w:t>
      </w:r>
      <w:ins w:id="520" w:author="Quan Wen" w:date="2017-06-10T21:27:00Z">
        <w:r w:rsidR="00C44C0E">
          <w:rPr>
            <w:rFonts w:hint="eastAsia"/>
            <w:kern w:val="0"/>
            <w:lang w:bidi="ar"/>
          </w:rPr>
          <w:t>其制动位各运转</w:t>
        </w:r>
      </w:ins>
      <w:ins w:id="521" w:author="Quan Wen" w:date="2017-06-10T21:28:00Z">
        <w:r w:rsidR="00C44C0E">
          <w:rPr>
            <w:rFonts w:hint="eastAsia"/>
            <w:kern w:val="0"/>
            <w:lang w:bidi="ar"/>
          </w:rPr>
          <w:t>状态</w:t>
        </w:r>
      </w:ins>
      <w:ins w:id="522" w:author="Quan Wen" w:date="2017-06-10T21:27:00Z">
        <w:r w:rsidR="00C44C0E">
          <w:rPr>
            <w:rFonts w:hint="eastAsia"/>
            <w:kern w:val="0"/>
            <w:lang w:bidi="ar"/>
          </w:rPr>
          <w:t>介绍如下：</w:t>
        </w:r>
      </w:ins>
    </w:p>
    <w:p w14:paraId="3DC1ED95" w14:textId="4BF26043" w:rsidR="00C44C0E" w:rsidRPr="00E36E94" w:rsidRDefault="00C44C0E" w:rsidP="00996999">
      <w:pPr>
        <w:pStyle w:val="af5"/>
        <w:numPr>
          <w:ilvl w:val="0"/>
          <w:numId w:val="44"/>
        </w:numPr>
        <w:spacing w:line="360" w:lineRule="exact"/>
        <w:ind w:firstLineChars="0"/>
        <w:rPr>
          <w:kern w:val="0"/>
          <w:lang w:bidi="ar"/>
        </w:rPr>
      </w:pPr>
      <w:r>
        <w:rPr>
          <w:rFonts w:hint="eastAsia"/>
          <w:kern w:val="0"/>
          <w:lang w:bidi="ar"/>
        </w:rPr>
        <w:t>自动制动手柄各运转状态介绍</w:t>
      </w:r>
    </w:p>
    <w:p w14:paraId="277A4DCB" w14:textId="4540F16C" w:rsidR="00C44C0E" w:rsidRDefault="00C44C0E" w:rsidP="00E36E94">
      <w:pPr>
        <w:pStyle w:val="af5"/>
        <w:numPr>
          <w:ilvl w:val="0"/>
          <w:numId w:val="45"/>
        </w:numPr>
        <w:spacing w:line="360" w:lineRule="exact"/>
        <w:ind w:firstLineChars="0"/>
        <w:rPr>
          <w:ins w:id="523" w:author="Quan Wen" w:date="2017-06-10T21:31:00Z"/>
          <w:rFonts w:ascii="Times New Roman" w:eastAsia="宋体" w:hAnsi="Times New Roman"/>
          <w:kern w:val="0"/>
          <w:szCs w:val="21"/>
          <w:lang w:bidi="ar"/>
        </w:rPr>
      </w:pPr>
      <w:r w:rsidRPr="00996999">
        <w:rPr>
          <w:rFonts w:hint="eastAsia"/>
          <w:kern w:val="0"/>
          <w:lang w:bidi="ar"/>
          <w:rPrChange w:id="524" w:author="Quan Wen" w:date="2017-06-11T01:41:00Z">
            <w:rPr>
              <w:rFonts w:ascii="Times New Roman" w:eastAsia="宋体" w:hAnsi="Times New Roman" w:hint="eastAsia"/>
              <w:kern w:val="0"/>
              <w:szCs w:val="21"/>
              <w:lang w:bidi="ar"/>
            </w:rPr>
          </w:rPrChange>
        </w:rPr>
        <w:t>运转位：</w:t>
      </w:r>
      <w:ins w:id="525" w:author="Quan Wen" w:date="2017-06-10T21:30:00Z">
        <w:r w:rsidR="0044576E">
          <w:rPr>
            <w:rFonts w:ascii="Times New Roman" w:eastAsia="宋体" w:hAnsi="Times New Roman" w:hint="eastAsia"/>
            <w:kern w:val="0"/>
            <w:szCs w:val="21"/>
            <w:lang w:bidi="ar"/>
          </w:rPr>
          <w:t>机车正常运转状态，此时总风管对均衡风缸和列车管进行充风，客车模式充风至</w:t>
        </w:r>
        <w:r w:rsidR="0044576E">
          <w:rPr>
            <w:rFonts w:ascii="Times New Roman" w:eastAsia="宋体" w:hAnsi="Times New Roman" w:hint="eastAsia"/>
            <w:kern w:val="0"/>
            <w:szCs w:val="21"/>
            <w:lang w:bidi="ar"/>
          </w:rPr>
          <w:t>600kPa</w:t>
        </w:r>
        <w:r w:rsidR="0044576E">
          <w:rPr>
            <w:rFonts w:ascii="Times New Roman" w:eastAsia="宋体" w:hAnsi="Times New Roman" w:hint="eastAsia"/>
            <w:kern w:val="0"/>
            <w:szCs w:val="21"/>
            <w:lang w:bidi="ar"/>
          </w:rPr>
          <w:t>，货车模式</w:t>
        </w:r>
      </w:ins>
      <w:ins w:id="526" w:author="Quan Wen" w:date="2017-06-10T21:31:00Z">
        <w:r w:rsidR="0044576E">
          <w:rPr>
            <w:rFonts w:ascii="Times New Roman" w:eastAsia="宋体" w:hAnsi="Times New Roman" w:hint="eastAsia"/>
            <w:kern w:val="0"/>
            <w:szCs w:val="21"/>
            <w:lang w:bidi="ar"/>
          </w:rPr>
          <w:t>充风至</w:t>
        </w:r>
        <w:r w:rsidR="0044576E">
          <w:rPr>
            <w:rFonts w:ascii="Times New Roman" w:eastAsia="宋体" w:hAnsi="Times New Roman" w:hint="eastAsia"/>
            <w:kern w:val="0"/>
            <w:szCs w:val="21"/>
            <w:lang w:bidi="ar"/>
          </w:rPr>
          <w:t>500kPa</w:t>
        </w:r>
        <w:r w:rsidR="0044576E">
          <w:rPr>
            <w:rFonts w:ascii="Times New Roman" w:eastAsia="宋体" w:hAnsi="Times New Roman" w:hint="eastAsia"/>
            <w:kern w:val="0"/>
            <w:szCs w:val="21"/>
            <w:lang w:bidi="ar"/>
          </w:rPr>
          <w:t>。</w:t>
        </w:r>
      </w:ins>
    </w:p>
    <w:p w14:paraId="677A90D4" w14:textId="1BD3D656" w:rsidR="0044576E" w:rsidRDefault="0044576E" w:rsidP="00E36E94">
      <w:pPr>
        <w:pStyle w:val="af5"/>
        <w:numPr>
          <w:ilvl w:val="0"/>
          <w:numId w:val="45"/>
        </w:numPr>
        <w:spacing w:line="360" w:lineRule="exact"/>
        <w:ind w:firstLineChars="0"/>
        <w:rPr>
          <w:ins w:id="527" w:author="Quan Wen" w:date="2017-06-10T21:33:00Z"/>
          <w:rFonts w:ascii="Times New Roman" w:eastAsia="宋体" w:hAnsi="Times New Roman"/>
          <w:kern w:val="0"/>
          <w:szCs w:val="21"/>
          <w:lang w:bidi="ar"/>
        </w:rPr>
      </w:pPr>
      <w:ins w:id="528" w:author="Quan Wen" w:date="2017-06-10T21:31:00Z">
        <w:r w:rsidRPr="00996999">
          <w:rPr>
            <w:rFonts w:hint="eastAsia"/>
            <w:kern w:val="0"/>
            <w:lang w:bidi="ar"/>
            <w:rPrChange w:id="529" w:author="Quan Wen" w:date="2017-06-11T01:41:00Z">
              <w:rPr>
                <w:rFonts w:ascii="Times New Roman" w:eastAsia="宋体" w:hAnsi="Times New Roman" w:hint="eastAsia"/>
                <w:kern w:val="0"/>
                <w:szCs w:val="21"/>
                <w:lang w:bidi="ar"/>
              </w:rPr>
            </w:rPrChange>
          </w:rPr>
          <w:lastRenderedPageBreak/>
          <w:t>初制位：</w:t>
        </w:r>
        <w:r>
          <w:rPr>
            <w:rFonts w:ascii="Times New Roman" w:eastAsia="宋体" w:hAnsi="Times New Roman" w:hint="eastAsia"/>
            <w:kern w:val="0"/>
            <w:szCs w:val="21"/>
            <w:lang w:bidi="ar"/>
          </w:rPr>
          <w:t>开始制动区，当自动制动手柄处于此位时，均衡风缸和</w:t>
        </w:r>
      </w:ins>
      <w:ins w:id="530" w:author="Quan Wen" w:date="2017-06-10T21:32:00Z">
        <w:r>
          <w:rPr>
            <w:rFonts w:ascii="Times New Roman" w:eastAsia="宋体" w:hAnsi="Times New Roman" w:hint="eastAsia"/>
            <w:kern w:val="0"/>
            <w:szCs w:val="21"/>
            <w:lang w:bidi="ar"/>
          </w:rPr>
          <w:t>列车管降压</w:t>
        </w:r>
        <w:r>
          <w:rPr>
            <w:rFonts w:ascii="Times New Roman" w:eastAsia="宋体" w:hAnsi="Times New Roman" w:hint="eastAsia"/>
            <w:kern w:val="0"/>
            <w:szCs w:val="21"/>
            <w:lang w:bidi="ar"/>
          </w:rPr>
          <w:t>50kPa</w:t>
        </w:r>
        <w:r>
          <w:rPr>
            <w:rFonts w:ascii="Times New Roman" w:eastAsia="宋体" w:hAnsi="Times New Roman" w:hint="eastAsia"/>
            <w:kern w:val="0"/>
            <w:szCs w:val="21"/>
            <w:lang w:bidi="ar"/>
          </w:rPr>
          <w:t>，制动缸压力上升至列车管减压的</w:t>
        </w:r>
        <w:r>
          <w:rPr>
            <w:rFonts w:ascii="Times New Roman" w:eastAsia="宋体" w:hAnsi="Times New Roman" w:hint="eastAsia"/>
            <w:kern w:val="0"/>
            <w:szCs w:val="21"/>
            <w:lang w:bidi="ar"/>
          </w:rPr>
          <w:t>2.5</w:t>
        </w:r>
        <w:r>
          <w:rPr>
            <w:rFonts w:ascii="Times New Roman" w:eastAsia="宋体" w:hAnsi="Times New Roman" w:hint="eastAsia"/>
            <w:kern w:val="0"/>
            <w:szCs w:val="21"/>
            <w:lang w:bidi="ar"/>
          </w:rPr>
          <w:t>倍。</w:t>
        </w:r>
      </w:ins>
    </w:p>
    <w:p w14:paraId="688218B4" w14:textId="602F88B0" w:rsidR="003B267A" w:rsidRDefault="003B267A" w:rsidP="00E36E94">
      <w:pPr>
        <w:pStyle w:val="af5"/>
        <w:numPr>
          <w:ilvl w:val="0"/>
          <w:numId w:val="45"/>
        </w:numPr>
        <w:spacing w:line="360" w:lineRule="exact"/>
        <w:ind w:firstLineChars="0"/>
        <w:rPr>
          <w:ins w:id="531" w:author="Quan Wen" w:date="2017-06-10T21:35:00Z"/>
          <w:rFonts w:ascii="Times New Roman" w:eastAsia="宋体" w:hAnsi="Times New Roman"/>
          <w:kern w:val="0"/>
          <w:szCs w:val="21"/>
          <w:lang w:bidi="ar"/>
        </w:rPr>
      </w:pPr>
      <w:ins w:id="532" w:author="Quan Wen" w:date="2017-06-10T21:33:00Z">
        <w:r w:rsidRPr="00996999">
          <w:rPr>
            <w:rFonts w:hint="eastAsia"/>
            <w:kern w:val="0"/>
            <w:lang w:bidi="ar"/>
            <w:rPrChange w:id="533" w:author="Quan Wen" w:date="2017-06-11T01:41:00Z">
              <w:rPr>
                <w:rFonts w:ascii="Times New Roman" w:eastAsia="宋体" w:hAnsi="Times New Roman" w:hint="eastAsia"/>
                <w:kern w:val="0"/>
                <w:szCs w:val="21"/>
                <w:lang w:bidi="ar"/>
              </w:rPr>
            </w:rPrChange>
          </w:rPr>
          <w:t>常用制动区：</w:t>
        </w:r>
        <w:r>
          <w:rPr>
            <w:rFonts w:ascii="Times New Roman" w:eastAsia="宋体" w:hAnsi="Times New Roman" w:hint="eastAsia"/>
            <w:kern w:val="0"/>
            <w:szCs w:val="21"/>
            <w:lang w:bidi="ar"/>
          </w:rPr>
          <w:t>此区域为制动线性区，</w:t>
        </w:r>
      </w:ins>
      <w:ins w:id="534" w:author="Quan Wen" w:date="2017-06-10T21:34:00Z">
        <w:r>
          <w:rPr>
            <w:rFonts w:ascii="Times New Roman" w:eastAsia="宋体" w:hAnsi="Times New Roman" w:hint="eastAsia"/>
            <w:kern w:val="0"/>
            <w:szCs w:val="21"/>
            <w:lang w:bidi="ar"/>
          </w:rPr>
          <w:t>列车管和均衡风缸压力随着手柄的上移线性减压，同时制动缸压力按列车管下降压力的</w:t>
        </w:r>
        <w:r>
          <w:rPr>
            <w:rFonts w:ascii="Times New Roman" w:eastAsia="宋体" w:hAnsi="Times New Roman" w:hint="eastAsia"/>
            <w:kern w:val="0"/>
            <w:szCs w:val="21"/>
            <w:lang w:bidi="ar"/>
          </w:rPr>
          <w:t>2.5</w:t>
        </w:r>
      </w:ins>
      <w:ins w:id="535" w:author="Quan Wen" w:date="2017-06-10T21:35:00Z">
        <w:r>
          <w:rPr>
            <w:rFonts w:ascii="Times New Roman" w:eastAsia="宋体" w:hAnsi="Times New Roman" w:hint="eastAsia"/>
            <w:kern w:val="0"/>
            <w:szCs w:val="21"/>
            <w:lang w:bidi="ar"/>
          </w:rPr>
          <w:t>倍上升。</w:t>
        </w:r>
      </w:ins>
    </w:p>
    <w:p w14:paraId="658699A0" w14:textId="77777777" w:rsidR="00E20397" w:rsidRDefault="003B267A" w:rsidP="00E36E94">
      <w:pPr>
        <w:pStyle w:val="af5"/>
        <w:numPr>
          <w:ilvl w:val="0"/>
          <w:numId w:val="45"/>
        </w:numPr>
        <w:spacing w:line="360" w:lineRule="exact"/>
        <w:ind w:firstLineChars="0"/>
        <w:rPr>
          <w:ins w:id="536" w:author="Quan Wen" w:date="2017-06-10T21:36:00Z"/>
          <w:rFonts w:ascii="Times New Roman" w:eastAsia="宋体" w:hAnsi="Times New Roman"/>
          <w:kern w:val="0"/>
          <w:szCs w:val="21"/>
          <w:lang w:bidi="ar"/>
        </w:rPr>
      </w:pPr>
      <w:ins w:id="537" w:author="Quan Wen" w:date="2017-06-10T21:35:00Z">
        <w:r w:rsidRPr="00996999">
          <w:rPr>
            <w:rFonts w:hint="eastAsia"/>
            <w:kern w:val="0"/>
            <w:lang w:bidi="ar"/>
            <w:rPrChange w:id="538" w:author="Quan Wen" w:date="2017-06-11T01:41:00Z">
              <w:rPr>
                <w:rFonts w:ascii="Times New Roman" w:eastAsia="宋体" w:hAnsi="Times New Roman" w:hint="eastAsia"/>
                <w:kern w:val="0"/>
                <w:szCs w:val="21"/>
                <w:lang w:bidi="ar"/>
              </w:rPr>
            </w:rPrChange>
          </w:rPr>
          <w:t>全制动位：</w:t>
        </w:r>
        <w:r>
          <w:rPr>
            <w:rFonts w:ascii="Times New Roman" w:eastAsia="宋体" w:hAnsi="Times New Roman" w:hint="eastAsia"/>
            <w:kern w:val="0"/>
            <w:szCs w:val="21"/>
            <w:lang w:bidi="ar"/>
          </w:rPr>
          <w:t>均衡风缸压力和列车管压力减</w:t>
        </w:r>
        <w:r>
          <w:rPr>
            <w:rFonts w:ascii="Times New Roman" w:eastAsia="宋体" w:hAnsi="Times New Roman" w:hint="eastAsia"/>
            <w:kern w:val="0"/>
            <w:szCs w:val="21"/>
            <w:lang w:bidi="ar"/>
          </w:rPr>
          <w:t>170kPa</w:t>
        </w:r>
      </w:ins>
      <w:ins w:id="539" w:author="Quan Wen" w:date="2017-06-10T21:36:00Z">
        <w:r w:rsidR="0098620B">
          <w:rPr>
            <w:rFonts w:ascii="Times New Roman" w:eastAsia="宋体" w:hAnsi="Times New Roman" w:hint="eastAsia"/>
            <w:kern w:val="0"/>
            <w:szCs w:val="21"/>
            <w:lang w:bidi="ar"/>
          </w:rPr>
          <w:t>，同时制动缸上升至最大压力。</w:t>
        </w:r>
      </w:ins>
    </w:p>
    <w:p w14:paraId="7A5729F4" w14:textId="77777777" w:rsidR="0090411E" w:rsidRDefault="00E20397" w:rsidP="00E36E94">
      <w:pPr>
        <w:pStyle w:val="af5"/>
        <w:numPr>
          <w:ilvl w:val="0"/>
          <w:numId w:val="45"/>
        </w:numPr>
        <w:spacing w:line="360" w:lineRule="exact"/>
        <w:ind w:firstLineChars="0"/>
        <w:rPr>
          <w:ins w:id="540" w:author="Quan Wen" w:date="2017-06-10T21:37:00Z"/>
          <w:rFonts w:ascii="Times New Roman" w:eastAsia="宋体" w:hAnsi="Times New Roman"/>
          <w:kern w:val="0"/>
          <w:szCs w:val="21"/>
          <w:lang w:bidi="ar"/>
        </w:rPr>
      </w:pPr>
      <w:ins w:id="541" w:author="Quan Wen" w:date="2017-06-10T21:36:00Z">
        <w:r w:rsidRPr="00996999">
          <w:rPr>
            <w:rFonts w:hint="eastAsia"/>
            <w:kern w:val="0"/>
            <w:lang w:bidi="ar"/>
            <w:rPrChange w:id="542" w:author="Quan Wen" w:date="2017-06-11T01:41:00Z">
              <w:rPr>
                <w:rFonts w:ascii="Times New Roman" w:eastAsia="宋体" w:hAnsi="Times New Roman" w:hint="eastAsia"/>
                <w:kern w:val="0"/>
                <w:szCs w:val="21"/>
                <w:lang w:bidi="ar"/>
              </w:rPr>
            </w:rPrChange>
          </w:rPr>
          <w:t>抑制位：</w:t>
        </w:r>
      </w:ins>
      <w:ins w:id="543" w:author="Quan Wen" w:date="2017-06-10T21:37:00Z">
        <w:r w:rsidR="0090411E">
          <w:rPr>
            <w:rFonts w:ascii="Times New Roman" w:eastAsia="宋体" w:hAnsi="Times New Roman" w:hint="eastAsia"/>
            <w:kern w:val="0"/>
            <w:szCs w:val="21"/>
            <w:lang w:bidi="ar"/>
          </w:rPr>
          <w:t>手柄置于此处时均衡风缸压力保持，并产生惩罚制动。</w:t>
        </w:r>
      </w:ins>
    </w:p>
    <w:p w14:paraId="467D5F9B" w14:textId="71986ED7" w:rsidR="003B267A" w:rsidRDefault="0090411E" w:rsidP="00E36E94">
      <w:pPr>
        <w:pStyle w:val="af5"/>
        <w:numPr>
          <w:ilvl w:val="0"/>
          <w:numId w:val="45"/>
        </w:numPr>
        <w:spacing w:line="360" w:lineRule="exact"/>
        <w:ind w:firstLineChars="0"/>
        <w:rPr>
          <w:ins w:id="544" w:author="Quan Wen" w:date="2017-06-10T21:39:00Z"/>
          <w:rFonts w:ascii="Times New Roman" w:eastAsia="宋体" w:hAnsi="Times New Roman"/>
          <w:kern w:val="0"/>
          <w:szCs w:val="21"/>
          <w:lang w:bidi="ar"/>
        </w:rPr>
      </w:pPr>
      <w:ins w:id="545" w:author="Quan Wen" w:date="2017-06-10T21:37:00Z">
        <w:r w:rsidRPr="00996999">
          <w:rPr>
            <w:rFonts w:hint="eastAsia"/>
            <w:kern w:val="0"/>
            <w:lang w:bidi="ar"/>
            <w:rPrChange w:id="546" w:author="Quan Wen" w:date="2017-06-11T01:41:00Z">
              <w:rPr>
                <w:rFonts w:ascii="Times New Roman" w:eastAsia="宋体" w:hAnsi="Times New Roman" w:hint="eastAsia"/>
                <w:kern w:val="0"/>
                <w:szCs w:val="21"/>
                <w:lang w:bidi="ar"/>
              </w:rPr>
            </w:rPrChange>
          </w:rPr>
          <w:t>重联位：</w:t>
        </w:r>
        <w:r w:rsidRPr="00996999">
          <w:rPr>
            <w:rFonts w:hint="eastAsia"/>
            <w:kern w:val="0"/>
            <w:lang w:bidi="ar"/>
            <w:rPrChange w:id="547" w:author="Quan Wen" w:date="2017-06-11T01:41:00Z">
              <w:rPr>
                <w:rFonts w:ascii="Times New Roman" w:eastAsia="宋体" w:hAnsi="Times New Roman" w:hint="eastAsia"/>
                <w:kern w:val="0"/>
                <w:szCs w:val="21"/>
                <w:lang w:bidi="ar"/>
              </w:rPr>
            </w:rPrChange>
          </w:rPr>
          <w:t xml:space="preserve"> </w:t>
        </w:r>
        <w:r>
          <w:rPr>
            <w:rFonts w:ascii="Times New Roman" w:eastAsia="宋体" w:hAnsi="Times New Roman" w:hint="eastAsia"/>
            <w:kern w:val="0"/>
            <w:szCs w:val="21"/>
            <w:lang w:bidi="ar"/>
          </w:rPr>
          <w:t>非操作机车</w:t>
        </w:r>
      </w:ins>
      <w:ins w:id="548" w:author="Quan Wen" w:date="2017-06-10T21:38:00Z">
        <w:r>
          <w:rPr>
            <w:rFonts w:ascii="Times New Roman" w:eastAsia="宋体" w:hAnsi="Times New Roman" w:hint="eastAsia"/>
            <w:kern w:val="0"/>
            <w:szCs w:val="21"/>
            <w:lang w:bidi="ar"/>
          </w:rPr>
          <w:t>应置于此位，此时均衡风缸压力为</w:t>
        </w:r>
        <w:r>
          <w:rPr>
            <w:rFonts w:ascii="Times New Roman" w:eastAsia="宋体" w:hAnsi="Times New Roman" w:hint="eastAsia"/>
            <w:kern w:val="0"/>
            <w:szCs w:val="21"/>
            <w:lang w:bidi="ar"/>
          </w:rPr>
          <w:t>0</w:t>
        </w:r>
        <w:r>
          <w:rPr>
            <w:rFonts w:ascii="Times New Roman" w:eastAsia="宋体" w:hAnsi="Times New Roman" w:hint="eastAsia"/>
            <w:kern w:val="0"/>
            <w:szCs w:val="21"/>
            <w:lang w:bidi="ar"/>
          </w:rPr>
          <w:t>。</w:t>
        </w:r>
      </w:ins>
    </w:p>
    <w:p w14:paraId="483B69AF" w14:textId="337419FF" w:rsidR="0090411E" w:rsidRDefault="00355544" w:rsidP="00355544">
      <w:pPr>
        <w:pStyle w:val="af5"/>
        <w:numPr>
          <w:ilvl w:val="0"/>
          <w:numId w:val="45"/>
        </w:numPr>
        <w:spacing w:line="360" w:lineRule="exact"/>
        <w:ind w:firstLineChars="0"/>
        <w:rPr>
          <w:ins w:id="549" w:author="Quan Wen" w:date="2017-06-10T21:40:00Z"/>
          <w:rFonts w:ascii="Times New Roman" w:eastAsia="宋体" w:hAnsi="Times New Roman"/>
          <w:kern w:val="0"/>
          <w:szCs w:val="21"/>
          <w:lang w:bidi="ar"/>
        </w:rPr>
      </w:pPr>
      <w:ins w:id="550" w:author="Quan Wen" w:date="2017-06-10T21:39:00Z">
        <w:r w:rsidRPr="00996999">
          <w:rPr>
            <w:rFonts w:hint="eastAsia"/>
            <w:kern w:val="0"/>
            <w:lang w:bidi="ar"/>
            <w:rPrChange w:id="551" w:author="Quan Wen" w:date="2017-06-11T01:41:00Z">
              <w:rPr>
                <w:rFonts w:ascii="Times New Roman" w:eastAsia="宋体" w:hAnsi="Times New Roman" w:hint="eastAsia"/>
                <w:kern w:val="0"/>
                <w:szCs w:val="21"/>
                <w:lang w:bidi="ar"/>
              </w:rPr>
            </w:rPrChange>
          </w:rPr>
          <w:t>紧急位：手柄</w:t>
        </w:r>
        <w:r>
          <w:rPr>
            <w:rFonts w:ascii="Times New Roman" w:eastAsia="宋体" w:hAnsi="Times New Roman" w:hint="eastAsia"/>
            <w:kern w:val="0"/>
            <w:szCs w:val="21"/>
            <w:lang w:bidi="ar"/>
          </w:rPr>
          <w:t>置于此位时均衡风缸迅速</w:t>
        </w:r>
      </w:ins>
      <w:ins w:id="552" w:author="Quan Wen" w:date="2017-06-10T21:40:00Z">
        <w:r>
          <w:rPr>
            <w:rFonts w:ascii="Times New Roman" w:eastAsia="宋体" w:hAnsi="Times New Roman" w:hint="eastAsia"/>
            <w:kern w:val="0"/>
            <w:szCs w:val="21"/>
            <w:lang w:bidi="ar"/>
          </w:rPr>
          <w:t>降压为</w:t>
        </w:r>
        <w:r>
          <w:rPr>
            <w:rFonts w:ascii="Times New Roman" w:eastAsia="宋体" w:hAnsi="Times New Roman" w:hint="eastAsia"/>
            <w:kern w:val="0"/>
            <w:szCs w:val="21"/>
            <w:lang w:bidi="ar"/>
          </w:rPr>
          <w:t>0</w:t>
        </w:r>
        <w:r>
          <w:rPr>
            <w:rFonts w:ascii="Times New Roman" w:eastAsia="宋体" w:hAnsi="Times New Roman" w:hint="eastAsia"/>
            <w:kern w:val="0"/>
            <w:szCs w:val="21"/>
            <w:lang w:bidi="ar"/>
          </w:rPr>
          <w:t>，制动缸压力大于全制动位的压力。</w:t>
        </w:r>
      </w:ins>
    </w:p>
    <w:p w14:paraId="7873A63E" w14:textId="77777777" w:rsidR="00E009CE" w:rsidRPr="00996999" w:rsidRDefault="00E009CE" w:rsidP="00996999">
      <w:pPr>
        <w:pStyle w:val="af5"/>
        <w:numPr>
          <w:ilvl w:val="0"/>
          <w:numId w:val="44"/>
        </w:numPr>
        <w:spacing w:line="360" w:lineRule="exact"/>
        <w:ind w:firstLineChars="0"/>
        <w:rPr>
          <w:kern w:val="0"/>
          <w:lang w:bidi="ar"/>
          <w:rPrChange w:id="553" w:author="Quan Wen" w:date="2017-06-11T01:41:00Z">
            <w:rPr>
              <w:rFonts w:ascii="Times New Roman" w:eastAsia="宋体" w:hAnsi="Times New Roman"/>
              <w:kern w:val="0"/>
              <w:szCs w:val="21"/>
              <w:lang w:bidi="ar"/>
            </w:rPr>
          </w:rPrChange>
        </w:rPr>
        <w:pPrChange w:id="554" w:author="Quan Wen" w:date="2017-06-11T01:41:00Z">
          <w:pPr>
            <w:pStyle w:val="af5"/>
            <w:numPr>
              <w:numId w:val="44"/>
            </w:numPr>
            <w:spacing w:beforeLines="50" w:before="156" w:afterLines="50" w:after="156" w:line="360" w:lineRule="exact"/>
            <w:ind w:left="840" w:firstLineChars="0" w:hanging="420"/>
          </w:pPr>
        </w:pPrChange>
      </w:pPr>
      <w:r w:rsidRPr="00996999">
        <w:rPr>
          <w:rFonts w:hint="eastAsia"/>
          <w:kern w:val="0"/>
          <w:lang w:bidi="ar"/>
          <w:rPrChange w:id="555" w:author="Quan Wen" w:date="2017-06-11T01:41:00Z">
            <w:rPr>
              <w:rFonts w:ascii="Times New Roman" w:eastAsia="宋体" w:hAnsi="Times New Roman" w:hint="eastAsia"/>
              <w:kern w:val="0"/>
              <w:szCs w:val="21"/>
              <w:lang w:bidi="ar"/>
            </w:rPr>
          </w:rPrChange>
        </w:rPr>
        <w:t>单独制动手柄各运转状态介绍</w:t>
      </w:r>
    </w:p>
    <w:p w14:paraId="6D45F885" w14:textId="661EC87A" w:rsidR="00E009CE" w:rsidRDefault="00E009CE" w:rsidP="00E906ED">
      <w:pPr>
        <w:pStyle w:val="af5"/>
        <w:numPr>
          <w:ilvl w:val="0"/>
          <w:numId w:val="48"/>
        </w:numPr>
        <w:spacing w:line="360" w:lineRule="exact"/>
        <w:ind w:firstLineChars="0"/>
        <w:rPr>
          <w:rFonts w:ascii="Times New Roman" w:eastAsia="宋体" w:hAnsi="Times New Roman"/>
          <w:kern w:val="0"/>
          <w:szCs w:val="21"/>
          <w:lang w:bidi="ar"/>
        </w:rPr>
      </w:pPr>
      <w:r w:rsidRPr="00996999">
        <w:rPr>
          <w:rFonts w:hint="eastAsia"/>
          <w:kern w:val="0"/>
          <w:lang w:bidi="ar"/>
          <w:rPrChange w:id="556" w:author="Quan Wen" w:date="2017-06-11T01:41:00Z">
            <w:rPr>
              <w:rFonts w:ascii="Times New Roman" w:eastAsia="宋体" w:hAnsi="Times New Roman" w:hint="eastAsia"/>
              <w:kern w:val="0"/>
              <w:szCs w:val="21"/>
              <w:lang w:bidi="ar"/>
            </w:rPr>
          </w:rPrChange>
        </w:rPr>
        <w:t>运转位：</w:t>
      </w:r>
      <w:r>
        <w:rPr>
          <w:rFonts w:ascii="Times New Roman" w:eastAsia="宋体" w:hAnsi="Times New Roman" w:hint="eastAsia"/>
          <w:kern w:val="0"/>
          <w:szCs w:val="21"/>
          <w:lang w:bidi="ar"/>
        </w:rPr>
        <w:t>机车正常运转时单独制动手柄应置于此位，此时</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风缸压力为</w:t>
      </w:r>
      <w:r>
        <w:rPr>
          <w:rFonts w:ascii="Times New Roman" w:eastAsia="宋体" w:hAnsi="Times New Roman" w:hint="eastAsia"/>
          <w:kern w:val="0"/>
          <w:szCs w:val="21"/>
          <w:lang w:bidi="ar"/>
        </w:rPr>
        <w:t>0.</w:t>
      </w:r>
    </w:p>
    <w:p w14:paraId="4592641D" w14:textId="1319982E" w:rsidR="00E009CE" w:rsidRDefault="00E009CE" w:rsidP="00E906ED">
      <w:pPr>
        <w:pStyle w:val="af5"/>
        <w:numPr>
          <w:ilvl w:val="0"/>
          <w:numId w:val="48"/>
        </w:numPr>
        <w:spacing w:line="360" w:lineRule="exact"/>
        <w:ind w:firstLineChars="0"/>
        <w:rPr>
          <w:rFonts w:ascii="Times New Roman" w:eastAsia="宋体" w:hAnsi="Times New Roman"/>
          <w:kern w:val="0"/>
          <w:szCs w:val="21"/>
          <w:lang w:bidi="ar"/>
        </w:rPr>
      </w:pPr>
      <w:r w:rsidRPr="00996999">
        <w:rPr>
          <w:rFonts w:hint="eastAsia"/>
          <w:kern w:val="0"/>
          <w:lang w:bidi="ar"/>
          <w:rPrChange w:id="557" w:author="Quan Wen" w:date="2017-06-11T01:41:00Z">
            <w:rPr>
              <w:rFonts w:ascii="Times New Roman" w:eastAsia="宋体" w:hAnsi="Times New Roman" w:hint="eastAsia"/>
              <w:kern w:val="0"/>
              <w:szCs w:val="21"/>
              <w:lang w:bidi="ar"/>
            </w:rPr>
          </w:rPrChange>
        </w:rPr>
        <w:t>制动区：</w:t>
      </w:r>
      <w:r>
        <w:rPr>
          <w:rFonts w:ascii="Times New Roman" w:eastAsia="宋体" w:hAnsi="Times New Roman" w:hint="eastAsia"/>
          <w:kern w:val="0"/>
          <w:szCs w:val="21"/>
          <w:lang w:bidi="ar"/>
        </w:rPr>
        <w:t>此区域为线性区域，</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缸压力随着手柄的位置而改变。</w:t>
      </w:r>
    </w:p>
    <w:p w14:paraId="57EFD402" w14:textId="17120456" w:rsidR="00E009CE" w:rsidRDefault="00E009CE" w:rsidP="006B223B">
      <w:pPr>
        <w:pStyle w:val="af5"/>
        <w:numPr>
          <w:ilvl w:val="0"/>
          <w:numId w:val="48"/>
        </w:numPr>
        <w:spacing w:line="360" w:lineRule="exact"/>
        <w:ind w:firstLineChars="0"/>
        <w:rPr>
          <w:rFonts w:ascii="Times New Roman" w:eastAsia="宋体" w:hAnsi="Times New Roman"/>
          <w:kern w:val="0"/>
          <w:szCs w:val="21"/>
          <w:lang w:bidi="ar"/>
        </w:rPr>
      </w:pPr>
      <w:r w:rsidRPr="00996999">
        <w:rPr>
          <w:rFonts w:hint="eastAsia"/>
          <w:kern w:val="0"/>
          <w:lang w:bidi="ar"/>
          <w:rPrChange w:id="558" w:author="Quan Wen" w:date="2017-06-11T01:42:00Z">
            <w:rPr>
              <w:rFonts w:ascii="Times New Roman" w:eastAsia="宋体" w:hAnsi="Times New Roman" w:hint="eastAsia"/>
              <w:kern w:val="0"/>
              <w:szCs w:val="21"/>
              <w:lang w:bidi="ar"/>
            </w:rPr>
          </w:rPrChange>
        </w:rPr>
        <w:t>全制动：</w:t>
      </w:r>
      <w:r>
        <w:rPr>
          <w:rFonts w:ascii="Times New Roman" w:eastAsia="宋体" w:hAnsi="Times New Roman" w:hint="eastAsia"/>
          <w:kern w:val="0"/>
          <w:szCs w:val="21"/>
          <w:lang w:bidi="ar"/>
        </w:rPr>
        <w:t>机车</w:t>
      </w:r>
      <w:r>
        <w:rPr>
          <w:rFonts w:ascii="Times New Roman" w:eastAsia="宋体" w:hAnsi="Times New Roman" w:hint="eastAsia"/>
          <w:kern w:val="0"/>
          <w:szCs w:val="21"/>
          <w:lang w:bidi="ar"/>
        </w:rPr>
        <w:t>20</w:t>
      </w:r>
      <w:r>
        <w:rPr>
          <w:rFonts w:ascii="Times New Roman" w:eastAsia="宋体" w:hAnsi="Times New Roman" w:hint="eastAsia"/>
          <w:kern w:val="0"/>
          <w:szCs w:val="21"/>
          <w:lang w:bidi="ar"/>
        </w:rPr>
        <w:t>风缸压力达到最大值</w:t>
      </w:r>
      <w:r>
        <w:rPr>
          <w:rFonts w:ascii="Times New Roman" w:eastAsia="宋体" w:hAnsi="Times New Roman" w:hint="eastAsia"/>
          <w:kern w:val="0"/>
          <w:szCs w:val="21"/>
          <w:lang w:bidi="ar"/>
        </w:rPr>
        <w:t>300kPa</w:t>
      </w:r>
      <w:r>
        <w:rPr>
          <w:rFonts w:ascii="Times New Roman" w:eastAsia="宋体" w:hAnsi="Times New Roman" w:hint="eastAsia"/>
          <w:kern w:val="0"/>
          <w:szCs w:val="21"/>
          <w:lang w:bidi="ar"/>
        </w:rPr>
        <w:t>，并且要在</w:t>
      </w:r>
      <w:r>
        <w:rPr>
          <w:rFonts w:ascii="Times New Roman" w:eastAsia="宋体" w:hAnsi="Times New Roman" w:hint="eastAsia"/>
          <w:kern w:val="0"/>
          <w:szCs w:val="21"/>
          <w:lang w:bidi="ar"/>
        </w:rPr>
        <w:t>4</w:t>
      </w:r>
      <w:r>
        <w:rPr>
          <w:rFonts w:ascii="Times New Roman" w:eastAsia="宋体" w:hAnsi="Times New Roman" w:hint="eastAsia"/>
          <w:kern w:val="0"/>
          <w:szCs w:val="21"/>
          <w:lang w:bidi="ar"/>
        </w:rPr>
        <w:t>秒内上升至</w:t>
      </w:r>
      <w:r>
        <w:rPr>
          <w:rFonts w:ascii="Times New Roman" w:eastAsia="宋体" w:hAnsi="Times New Roman" w:hint="eastAsia"/>
          <w:kern w:val="0"/>
          <w:szCs w:val="21"/>
          <w:lang w:bidi="ar"/>
        </w:rPr>
        <w:t>280kPa</w:t>
      </w:r>
      <w:r>
        <w:rPr>
          <w:rFonts w:ascii="Times New Roman" w:eastAsia="宋体" w:hAnsi="Times New Roman" w:hint="eastAsia"/>
          <w:kern w:val="0"/>
          <w:szCs w:val="21"/>
          <w:lang w:bidi="ar"/>
        </w:rPr>
        <w:t>以上。</w:t>
      </w:r>
    </w:p>
    <w:p w14:paraId="3278A446" w14:textId="4430A6E6" w:rsidR="006B223B" w:rsidRDefault="00375DD8" w:rsidP="006B223B">
      <w:pPr>
        <w:pStyle w:val="af5"/>
        <w:numPr>
          <w:ilvl w:val="0"/>
          <w:numId w:val="48"/>
        </w:numPr>
        <w:ind w:firstLineChars="0"/>
        <w:rPr>
          <w:ins w:id="559" w:author="Quan Wen" w:date="2017-06-10T22:15:00Z"/>
          <w:rFonts w:ascii="Times New Roman" w:eastAsia="宋体" w:hAnsi="Times New Roman"/>
          <w:kern w:val="0"/>
          <w:szCs w:val="21"/>
          <w:lang w:bidi="ar"/>
        </w:rPr>
      </w:pPr>
      <w:r w:rsidRPr="00996999">
        <w:rPr>
          <w:rFonts w:hint="eastAsia"/>
          <w:kern w:val="0"/>
          <w:lang w:bidi="ar"/>
          <w:rPrChange w:id="560" w:author="Quan Wen" w:date="2017-06-11T01:42:00Z">
            <w:rPr>
              <w:rFonts w:ascii="Times New Roman" w:eastAsia="宋体" w:hAnsi="Times New Roman" w:hint="eastAsia"/>
              <w:kern w:val="0"/>
              <w:szCs w:val="21"/>
              <w:lang w:bidi="ar"/>
            </w:rPr>
          </w:rPrChange>
        </w:rPr>
        <w:t>侧压：</w:t>
      </w:r>
      <w:r>
        <w:rPr>
          <w:rFonts w:ascii="Times New Roman" w:eastAsia="宋体" w:hAnsi="Times New Roman" w:hint="eastAsia"/>
          <w:kern w:val="0"/>
          <w:szCs w:val="21"/>
          <w:lang w:bidi="ar"/>
        </w:rPr>
        <w:t>当侧压手柄时，将排完</w:t>
      </w:r>
      <w:r>
        <w:rPr>
          <w:rFonts w:ascii="Times New Roman" w:eastAsia="宋体" w:hAnsi="Times New Roman" w:hint="eastAsia"/>
          <w:kern w:val="0"/>
          <w:szCs w:val="21"/>
          <w:lang w:bidi="ar"/>
        </w:rPr>
        <w:t>16</w:t>
      </w:r>
      <w:r>
        <w:rPr>
          <w:rFonts w:ascii="Times New Roman" w:eastAsia="宋体" w:hAnsi="Times New Roman" w:hint="eastAsia"/>
          <w:kern w:val="0"/>
          <w:szCs w:val="21"/>
          <w:lang w:bidi="ar"/>
        </w:rPr>
        <w:t>风缸压力。</w:t>
      </w:r>
    </w:p>
    <w:p w14:paraId="197F9C8D" w14:textId="77777777" w:rsidR="006B223B" w:rsidRDefault="006B223B" w:rsidP="00E906ED">
      <w:pPr>
        <w:pStyle w:val="af5"/>
        <w:ind w:left="840" w:firstLineChars="0" w:firstLine="0"/>
        <w:rPr>
          <w:ins w:id="561" w:author="Quan Wen" w:date="2017-06-10T22:15:00Z"/>
          <w:rFonts w:ascii="Times New Roman" w:eastAsia="宋体" w:hAnsi="Times New Roman" w:hint="eastAsia"/>
          <w:kern w:val="0"/>
          <w:szCs w:val="21"/>
          <w:lang w:bidi="ar"/>
        </w:rPr>
      </w:pPr>
    </w:p>
    <w:p w14:paraId="293D2372" w14:textId="7B3B715B" w:rsidR="00375DD8" w:rsidRPr="00E906ED" w:rsidRDefault="006B223B" w:rsidP="00E906ED">
      <w:pPr>
        <w:pStyle w:val="af5"/>
        <w:ind w:left="840" w:firstLineChars="0" w:firstLine="0"/>
        <w:jc w:val="center"/>
        <w:rPr>
          <w:rFonts w:ascii="Times New Roman" w:eastAsia="宋体" w:hAnsi="Times New Roman"/>
          <w:kern w:val="0"/>
          <w:szCs w:val="21"/>
          <w:lang w:bidi="ar"/>
        </w:rPr>
      </w:pPr>
      <w:ins w:id="562" w:author="Quan Wen" w:date="2017-06-10T22:14:00Z">
        <w:r w:rsidRPr="00195C56">
          <w:rPr>
            <w:rFonts w:ascii="Times New Roman" w:eastAsia="宋体" w:hAnsi="Times New Roman"/>
            <w:noProof/>
            <w:kern w:val="0"/>
            <w:szCs w:val="21"/>
            <w:lang w:bidi="ar"/>
          </w:rPr>
          <w:drawing>
            <wp:inline distT="0" distB="0" distL="0" distR="0" wp14:anchorId="652582DA" wp14:editId="6B19CC25">
              <wp:extent cx="2265680" cy="2333625"/>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5680" cy="2333625"/>
                      </a:xfrm>
                      <a:prstGeom prst="rect">
                        <a:avLst/>
                      </a:prstGeom>
                      <a:noFill/>
                      <a:ln>
                        <a:noFill/>
                      </a:ln>
                    </pic:spPr>
                  </pic:pic>
                </a:graphicData>
              </a:graphic>
            </wp:inline>
          </w:drawing>
        </w:r>
      </w:ins>
    </w:p>
    <w:p w14:paraId="7CEB48A0" w14:textId="24AE1FF9" w:rsidR="00DD16C0" w:rsidRDefault="00DD16C0" w:rsidP="00DD16C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r>
        <w:rPr>
          <w:rFonts w:eastAsia="黑体" w:hint="eastAsia"/>
          <w:sz w:val="18"/>
          <w:szCs w:val="18"/>
        </w:rPr>
        <w:t>3</w:t>
      </w:r>
      <w:r w:rsidRPr="00A30000">
        <w:rPr>
          <w:rFonts w:eastAsia="黑体"/>
          <w:sz w:val="18"/>
          <w:szCs w:val="18"/>
        </w:rPr>
        <w:t xml:space="preserve"> </w:t>
      </w:r>
      <w:r w:rsidRPr="00A30000">
        <w:rPr>
          <w:rFonts w:eastAsia="黑体" w:hint="eastAsia"/>
          <w:sz w:val="18"/>
          <w:szCs w:val="18"/>
        </w:rPr>
        <w:t>电子制动模块</w:t>
      </w:r>
      <w:r w:rsidRPr="00A30000">
        <w:rPr>
          <w:rFonts w:eastAsia="黑体" w:hint="eastAsia"/>
          <w:sz w:val="18"/>
          <w:szCs w:val="18"/>
        </w:rPr>
        <w:t>EBV</w:t>
      </w:r>
      <w:r w:rsidR="00906BA3">
        <w:rPr>
          <w:rFonts w:eastAsia="黑体" w:hint="eastAsia"/>
          <w:sz w:val="18"/>
          <w:szCs w:val="18"/>
        </w:rPr>
        <w:t>示意图</w:t>
      </w:r>
    </w:p>
    <w:p w14:paraId="647F6E62" w14:textId="0DA8903C" w:rsidR="00DD16C0" w:rsidRDefault="00DD16C0">
      <w:pPr>
        <w:spacing w:line="360" w:lineRule="exact"/>
        <w:ind w:firstLineChars="200" w:firstLine="420"/>
        <w:jc w:val="center"/>
        <w:rPr>
          <w:ins w:id="563" w:author="Quan Wen" w:date="2017-06-10T21:46:00Z"/>
          <w:kern w:val="0"/>
          <w:lang w:bidi="ar"/>
        </w:rPr>
        <w:pPrChange w:id="564" w:author="Quan Wen" w:date="2017-06-10T21:46:00Z">
          <w:pPr>
            <w:spacing w:line="360" w:lineRule="exact"/>
            <w:ind w:firstLineChars="200" w:firstLine="420"/>
          </w:pPr>
        </w:pPrChange>
      </w:pPr>
    </w:p>
    <w:p w14:paraId="16B218A7" w14:textId="4E24E62C" w:rsidR="006F7E3D" w:rsidRDefault="006F7E3D">
      <w:pPr>
        <w:pStyle w:val="3"/>
        <w:spacing w:beforeLines="50" w:before="156" w:afterLines="50" w:after="156" w:line="360" w:lineRule="exact"/>
        <w:ind w:firstLine="420"/>
        <w:rPr>
          <w:kern w:val="0"/>
          <w:lang w:bidi="ar"/>
        </w:rPr>
        <w:pPrChange w:id="565" w:author="Quan Wen" w:date="2017-06-10T21:47:00Z">
          <w:pPr>
            <w:spacing w:line="360" w:lineRule="exact"/>
            <w:ind w:firstLineChars="200" w:firstLine="422"/>
          </w:pPr>
        </w:pPrChange>
      </w:pPr>
      <w:bookmarkStart w:id="566" w:name="_Toc484917511"/>
      <w:ins w:id="567" w:author="Quan Wen" w:date="2017-06-10T21:46:00Z">
        <w:r w:rsidRPr="006F7E3D">
          <w:rPr>
            <w:rFonts w:ascii="Times New Roman" w:hAnsi="Times New Roman"/>
            <w:b w:val="0"/>
            <w:sz w:val="21"/>
            <w:szCs w:val="21"/>
            <w:rPrChange w:id="568" w:author="Quan Wen" w:date="2017-06-10T21:47:00Z">
              <w:rPr>
                <w:b/>
                <w:bCs/>
                <w:kern w:val="0"/>
                <w:lang w:bidi="ar"/>
              </w:rPr>
            </w:rPrChange>
          </w:rPr>
          <w:t xml:space="preserve">2.1.3 </w:t>
        </w:r>
        <w:r w:rsidRPr="006F7E3D">
          <w:rPr>
            <w:rFonts w:ascii="Times New Roman" w:hAnsi="Times New Roman" w:hint="eastAsia"/>
            <w:b w:val="0"/>
            <w:sz w:val="21"/>
            <w:szCs w:val="21"/>
            <w:rPrChange w:id="569" w:author="Quan Wen" w:date="2017-06-10T21:47:00Z">
              <w:rPr>
                <w:rFonts w:hint="eastAsia"/>
                <w:b/>
                <w:bCs/>
                <w:kern w:val="0"/>
                <w:lang w:bidi="ar"/>
              </w:rPr>
            </w:rPrChange>
          </w:rPr>
          <w:t>继电器接口模块</w:t>
        </w:r>
      </w:ins>
      <w:ins w:id="570" w:author="Quan Wen" w:date="2017-06-10T21:47:00Z">
        <w:r w:rsidRPr="006F7E3D">
          <w:rPr>
            <w:rFonts w:ascii="Times New Roman" w:hAnsi="Times New Roman"/>
            <w:b w:val="0"/>
            <w:sz w:val="21"/>
            <w:szCs w:val="21"/>
            <w:rPrChange w:id="571" w:author="Quan Wen" w:date="2017-06-10T21:47:00Z">
              <w:rPr>
                <w:b/>
                <w:bCs/>
                <w:kern w:val="0"/>
                <w:lang w:bidi="ar"/>
              </w:rPr>
            </w:rPrChange>
          </w:rPr>
          <w:t>RIM</w:t>
        </w:r>
      </w:ins>
      <w:bookmarkEnd w:id="566"/>
    </w:p>
    <w:p w14:paraId="4E2D9437" w14:textId="2F4F3325" w:rsidR="004767E0" w:rsidRDefault="00D26609" w:rsidP="00294A5B">
      <w:pPr>
        <w:spacing w:line="360" w:lineRule="exact"/>
        <w:ind w:firstLineChars="200" w:firstLine="420"/>
        <w:rPr>
          <w:ins w:id="572" w:author="Quan Wen" w:date="2017-06-10T21:57:00Z"/>
          <w:kern w:val="0"/>
          <w:lang w:bidi="ar"/>
        </w:rPr>
      </w:pPr>
      <w:r w:rsidRPr="009E36A4">
        <w:rPr>
          <w:rFonts w:hint="eastAsia"/>
          <w:kern w:val="0"/>
          <w:lang w:bidi="ar"/>
        </w:rPr>
        <w:t>继电器接口模块</w:t>
      </w:r>
      <w:r w:rsidRPr="009E36A4">
        <w:rPr>
          <w:rFonts w:hint="eastAsia"/>
          <w:kern w:val="0"/>
          <w:lang w:bidi="ar"/>
        </w:rPr>
        <w:t>RIM</w:t>
      </w:r>
      <w:r w:rsidR="006C733B" w:rsidRPr="009E36A4">
        <w:rPr>
          <w:rFonts w:hint="eastAsia"/>
          <w:kern w:val="0"/>
          <w:lang w:bidi="ar"/>
        </w:rPr>
        <w:t>，是作为</w:t>
      </w:r>
      <w:r w:rsidR="006C733B" w:rsidRPr="009E36A4">
        <w:rPr>
          <w:rFonts w:hint="eastAsia"/>
          <w:kern w:val="0"/>
          <w:lang w:bidi="ar"/>
        </w:rPr>
        <w:t>IPM</w:t>
      </w:r>
      <w:r w:rsidR="006C733B" w:rsidRPr="009E36A4">
        <w:rPr>
          <w:rFonts w:hint="eastAsia"/>
          <w:kern w:val="0"/>
          <w:lang w:bidi="ar"/>
        </w:rPr>
        <w:t>与机车之间动力切除、紧急撒沙等的接口，它安装在制动柜内，具有特定的输入信号和输出信号。</w:t>
      </w:r>
      <w:ins w:id="573" w:author="Quan Wen" w:date="2017-06-10T21:56:00Z">
        <w:r w:rsidR="00FD114C">
          <w:rPr>
            <w:rFonts w:hint="eastAsia"/>
            <w:kern w:val="0"/>
            <w:lang w:bidi="ar"/>
          </w:rPr>
          <w:t>其</w:t>
        </w:r>
        <w:r w:rsidR="00FD114C" w:rsidRPr="00FD114C">
          <w:rPr>
            <w:kern w:val="0"/>
            <w:lang w:bidi="ar"/>
            <w:rPrChange w:id="574" w:author="Quan Wen" w:date="2017-06-10T21:56:00Z">
              <w:rPr>
                <w:rFonts w:ascii="宋体" w:hAnsi="宋体" w:cs="宋体"/>
                <w:kern w:val="0"/>
                <w:sz w:val="24"/>
                <w:lang w:bidi="ar"/>
              </w:rPr>
            </w:rPrChange>
          </w:rPr>
          <w:t>信号输入部分包括</w:t>
        </w:r>
        <w:r w:rsidR="00FD114C" w:rsidRPr="00FD114C">
          <w:rPr>
            <w:kern w:val="0"/>
            <w:lang w:bidi="ar"/>
            <w:rPrChange w:id="575" w:author="Quan Wen" w:date="2017-06-10T21:56:00Z">
              <w:rPr>
                <w:rFonts w:ascii="宋体" w:hAnsi="宋体" w:cs="宋体"/>
                <w:kern w:val="0"/>
                <w:sz w:val="24"/>
                <w:szCs w:val="24"/>
                <w:lang w:bidi="ar"/>
              </w:rPr>
            </w:rPrChange>
          </w:rPr>
          <w:t>由安全装置产生的惩罚制动和紧急制动</w:t>
        </w:r>
        <w:r w:rsidR="00FD114C" w:rsidRPr="00FD114C">
          <w:rPr>
            <w:rFonts w:hint="eastAsia"/>
            <w:kern w:val="0"/>
            <w:lang w:bidi="ar"/>
            <w:rPrChange w:id="576" w:author="Quan Wen" w:date="2017-06-10T21:56:00Z">
              <w:rPr>
                <w:rFonts w:ascii="宋体" w:hAnsi="宋体" w:cs="宋体" w:hint="eastAsia"/>
                <w:kern w:val="0"/>
                <w:sz w:val="24"/>
                <w:lang w:bidi="ar"/>
              </w:rPr>
            </w:rPrChange>
          </w:rPr>
          <w:t>、</w:t>
        </w:r>
        <w:r w:rsidR="00FD114C" w:rsidRPr="00FD114C">
          <w:rPr>
            <w:kern w:val="0"/>
            <w:lang w:bidi="ar"/>
            <w:rPrChange w:id="577" w:author="Quan Wen" w:date="2017-06-10T21:56:00Z">
              <w:rPr>
                <w:rFonts w:ascii="宋体" w:hAnsi="宋体" w:cs="宋体"/>
                <w:kern w:val="0"/>
                <w:sz w:val="24"/>
                <w:szCs w:val="24"/>
                <w:lang w:bidi="ar"/>
              </w:rPr>
            </w:rPrChange>
          </w:rPr>
          <w:t>A/B</w:t>
        </w:r>
        <w:r w:rsidR="00FD114C" w:rsidRPr="00FD114C">
          <w:rPr>
            <w:kern w:val="0"/>
            <w:lang w:bidi="ar"/>
            <w:rPrChange w:id="578" w:author="Quan Wen" w:date="2017-06-10T21:56:00Z">
              <w:rPr>
                <w:rFonts w:ascii="宋体" w:hAnsi="宋体" w:cs="宋体"/>
                <w:kern w:val="0"/>
                <w:sz w:val="24"/>
                <w:szCs w:val="24"/>
                <w:lang w:bidi="ar"/>
              </w:rPr>
            </w:rPrChange>
          </w:rPr>
          <w:t>司机端操作激活信号</w:t>
        </w:r>
        <w:r w:rsidR="00FD114C" w:rsidRPr="00FD114C">
          <w:rPr>
            <w:rFonts w:hint="eastAsia"/>
            <w:kern w:val="0"/>
            <w:lang w:bidi="ar"/>
            <w:rPrChange w:id="579" w:author="Quan Wen" w:date="2017-06-10T21:56:00Z">
              <w:rPr>
                <w:rFonts w:ascii="宋体" w:hAnsi="宋体" w:cs="宋体" w:hint="eastAsia"/>
                <w:kern w:val="0"/>
                <w:sz w:val="24"/>
                <w:lang w:bidi="ar"/>
              </w:rPr>
            </w:rPrChange>
          </w:rPr>
          <w:t>、</w:t>
        </w:r>
        <w:r w:rsidR="00FD114C" w:rsidRPr="00FD114C">
          <w:rPr>
            <w:kern w:val="0"/>
            <w:lang w:bidi="ar"/>
            <w:rPrChange w:id="580" w:author="Quan Wen" w:date="2017-06-10T21:56:00Z">
              <w:rPr>
                <w:rFonts w:ascii="宋体" w:hAnsi="宋体" w:cs="宋体"/>
                <w:kern w:val="0"/>
                <w:sz w:val="24"/>
                <w:szCs w:val="24"/>
                <w:lang w:bidi="ar"/>
              </w:rPr>
            </w:rPrChange>
          </w:rPr>
          <w:t>动力制动投入信号</w:t>
        </w:r>
        <w:r w:rsidR="00FD114C" w:rsidRPr="00FD114C">
          <w:rPr>
            <w:rFonts w:hint="eastAsia"/>
            <w:kern w:val="0"/>
            <w:lang w:bidi="ar"/>
            <w:rPrChange w:id="581" w:author="Quan Wen" w:date="2017-06-10T21:56:00Z">
              <w:rPr>
                <w:rFonts w:ascii="宋体" w:hAnsi="宋体" w:cs="宋体" w:hint="eastAsia"/>
                <w:kern w:val="0"/>
                <w:sz w:val="24"/>
                <w:lang w:bidi="ar"/>
              </w:rPr>
            </w:rPrChange>
          </w:rPr>
          <w:t>、</w:t>
        </w:r>
        <w:r w:rsidR="00FD114C" w:rsidRPr="00FD114C">
          <w:rPr>
            <w:kern w:val="0"/>
            <w:lang w:bidi="ar"/>
            <w:rPrChange w:id="582" w:author="Quan Wen" w:date="2017-06-10T21:56:00Z">
              <w:rPr>
                <w:rFonts w:ascii="宋体" w:hAnsi="宋体" w:cs="宋体"/>
                <w:kern w:val="0"/>
                <w:sz w:val="24"/>
                <w:szCs w:val="24"/>
                <w:lang w:bidi="ar"/>
              </w:rPr>
            </w:rPrChange>
          </w:rPr>
          <w:t>MREP</w:t>
        </w:r>
        <w:r w:rsidR="00FD114C" w:rsidRPr="00FD114C">
          <w:rPr>
            <w:kern w:val="0"/>
            <w:lang w:bidi="ar"/>
            <w:rPrChange w:id="583" w:author="Quan Wen" w:date="2017-06-10T21:56:00Z">
              <w:rPr>
                <w:rFonts w:ascii="宋体" w:hAnsi="宋体" w:cs="宋体"/>
                <w:kern w:val="0"/>
                <w:sz w:val="24"/>
                <w:szCs w:val="24"/>
                <w:lang w:bidi="ar"/>
              </w:rPr>
            </w:rPrChange>
          </w:rPr>
          <w:t>压力开关工作状态信号</w:t>
        </w:r>
        <w:r w:rsidR="00FD114C" w:rsidRPr="00FD114C">
          <w:rPr>
            <w:rFonts w:hint="eastAsia"/>
            <w:kern w:val="0"/>
            <w:lang w:bidi="ar"/>
            <w:rPrChange w:id="584" w:author="Quan Wen" w:date="2017-06-10T21:56:00Z">
              <w:rPr>
                <w:rFonts w:ascii="宋体" w:hAnsi="宋体" w:cs="宋体" w:hint="eastAsia"/>
                <w:kern w:val="0"/>
                <w:sz w:val="24"/>
                <w:szCs w:val="24"/>
                <w:lang w:bidi="ar"/>
              </w:rPr>
            </w:rPrChange>
          </w:rPr>
          <w:t>和</w:t>
        </w:r>
        <w:r w:rsidR="00FD114C" w:rsidRPr="00FD114C">
          <w:rPr>
            <w:kern w:val="0"/>
            <w:lang w:bidi="ar"/>
            <w:rPrChange w:id="585" w:author="Quan Wen" w:date="2017-06-10T21:56:00Z">
              <w:rPr>
                <w:rFonts w:ascii="宋体" w:hAnsi="宋体" w:cs="宋体"/>
                <w:kern w:val="0"/>
                <w:sz w:val="24"/>
                <w:szCs w:val="24"/>
                <w:lang w:bidi="ar"/>
              </w:rPr>
            </w:rPrChange>
          </w:rPr>
          <w:t>机车速度信号。信号输出部分包括紧急制动</w:t>
        </w:r>
        <w:r w:rsidR="00FD114C" w:rsidRPr="00FD114C">
          <w:rPr>
            <w:rFonts w:hint="eastAsia"/>
            <w:kern w:val="0"/>
            <w:lang w:bidi="ar"/>
            <w:rPrChange w:id="586" w:author="Quan Wen" w:date="2017-06-10T21:56:00Z">
              <w:rPr>
                <w:rFonts w:ascii="宋体" w:hAnsi="宋体" w:cs="宋体" w:hint="eastAsia"/>
                <w:kern w:val="0"/>
                <w:sz w:val="24"/>
                <w:lang w:bidi="ar"/>
              </w:rPr>
            </w:rPrChange>
          </w:rPr>
          <w:t>、</w:t>
        </w:r>
        <w:r w:rsidR="00FD114C" w:rsidRPr="00FD114C">
          <w:rPr>
            <w:kern w:val="0"/>
            <w:lang w:bidi="ar"/>
            <w:rPrChange w:id="587" w:author="Quan Wen" w:date="2017-06-10T21:56:00Z">
              <w:rPr>
                <w:rFonts w:ascii="宋体" w:hAnsi="宋体" w:cs="宋体"/>
                <w:kern w:val="0"/>
                <w:sz w:val="24"/>
                <w:szCs w:val="24"/>
                <w:lang w:bidi="ar"/>
              </w:rPr>
            </w:rPrChange>
          </w:rPr>
          <w:t>PCS</w:t>
        </w:r>
        <w:r w:rsidR="00FD114C" w:rsidRPr="00FD114C">
          <w:rPr>
            <w:kern w:val="0"/>
            <w:lang w:bidi="ar"/>
            <w:rPrChange w:id="588" w:author="Quan Wen" w:date="2017-06-10T21:56:00Z">
              <w:rPr>
                <w:rFonts w:ascii="宋体" w:hAnsi="宋体" w:cs="宋体"/>
                <w:kern w:val="0"/>
                <w:sz w:val="24"/>
                <w:szCs w:val="24"/>
                <w:lang w:bidi="ar"/>
              </w:rPr>
            </w:rPrChange>
          </w:rPr>
          <w:t>开关切除</w:t>
        </w:r>
        <w:r w:rsidR="00FD114C" w:rsidRPr="00FD114C">
          <w:rPr>
            <w:rFonts w:hint="eastAsia"/>
            <w:kern w:val="0"/>
            <w:lang w:bidi="ar"/>
            <w:rPrChange w:id="589" w:author="Quan Wen" w:date="2017-06-10T21:56:00Z">
              <w:rPr>
                <w:rFonts w:ascii="宋体" w:hAnsi="宋体" w:cs="宋体" w:hint="eastAsia"/>
                <w:kern w:val="0"/>
                <w:sz w:val="24"/>
                <w:lang w:bidi="ar"/>
              </w:rPr>
            </w:rPrChange>
          </w:rPr>
          <w:t>、</w:t>
        </w:r>
        <w:r w:rsidR="00FD114C" w:rsidRPr="00FD114C">
          <w:rPr>
            <w:kern w:val="0"/>
            <w:lang w:bidi="ar"/>
            <w:rPrChange w:id="590" w:author="Quan Wen" w:date="2017-06-10T21:56:00Z">
              <w:rPr>
                <w:rFonts w:ascii="宋体" w:hAnsi="宋体" w:cs="宋体"/>
                <w:kern w:val="0"/>
                <w:sz w:val="24"/>
                <w:szCs w:val="24"/>
                <w:lang w:bidi="ar"/>
              </w:rPr>
            </w:rPrChange>
          </w:rPr>
          <w:t>撒沙开关动作</w:t>
        </w:r>
        <w:r w:rsidR="00FD114C" w:rsidRPr="00FD114C">
          <w:rPr>
            <w:rFonts w:hint="eastAsia"/>
            <w:kern w:val="0"/>
            <w:lang w:bidi="ar"/>
            <w:rPrChange w:id="591" w:author="Quan Wen" w:date="2017-06-10T21:56:00Z">
              <w:rPr>
                <w:rFonts w:ascii="宋体" w:hAnsi="宋体" w:cs="宋体" w:hint="eastAsia"/>
                <w:kern w:val="0"/>
                <w:sz w:val="24"/>
                <w:lang w:bidi="ar"/>
              </w:rPr>
            </w:rPrChange>
          </w:rPr>
          <w:t>、</w:t>
        </w:r>
        <w:r w:rsidR="00FD114C" w:rsidRPr="00FD114C">
          <w:rPr>
            <w:kern w:val="0"/>
            <w:lang w:bidi="ar"/>
            <w:rPrChange w:id="592" w:author="Quan Wen" w:date="2017-06-10T21:56:00Z">
              <w:rPr>
                <w:rFonts w:ascii="宋体" w:hAnsi="宋体" w:cs="宋体"/>
                <w:kern w:val="0"/>
                <w:sz w:val="24"/>
                <w:szCs w:val="24"/>
                <w:lang w:bidi="ar"/>
              </w:rPr>
            </w:rPrChange>
          </w:rPr>
          <w:t>动力制动切除</w:t>
        </w:r>
        <w:r w:rsidR="00FD114C" w:rsidRPr="00FD114C">
          <w:rPr>
            <w:rFonts w:hint="eastAsia"/>
            <w:kern w:val="0"/>
            <w:lang w:bidi="ar"/>
            <w:rPrChange w:id="593" w:author="Quan Wen" w:date="2017-06-10T21:56:00Z">
              <w:rPr>
                <w:rFonts w:ascii="宋体" w:hAnsi="宋体" w:cs="宋体" w:hint="eastAsia"/>
                <w:kern w:val="0"/>
                <w:sz w:val="24"/>
                <w:lang w:bidi="ar"/>
              </w:rPr>
            </w:rPrChange>
          </w:rPr>
          <w:t>和</w:t>
        </w:r>
        <w:r w:rsidR="00FD114C" w:rsidRPr="00FD114C">
          <w:rPr>
            <w:kern w:val="0"/>
            <w:lang w:bidi="ar"/>
            <w:rPrChange w:id="594" w:author="Quan Wen" w:date="2017-06-10T21:56:00Z">
              <w:rPr>
                <w:rFonts w:ascii="宋体" w:hAnsi="宋体" w:cs="宋体"/>
                <w:kern w:val="0"/>
                <w:sz w:val="24"/>
                <w:szCs w:val="24"/>
                <w:lang w:bidi="ar"/>
              </w:rPr>
            </w:rPrChange>
          </w:rPr>
          <w:t>重联机车故障</w:t>
        </w:r>
      </w:ins>
    </w:p>
    <w:p w14:paraId="0C69CF70" w14:textId="4174785E" w:rsidR="00294A5B" w:rsidRPr="00294A5B" w:rsidRDefault="00294A5B">
      <w:pPr>
        <w:pStyle w:val="3"/>
        <w:spacing w:beforeLines="50" w:before="156" w:afterLines="50" w:after="156" w:line="360" w:lineRule="exact"/>
        <w:ind w:firstLine="420"/>
        <w:rPr>
          <w:ins w:id="595" w:author="Quan Wen" w:date="2017-06-10T21:54:00Z"/>
          <w:rPrChange w:id="596" w:author="Quan Wen" w:date="2017-06-10T21:57:00Z">
            <w:rPr>
              <w:ins w:id="597" w:author="Quan Wen" w:date="2017-06-10T21:54:00Z"/>
              <w:kern w:val="0"/>
              <w:lang w:bidi="ar"/>
            </w:rPr>
          </w:rPrChange>
        </w:rPr>
        <w:pPrChange w:id="598" w:author="Quan Wen" w:date="2017-06-10T21:57:00Z">
          <w:pPr>
            <w:spacing w:line="360" w:lineRule="exact"/>
            <w:ind w:firstLineChars="200" w:firstLine="422"/>
          </w:pPr>
        </w:pPrChange>
      </w:pPr>
      <w:bookmarkStart w:id="599" w:name="_Toc484917512"/>
      <w:ins w:id="600" w:author="Quan Wen" w:date="2017-06-10T21:57:00Z">
        <w:r w:rsidRPr="00294A5B">
          <w:rPr>
            <w:rFonts w:ascii="Times New Roman" w:hAnsi="Times New Roman"/>
            <w:b w:val="0"/>
            <w:sz w:val="21"/>
            <w:szCs w:val="21"/>
            <w:rPrChange w:id="601" w:author="Quan Wen" w:date="2017-06-10T21:57:00Z">
              <w:rPr>
                <w:b/>
                <w:bCs/>
                <w:kern w:val="0"/>
                <w:lang w:bidi="ar"/>
              </w:rPr>
            </w:rPrChange>
          </w:rPr>
          <w:lastRenderedPageBreak/>
          <w:t xml:space="preserve">2.1.4 </w:t>
        </w:r>
        <w:r w:rsidRPr="00294A5B">
          <w:rPr>
            <w:rFonts w:ascii="Times New Roman" w:hAnsi="Times New Roman" w:hint="eastAsia"/>
            <w:b w:val="0"/>
            <w:sz w:val="21"/>
            <w:szCs w:val="21"/>
            <w:rPrChange w:id="602" w:author="Quan Wen" w:date="2017-06-10T21:57:00Z">
              <w:rPr>
                <w:rFonts w:hint="eastAsia"/>
                <w:b/>
                <w:bCs/>
                <w:kern w:val="0"/>
                <w:lang w:bidi="ar"/>
              </w:rPr>
            </w:rPrChange>
          </w:rPr>
          <w:t>集成处理模块</w:t>
        </w:r>
        <w:r w:rsidRPr="00294A5B">
          <w:rPr>
            <w:rFonts w:ascii="Times New Roman" w:hAnsi="Times New Roman"/>
            <w:b w:val="0"/>
            <w:sz w:val="21"/>
            <w:szCs w:val="21"/>
            <w:rPrChange w:id="603" w:author="Quan Wen" w:date="2017-06-10T21:57:00Z">
              <w:rPr>
                <w:b/>
                <w:bCs/>
                <w:kern w:val="0"/>
                <w:lang w:bidi="ar"/>
              </w:rPr>
            </w:rPrChange>
          </w:rPr>
          <w:t>IPM</w:t>
        </w:r>
      </w:ins>
      <w:bookmarkEnd w:id="599"/>
    </w:p>
    <w:p w14:paraId="740BEA17" w14:textId="56482BE9" w:rsidR="00E906ED" w:rsidRDefault="006E1915" w:rsidP="00E906ED">
      <w:pPr>
        <w:ind w:firstLineChars="200" w:firstLine="420"/>
        <w:rPr>
          <w:ins w:id="604" w:author="Quan Wen" w:date="2017-06-10T22:17:00Z"/>
          <w:kern w:val="0"/>
          <w:lang w:bidi="ar"/>
        </w:rPr>
        <w:pPrChange w:id="605" w:author="Quan Wen" w:date="2017-06-10T22:17:00Z">
          <w:pPr>
            <w:spacing w:line="360" w:lineRule="exact"/>
            <w:ind w:firstLineChars="200" w:firstLine="420"/>
          </w:pPr>
        </w:pPrChange>
      </w:pPr>
      <w:r w:rsidRPr="009E36A4">
        <w:rPr>
          <w:rFonts w:hint="eastAsia"/>
          <w:kern w:val="0"/>
          <w:lang w:bidi="ar"/>
        </w:rPr>
        <w:t>集成处理模块</w:t>
      </w:r>
      <w:r w:rsidR="00AB718D" w:rsidRPr="009E36A4">
        <w:rPr>
          <w:rFonts w:hint="eastAsia"/>
          <w:kern w:val="0"/>
          <w:lang w:bidi="ar"/>
        </w:rPr>
        <w:t>IPM</w:t>
      </w:r>
      <w:r w:rsidR="00AB718D" w:rsidRPr="009E36A4">
        <w:rPr>
          <w:rFonts w:hint="eastAsia"/>
          <w:kern w:val="0"/>
          <w:lang w:bidi="ar"/>
        </w:rPr>
        <w:t>作为</w:t>
      </w:r>
      <w:r w:rsidR="00AB718D" w:rsidRPr="009E36A4">
        <w:rPr>
          <w:rFonts w:hint="eastAsia"/>
          <w:kern w:val="0"/>
          <w:lang w:bidi="ar"/>
        </w:rPr>
        <w:t>CCBII</w:t>
      </w:r>
      <w:r w:rsidR="00AB718D" w:rsidRPr="009E36A4">
        <w:rPr>
          <w:rFonts w:hint="eastAsia"/>
          <w:kern w:val="0"/>
          <w:lang w:bidi="ar"/>
        </w:rPr>
        <w:t>制动机的大脑，在制动系统中发挥了很大的作用。</w:t>
      </w:r>
      <w:r w:rsidR="006958BE" w:rsidRPr="009E36A4">
        <w:rPr>
          <w:rFonts w:hint="eastAsia"/>
          <w:kern w:val="0"/>
          <w:lang w:bidi="ar"/>
        </w:rPr>
        <w:t>它首先对电子制动阀</w:t>
      </w:r>
      <w:r w:rsidR="006958BE" w:rsidRPr="009E36A4">
        <w:rPr>
          <w:rFonts w:hint="eastAsia"/>
          <w:kern w:val="0"/>
          <w:lang w:bidi="ar"/>
        </w:rPr>
        <w:t>EBV</w:t>
      </w:r>
      <w:r w:rsidR="006958BE" w:rsidRPr="009E36A4">
        <w:rPr>
          <w:rFonts w:hint="eastAsia"/>
          <w:kern w:val="0"/>
          <w:lang w:bidi="ar"/>
        </w:rPr>
        <w:t>自动制动手柄和单独制动手柄做出的相应动作而发出的信号进行处理，得到正确的运转状态后，利用总线把运行信息以报文的形式发送至</w:t>
      </w:r>
      <w:r w:rsidR="00E73681" w:rsidRPr="009E36A4">
        <w:rPr>
          <w:rFonts w:hint="eastAsia"/>
          <w:kern w:val="0"/>
          <w:lang w:bidi="ar"/>
        </w:rPr>
        <w:t>电空制动</w:t>
      </w:r>
      <w:r w:rsidR="006958BE" w:rsidRPr="009E36A4">
        <w:rPr>
          <w:rFonts w:hint="eastAsia"/>
          <w:kern w:val="0"/>
          <w:lang w:bidi="ar"/>
        </w:rPr>
        <w:t>单元</w:t>
      </w:r>
      <w:r w:rsidR="006958BE" w:rsidRPr="009E36A4">
        <w:rPr>
          <w:rFonts w:hint="eastAsia"/>
          <w:kern w:val="0"/>
          <w:lang w:bidi="ar"/>
        </w:rPr>
        <w:t>EPCU</w:t>
      </w:r>
      <w:r w:rsidR="006958BE" w:rsidRPr="009E36A4">
        <w:rPr>
          <w:rFonts w:hint="eastAsia"/>
          <w:kern w:val="0"/>
          <w:lang w:bidi="ar"/>
        </w:rPr>
        <w:t>的各个模块，从而</w:t>
      </w:r>
      <w:r w:rsidR="00931EFE" w:rsidRPr="009E36A4">
        <w:rPr>
          <w:rFonts w:hint="eastAsia"/>
          <w:kern w:val="0"/>
          <w:lang w:bidi="ar"/>
        </w:rPr>
        <w:t>EPCU</w:t>
      </w:r>
      <w:r w:rsidR="00931EFE" w:rsidRPr="009E36A4">
        <w:rPr>
          <w:rFonts w:hint="eastAsia"/>
          <w:kern w:val="0"/>
          <w:lang w:bidi="ar"/>
        </w:rPr>
        <w:t>各模块按照既定顺序动作实现相应功能。</w:t>
      </w:r>
    </w:p>
    <w:p w14:paraId="29C97FA9" w14:textId="77777777" w:rsidR="00E906ED" w:rsidRDefault="00E906ED" w:rsidP="00E906ED">
      <w:pPr>
        <w:ind w:firstLineChars="200" w:firstLine="420"/>
        <w:rPr>
          <w:ins w:id="606" w:author="Quan Wen" w:date="2017-06-10T22:17:00Z"/>
          <w:rFonts w:hint="eastAsia"/>
          <w:kern w:val="0"/>
          <w:lang w:bidi="ar"/>
        </w:rPr>
        <w:pPrChange w:id="607" w:author="Quan Wen" w:date="2017-06-10T22:17:00Z">
          <w:pPr>
            <w:spacing w:line="360" w:lineRule="exact"/>
            <w:ind w:firstLineChars="200" w:firstLine="420"/>
          </w:pPr>
        </w:pPrChange>
      </w:pPr>
    </w:p>
    <w:p w14:paraId="796CC2CE" w14:textId="4BE38FAE" w:rsidR="00294A5B" w:rsidRDefault="00E906ED" w:rsidP="00E906ED">
      <w:pPr>
        <w:ind w:firstLineChars="200" w:firstLine="420"/>
        <w:jc w:val="center"/>
        <w:rPr>
          <w:ins w:id="608" w:author="Quan Wen" w:date="2017-06-10T22:03:00Z"/>
          <w:kern w:val="0"/>
          <w:lang w:bidi="ar"/>
        </w:rPr>
        <w:pPrChange w:id="609" w:author="Quan Wen" w:date="2017-06-10T22:17:00Z">
          <w:pPr>
            <w:spacing w:line="360" w:lineRule="exact"/>
            <w:ind w:firstLineChars="200" w:firstLine="420"/>
          </w:pPr>
        </w:pPrChange>
      </w:pPr>
      <w:ins w:id="610" w:author="Quan Wen" w:date="2017-06-10T22:17:00Z">
        <w:r w:rsidRPr="00906BA3">
          <w:rPr>
            <w:rFonts w:hint="eastAsia"/>
            <w:noProof/>
            <w:kern w:val="0"/>
            <w:lang w:bidi="ar"/>
          </w:rPr>
          <w:drawing>
            <wp:inline distT="0" distB="0" distL="0" distR="0" wp14:anchorId="71C33BFC" wp14:editId="69E131D9">
              <wp:extent cx="2857500" cy="31718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3171825"/>
                      </a:xfrm>
                      <a:prstGeom prst="rect">
                        <a:avLst/>
                      </a:prstGeom>
                      <a:noFill/>
                      <a:ln>
                        <a:noFill/>
                      </a:ln>
                    </pic:spPr>
                  </pic:pic>
                </a:graphicData>
              </a:graphic>
            </wp:inline>
          </w:drawing>
        </w:r>
      </w:ins>
    </w:p>
    <w:p w14:paraId="3C7445DE" w14:textId="1974A66E" w:rsidR="00906BA3" w:rsidRPr="00906BA3" w:rsidRDefault="00906BA3">
      <w:pPr>
        <w:spacing w:line="360" w:lineRule="exact"/>
        <w:ind w:firstLineChars="200" w:firstLine="360"/>
        <w:jc w:val="center"/>
        <w:rPr>
          <w:ins w:id="611" w:author="Quan Wen" w:date="2017-06-10T22:02:00Z"/>
          <w:rFonts w:eastAsia="黑体" w:cs="Arial"/>
          <w:kern w:val="0"/>
          <w:sz w:val="18"/>
          <w:szCs w:val="18"/>
          <w:rPrChange w:id="612" w:author="Quan Wen" w:date="2017-06-10T22:04:00Z">
            <w:rPr>
              <w:ins w:id="613" w:author="Quan Wen" w:date="2017-06-10T22:02:00Z"/>
              <w:kern w:val="0"/>
              <w:lang w:bidi="ar"/>
            </w:rPr>
          </w:rPrChange>
        </w:rPr>
        <w:pPrChange w:id="614" w:author="Quan Wen" w:date="2017-06-10T22:04:00Z">
          <w:pPr>
            <w:spacing w:line="360" w:lineRule="exact"/>
            <w:ind w:firstLineChars="200" w:firstLine="420"/>
          </w:pPr>
        </w:pPrChange>
      </w:pPr>
      <w:ins w:id="615" w:author="Quan Wen" w:date="2017-06-10T22:03:00Z">
        <w:r w:rsidRPr="00906BA3">
          <w:rPr>
            <w:rFonts w:eastAsia="黑体" w:cs="Arial" w:hint="eastAsia"/>
            <w:kern w:val="0"/>
            <w:sz w:val="18"/>
            <w:szCs w:val="18"/>
            <w:rPrChange w:id="616" w:author="Quan Wen" w:date="2017-06-10T22:04:00Z">
              <w:rPr>
                <w:rFonts w:hint="eastAsia"/>
                <w:kern w:val="0"/>
                <w:lang w:bidi="ar"/>
              </w:rPr>
            </w:rPrChange>
          </w:rPr>
          <w:t>图</w:t>
        </w:r>
        <w:r w:rsidRPr="00906BA3">
          <w:rPr>
            <w:rFonts w:eastAsia="黑体" w:cs="Arial"/>
            <w:kern w:val="0"/>
            <w:sz w:val="18"/>
            <w:szCs w:val="18"/>
            <w:rPrChange w:id="617" w:author="Quan Wen" w:date="2017-06-10T22:04:00Z">
              <w:rPr>
                <w:kern w:val="0"/>
                <w:lang w:bidi="ar"/>
              </w:rPr>
            </w:rPrChange>
          </w:rPr>
          <w:t xml:space="preserve">2.4 </w:t>
        </w:r>
        <w:r w:rsidRPr="00906BA3">
          <w:rPr>
            <w:rFonts w:eastAsia="黑体" w:cs="Arial" w:hint="eastAsia"/>
            <w:kern w:val="0"/>
            <w:sz w:val="18"/>
            <w:szCs w:val="18"/>
            <w:rPrChange w:id="618" w:author="Quan Wen" w:date="2017-06-10T22:04:00Z">
              <w:rPr>
                <w:rFonts w:hint="eastAsia"/>
                <w:kern w:val="0"/>
                <w:lang w:bidi="ar"/>
              </w:rPr>
            </w:rPrChange>
          </w:rPr>
          <w:t>集成处理模块</w:t>
        </w:r>
        <w:r w:rsidRPr="00906BA3">
          <w:rPr>
            <w:rFonts w:eastAsia="黑体" w:cs="Arial"/>
            <w:kern w:val="0"/>
            <w:sz w:val="18"/>
            <w:szCs w:val="18"/>
            <w:rPrChange w:id="619" w:author="Quan Wen" w:date="2017-06-10T22:04:00Z">
              <w:rPr>
                <w:kern w:val="0"/>
                <w:lang w:bidi="ar"/>
              </w:rPr>
            </w:rPrChange>
          </w:rPr>
          <w:t>IPM</w:t>
        </w:r>
        <w:r w:rsidRPr="00906BA3">
          <w:rPr>
            <w:rFonts w:eastAsia="黑体" w:cs="Arial" w:hint="eastAsia"/>
            <w:kern w:val="0"/>
            <w:sz w:val="18"/>
            <w:szCs w:val="18"/>
            <w:rPrChange w:id="620" w:author="Quan Wen" w:date="2017-06-10T22:04:00Z">
              <w:rPr>
                <w:rFonts w:hint="eastAsia"/>
                <w:kern w:val="0"/>
                <w:lang w:bidi="ar"/>
              </w:rPr>
            </w:rPrChange>
          </w:rPr>
          <w:t>示意图</w:t>
        </w:r>
      </w:ins>
    </w:p>
    <w:p w14:paraId="0E6481CD" w14:textId="6A305831" w:rsidR="00906BA3" w:rsidRDefault="00906BA3" w:rsidP="00A06792">
      <w:pPr>
        <w:spacing w:line="360" w:lineRule="exact"/>
        <w:ind w:firstLineChars="200" w:firstLine="420"/>
        <w:rPr>
          <w:ins w:id="621" w:author="Quan Wen" w:date="2017-06-10T22:04:00Z"/>
          <w:kern w:val="0"/>
          <w:lang w:bidi="ar"/>
        </w:rPr>
      </w:pPr>
    </w:p>
    <w:p w14:paraId="5BB431A8" w14:textId="3E36A0F9" w:rsidR="00906BA3" w:rsidRPr="00872748" w:rsidRDefault="00906BA3" w:rsidP="00872748">
      <w:pPr>
        <w:pStyle w:val="3"/>
        <w:spacing w:beforeLines="50" w:before="156" w:afterLines="50" w:after="156" w:line="360" w:lineRule="exact"/>
        <w:ind w:firstLine="420"/>
      </w:pPr>
      <w:bookmarkStart w:id="622" w:name="_Toc484917513"/>
      <w:r w:rsidRPr="00872748">
        <w:rPr>
          <w:rFonts w:ascii="Times New Roman" w:hAnsi="Times New Roman"/>
          <w:b w:val="0"/>
          <w:sz w:val="21"/>
          <w:szCs w:val="21"/>
        </w:rPr>
        <w:t xml:space="preserve">2.1.5 </w:t>
      </w:r>
      <w:r w:rsidRPr="00872748">
        <w:rPr>
          <w:rFonts w:ascii="Times New Roman" w:hAnsi="Times New Roman" w:hint="eastAsia"/>
          <w:b w:val="0"/>
          <w:sz w:val="21"/>
          <w:szCs w:val="21"/>
        </w:rPr>
        <w:t>电空控制单元</w:t>
      </w:r>
      <w:r w:rsidRPr="00872748">
        <w:rPr>
          <w:rFonts w:ascii="Times New Roman" w:hAnsi="Times New Roman"/>
          <w:b w:val="0"/>
          <w:sz w:val="21"/>
          <w:szCs w:val="21"/>
        </w:rPr>
        <w:t>EPCU</w:t>
      </w:r>
      <w:bookmarkEnd w:id="622"/>
    </w:p>
    <w:p w14:paraId="53E2A96B" w14:textId="04465B37" w:rsidR="00872748" w:rsidRDefault="00C806E0" w:rsidP="00872748">
      <w:pPr>
        <w:ind w:firstLineChars="200" w:firstLine="420"/>
        <w:rPr>
          <w:ins w:id="623" w:author="Quan Wen" w:date="2017-06-10T22:18:00Z"/>
          <w:kern w:val="0"/>
          <w:lang w:bidi="ar"/>
        </w:rPr>
        <w:pPrChange w:id="624" w:author="Quan Wen" w:date="2017-06-10T22:17:00Z">
          <w:pPr>
            <w:spacing w:line="360" w:lineRule="exact"/>
          </w:pPr>
        </w:pPrChange>
      </w:pPr>
      <w:r w:rsidRPr="009E36A4">
        <w:rPr>
          <w:rFonts w:hint="eastAsia"/>
          <w:kern w:val="0"/>
          <w:lang w:bidi="ar"/>
        </w:rPr>
        <w:t>EPCU</w:t>
      </w:r>
      <w:r w:rsidR="00174F17" w:rsidRPr="009E36A4">
        <w:rPr>
          <w:rFonts w:hint="eastAsia"/>
          <w:kern w:val="0"/>
          <w:lang w:bidi="ar"/>
        </w:rPr>
        <w:t>是</w:t>
      </w:r>
      <w:r w:rsidR="00174F17" w:rsidRPr="009E36A4">
        <w:rPr>
          <w:rFonts w:hint="eastAsia"/>
          <w:kern w:val="0"/>
          <w:lang w:bidi="ar"/>
        </w:rPr>
        <w:t>CCBII</w:t>
      </w:r>
      <w:r w:rsidR="006272AD" w:rsidRPr="009E36A4">
        <w:rPr>
          <w:rFonts w:hint="eastAsia"/>
          <w:kern w:val="0"/>
          <w:lang w:bidi="ar"/>
        </w:rPr>
        <w:t>制动机的关键部分，是制动机的执行机构</w:t>
      </w:r>
      <w:r w:rsidR="006663DB" w:rsidRPr="009E36A4">
        <w:rPr>
          <w:rFonts w:hint="eastAsia"/>
          <w:kern w:val="0"/>
          <w:lang w:bidi="ar"/>
        </w:rPr>
        <w:t>。</w:t>
      </w:r>
      <w:r w:rsidR="00DE1598" w:rsidRPr="009E36A4">
        <w:rPr>
          <w:rFonts w:cs="宋体" w:hint="eastAsia"/>
          <w:kern w:val="0"/>
          <w:lang w:bidi="ar"/>
        </w:rPr>
        <w:t>EPCU</w:t>
      </w:r>
      <w:r w:rsidR="00DE1598" w:rsidRPr="009E36A4">
        <w:rPr>
          <w:rFonts w:cs="宋体" w:hint="eastAsia"/>
          <w:kern w:val="0"/>
          <w:lang w:bidi="ar"/>
        </w:rPr>
        <w:t>一共含有</w:t>
      </w:r>
      <w:r w:rsidR="00DE1598" w:rsidRPr="009E36A4">
        <w:rPr>
          <w:rFonts w:cs="宋体" w:hint="eastAsia"/>
          <w:kern w:val="0"/>
          <w:lang w:bidi="ar"/>
        </w:rPr>
        <w:t>7</w:t>
      </w:r>
      <w:r w:rsidR="00DE1598" w:rsidRPr="009E36A4">
        <w:rPr>
          <w:rFonts w:cs="宋体" w:hint="eastAsia"/>
          <w:kern w:val="0"/>
          <w:lang w:bidi="ar"/>
        </w:rPr>
        <w:t>个子控制模块，分别是：</w:t>
      </w:r>
      <w:r w:rsidR="00DE1598" w:rsidRPr="009E36A4">
        <w:rPr>
          <w:rFonts w:cs="宋体" w:hint="eastAsia"/>
          <w:kern w:val="0"/>
          <w:lang w:bidi="ar"/>
        </w:rPr>
        <w:t>16</w:t>
      </w:r>
      <w:r w:rsidR="00DE1598" w:rsidRPr="009E36A4">
        <w:rPr>
          <w:rFonts w:cs="宋体" w:hint="eastAsia"/>
          <w:kern w:val="0"/>
          <w:lang w:bidi="ar"/>
        </w:rPr>
        <w:t>管（</w:t>
      </w:r>
      <w:r w:rsidR="00DE1598" w:rsidRPr="009E36A4">
        <w:rPr>
          <w:rFonts w:cs="宋体" w:hint="eastAsia"/>
          <w:kern w:val="0"/>
          <w:lang w:bidi="ar"/>
        </w:rPr>
        <w:t>16CP</w:t>
      </w:r>
      <w:r w:rsidR="00DE1598" w:rsidRPr="009E36A4">
        <w:rPr>
          <w:rFonts w:cs="宋体" w:hint="eastAsia"/>
          <w:kern w:val="0"/>
          <w:lang w:bidi="ar"/>
        </w:rPr>
        <w:t>）、制动缸控制部分（</w:t>
      </w:r>
      <w:r w:rsidR="00DE1598" w:rsidRPr="009E36A4">
        <w:rPr>
          <w:rFonts w:cs="宋体" w:hint="eastAsia"/>
          <w:kern w:val="0"/>
          <w:lang w:bidi="ar"/>
        </w:rPr>
        <w:t>BCCP</w:t>
      </w:r>
      <w:r w:rsidR="00DE1598" w:rsidRPr="009E36A4">
        <w:rPr>
          <w:rFonts w:cs="宋体" w:hint="eastAsia"/>
          <w:kern w:val="0"/>
          <w:lang w:bidi="ar"/>
        </w:rPr>
        <w:t>）、</w:t>
      </w:r>
      <w:r w:rsidR="00DE1598" w:rsidRPr="009E36A4">
        <w:rPr>
          <w:rFonts w:cs="宋体" w:hint="eastAsia"/>
          <w:kern w:val="0"/>
          <w:lang w:bidi="ar"/>
        </w:rPr>
        <w:t>DB</w:t>
      </w:r>
      <w:r w:rsidR="00DE1598" w:rsidRPr="009E36A4">
        <w:rPr>
          <w:rFonts w:cs="宋体" w:hint="eastAsia"/>
          <w:kern w:val="0"/>
          <w:lang w:bidi="ar"/>
        </w:rPr>
        <w:t>三通阀（</w:t>
      </w:r>
      <w:r w:rsidR="00DE1598" w:rsidRPr="009E36A4">
        <w:rPr>
          <w:rFonts w:cs="宋体" w:hint="eastAsia"/>
          <w:kern w:val="0"/>
          <w:lang w:bidi="ar"/>
        </w:rPr>
        <w:t>DBTV</w:t>
      </w:r>
      <w:r w:rsidR="00DE1598" w:rsidRPr="009E36A4">
        <w:rPr>
          <w:rFonts w:cs="宋体" w:hint="eastAsia"/>
          <w:kern w:val="0"/>
          <w:lang w:bidi="ar"/>
        </w:rPr>
        <w:t>）、</w:t>
      </w:r>
      <w:r w:rsidR="00DE1598" w:rsidRPr="009E36A4">
        <w:rPr>
          <w:rFonts w:cs="宋体" w:hint="eastAsia"/>
          <w:kern w:val="0"/>
          <w:lang w:bidi="ar"/>
        </w:rPr>
        <w:t>20</w:t>
      </w:r>
      <w:r w:rsidR="00DE1598" w:rsidRPr="009E36A4">
        <w:rPr>
          <w:rFonts w:cs="宋体" w:hint="eastAsia"/>
          <w:kern w:val="0"/>
          <w:lang w:bidi="ar"/>
        </w:rPr>
        <w:t>控制部分（</w:t>
      </w:r>
      <w:r w:rsidR="00DE1598" w:rsidRPr="009E36A4">
        <w:rPr>
          <w:rFonts w:cs="宋体" w:hint="eastAsia"/>
          <w:kern w:val="0"/>
          <w:lang w:bidi="ar"/>
        </w:rPr>
        <w:t>20CP</w:t>
      </w:r>
      <w:r w:rsidR="00DE1598" w:rsidRPr="009E36A4">
        <w:rPr>
          <w:rFonts w:cs="宋体" w:hint="eastAsia"/>
          <w:kern w:val="0"/>
          <w:lang w:bidi="ar"/>
        </w:rPr>
        <w:t>）、</w:t>
      </w:r>
      <w:r w:rsidR="00DE1598" w:rsidRPr="009E36A4">
        <w:rPr>
          <w:rFonts w:cs="宋体" w:hint="eastAsia"/>
          <w:kern w:val="0"/>
          <w:lang w:bidi="ar"/>
        </w:rPr>
        <w:t>13</w:t>
      </w:r>
      <w:r w:rsidR="00DE1598" w:rsidRPr="009E36A4">
        <w:rPr>
          <w:rFonts w:cs="宋体" w:hint="eastAsia"/>
          <w:kern w:val="0"/>
          <w:lang w:bidi="ar"/>
        </w:rPr>
        <w:t>控制部分（</w:t>
      </w:r>
      <w:r w:rsidR="00DE1598" w:rsidRPr="009E36A4">
        <w:rPr>
          <w:rFonts w:cs="宋体" w:hint="eastAsia"/>
          <w:kern w:val="0"/>
          <w:lang w:bidi="ar"/>
        </w:rPr>
        <w:t>13CP</w:t>
      </w:r>
      <w:r w:rsidR="00DE1598" w:rsidRPr="009E36A4">
        <w:rPr>
          <w:rFonts w:cs="宋体" w:hint="eastAsia"/>
          <w:kern w:val="0"/>
          <w:lang w:bidi="ar"/>
        </w:rPr>
        <w:t>）、均衡风缸控制部分（</w:t>
      </w:r>
      <w:r w:rsidR="00DE1598" w:rsidRPr="009E36A4">
        <w:rPr>
          <w:rFonts w:cs="宋体" w:hint="eastAsia"/>
          <w:kern w:val="0"/>
          <w:lang w:bidi="ar"/>
        </w:rPr>
        <w:t>ERCP</w:t>
      </w:r>
      <w:r w:rsidR="00DE1598" w:rsidRPr="009E36A4">
        <w:rPr>
          <w:rFonts w:cs="宋体" w:hint="eastAsia"/>
          <w:kern w:val="0"/>
          <w:lang w:bidi="ar"/>
        </w:rPr>
        <w:t>）、制动管控制部分（</w:t>
      </w:r>
      <w:r w:rsidR="00DE1598" w:rsidRPr="009E36A4">
        <w:rPr>
          <w:rFonts w:cs="宋体" w:hint="eastAsia"/>
          <w:kern w:val="0"/>
          <w:lang w:bidi="ar"/>
        </w:rPr>
        <w:t>BPCP</w:t>
      </w:r>
      <w:r w:rsidR="00DE1598" w:rsidRPr="009E36A4">
        <w:rPr>
          <w:rFonts w:cs="宋体" w:hint="eastAsia"/>
          <w:kern w:val="0"/>
          <w:lang w:bidi="ar"/>
        </w:rPr>
        <w:t>），</w:t>
      </w:r>
      <w:r w:rsidR="0097393F" w:rsidRPr="009E36A4">
        <w:rPr>
          <w:rFonts w:cs="宋体" w:hint="eastAsia"/>
          <w:kern w:val="0"/>
          <w:lang w:bidi="ar"/>
        </w:rPr>
        <w:t>其中均衡风缸控制部分（</w:t>
      </w:r>
      <w:r w:rsidR="0097393F" w:rsidRPr="009E36A4">
        <w:rPr>
          <w:rFonts w:cs="宋体" w:hint="eastAsia"/>
          <w:kern w:val="0"/>
          <w:lang w:bidi="ar"/>
        </w:rPr>
        <w:t>ERCP</w:t>
      </w:r>
      <w:r w:rsidR="0097393F" w:rsidRPr="009E36A4">
        <w:rPr>
          <w:rFonts w:cs="宋体" w:hint="eastAsia"/>
          <w:kern w:val="0"/>
          <w:lang w:bidi="ar"/>
        </w:rPr>
        <w:t>）、</w:t>
      </w:r>
      <w:r w:rsidR="0097393F" w:rsidRPr="009E36A4">
        <w:rPr>
          <w:rFonts w:cs="宋体" w:hint="eastAsia"/>
          <w:kern w:val="0"/>
          <w:lang w:bidi="ar"/>
        </w:rPr>
        <w:t>16</w:t>
      </w:r>
      <w:r w:rsidR="0097393F" w:rsidRPr="009E36A4">
        <w:rPr>
          <w:rFonts w:cs="宋体" w:hint="eastAsia"/>
          <w:kern w:val="0"/>
          <w:lang w:bidi="ar"/>
        </w:rPr>
        <w:t>管（</w:t>
      </w:r>
      <w:r w:rsidR="0097393F" w:rsidRPr="009E36A4">
        <w:rPr>
          <w:rFonts w:cs="宋体" w:hint="eastAsia"/>
          <w:kern w:val="0"/>
          <w:lang w:bidi="ar"/>
        </w:rPr>
        <w:t>16CP</w:t>
      </w:r>
      <w:r w:rsidR="0097393F" w:rsidRPr="009E36A4">
        <w:rPr>
          <w:rFonts w:cs="宋体" w:hint="eastAsia"/>
          <w:kern w:val="0"/>
          <w:lang w:bidi="ar"/>
        </w:rPr>
        <w:t>）、</w:t>
      </w:r>
      <w:r w:rsidR="0097393F" w:rsidRPr="009E36A4">
        <w:rPr>
          <w:rFonts w:cs="宋体" w:hint="eastAsia"/>
          <w:kern w:val="0"/>
          <w:lang w:bidi="ar"/>
        </w:rPr>
        <w:t>20</w:t>
      </w:r>
      <w:r w:rsidR="0097393F" w:rsidRPr="009E36A4">
        <w:rPr>
          <w:rFonts w:cs="宋体" w:hint="eastAsia"/>
          <w:kern w:val="0"/>
          <w:lang w:bidi="ar"/>
        </w:rPr>
        <w:t>控制部分（</w:t>
      </w:r>
      <w:r w:rsidR="0097393F" w:rsidRPr="009E36A4">
        <w:rPr>
          <w:rFonts w:cs="宋体" w:hint="eastAsia"/>
          <w:kern w:val="0"/>
          <w:lang w:bidi="ar"/>
        </w:rPr>
        <w:t>20CP</w:t>
      </w:r>
      <w:r w:rsidR="0097393F" w:rsidRPr="009E36A4">
        <w:rPr>
          <w:rFonts w:cs="宋体" w:hint="eastAsia"/>
          <w:kern w:val="0"/>
          <w:lang w:bidi="ar"/>
        </w:rPr>
        <w:t>）、</w:t>
      </w:r>
      <w:r w:rsidR="0097393F" w:rsidRPr="009E36A4">
        <w:rPr>
          <w:rFonts w:cs="宋体" w:hint="eastAsia"/>
          <w:kern w:val="0"/>
          <w:lang w:bidi="ar"/>
        </w:rPr>
        <w:t>13</w:t>
      </w:r>
      <w:r w:rsidR="0097393F" w:rsidRPr="009E36A4">
        <w:rPr>
          <w:rFonts w:cs="宋体" w:hint="eastAsia"/>
          <w:kern w:val="0"/>
          <w:lang w:bidi="ar"/>
        </w:rPr>
        <w:t>控制部分（</w:t>
      </w:r>
      <w:r w:rsidR="0097393F" w:rsidRPr="009E36A4">
        <w:rPr>
          <w:rFonts w:cs="宋体" w:hint="eastAsia"/>
          <w:kern w:val="0"/>
          <w:lang w:bidi="ar"/>
        </w:rPr>
        <w:t>13CP</w:t>
      </w:r>
      <w:r w:rsidR="0097393F" w:rsidRPr="009E36A4">
        <w:rPr>
          <w:rFonts w:cs="宋体" w:hint="eastAsia"/>
          <w:kern w:val="0"/>
          <w:lang w:bidi="ar"/>
        </w:rPr>
        <w:t>）和制动管控制部分（</w:t>
      </w:r>
      <w:r w:rsidR="0097393F" w:rsidRPr="009E36A4">
        <w:rPr>
          <w:rFonts w:cs="宋体" w:hint="eastAsia"/>
          <w:kern w:val="0"/>
          <w:lang w:bidi="ar"/>
        </w:rPr>
        <w:t>BPCP</w:t>
      </w:r>
      <w:r w:rsidR="0097393F" w:rsidRPr="009E36A4">
        <w:rPr>
          <w:rFonts w:cs="宋体" w:hint="eastAsia"/>
          <w:kern w:val="0"/>
          <w:lang w:bidi="ar"/>
        </w:rPr>
        <w:t>）具有网络通信节点，</w:t>
      </w:r>
      <w:r w:rsidR="008466B0" w:rsidRPr="009E36A4">
        <w:rPr>
          <w:rFonts w:hint="eastAsia"/>
          <w:kern w:val="0"/>
          <w:lang w:bidi="ar"/>
        </w:rPr>
        <w:t>下面将分段对其进行详细介绍</w:t>
      </w:r>
      <w:r w:rsidR="00BF4A84" w:rsidRPr="009E36A4">
        <w:rPr>
          <w:rFonts w:hint="eastAsia"/>
          <w:kern w:val="0"/>
          <w:vertAlign w:val="superscript"/>
          <w:lang w:bidi="ar"/>
        </w:rPr>
        <w:t>[</w:t>
      </w:r>
      <w:r w:rsidR="00687BA1" w:rsidRPr="009E36A4">
        <w:rPr>
          <w:kern w:val="0"/>
          <w:vertAlign w:val="superscript"/>
          <w:lang w:bidi="ar"/>
        </w:rPr>
        <w:t>6</w:t>
      </w:r>
      <w:r w:rsidR="00BF4A84" w:rsidRPr="009E36A4">
        <w:rPr>
          <w:rFonts w:hint="eastAsia"/>
          <w:kern w:val="0"/>
          <w:vertAlign w:val="superscript"/>
          <w:lang w:bidi="ar"/>
        </w:rPr>
        <w:t>]</w:t>
      </w:r>
      <w:r w:rsidR="008466B0" w:rsidRPr="009E36A4">
        <w:rPr>
          <w:rFonts w:hint="eastAsia"/>
          <w:kern w:val="0"/>
          <w:lang w:bidi="ar"/>
        </w:rPr>
        <w:t>。</w:t>
      </w:r>
      <w:r w:rsidR="00487DA8">
        <w:rPr>
          <w:rFonts w:hint="eastAsia"/>
          <w:kern w:val="0"/>
          <w:lang w:bidi="ar"/>
        </w:rPr>
        <w:t>下图为</w:t>
      </w:r>
      <w:r w:rsidR="00487DA8">
        <w:rPr>
          <w:rFonts w:hint="eastAsia"/>
          <w:kern w:val="0"/>
          <w:lang w:bidi="ar"/>
        </w:rPr>
        <w:t>EPCU</w:t>
      </w:r>
      <w:r w:rsidR="00487DA8">
        <w:rPr>
          <w:rFonts w:hint="eastAsia"/>
          <w:kern w:val="0"/>
          <w:lang w:bidi="ar"/>
        </w:rPr>
        <w:t>的现场布置图：</w:t>
      </w:r>
    </w:p>
    <w:p w14:paraId="098A99C0" w14:textId="77777777" w:rsidR="00872748" w:rsidRDefault="00872748" w:rsidP="00872748">
      <w:pPr>
        <w:ind w:firstLineChars="200" w:firstLine="420"/>
        <w:rPr>
          <w:ins w:id="625" w:author="Quan Wen" w:date="2017-06-10T22:18:00Z"/>
          <w:kern w:val="0"/>
          <w:lang w:bidi="ar"/>
        </w:rPr>
        <w:pPrChange w:id="626" w:author="Quan Wen" w:date="2017-06-10T22:17:00Z">
          <w:pPr>
            <w:spacing w:line="360" w:lineRule="exact"/>
          </w:pPr>
        </w:pPrChange>
      </w:pPr>
    </w:p>
    <w:p w14:paraId="42C08853" w14:textId="67F6FE67" w:rsidR="00995268" w:rsidRPr="009E36A4" w:rsidRDefault="00872748" w:rsidP="009C5E1A">
      <w:pPr>
        <w:ind w:firstLineChars="200" w:firstLine="420"/>
        <w:jc w:val="center"/>
        <w:rPr>
          <w:kern w:val="0"/>
        </w:rPr>
        <w:pPrChange w:id="627" w:author="Quan Wen" w:date="2017-06-10T22:20:00Z">
          <w:pPr>
            <w:spacing w:line="360" w:lineRule="exact"/>
          </w:pPr>
        </w:pPrChange>
      </w:pPr>
      <w:ins w:id="628" w:author="Quan Wen" w:date="2017-06-10T22:18:00Z">
        <w:r w:rsidRPr="009E36A4">
          <w:rPr>
            <w:noProof/>
          </w:rPr>
          <w:lastRenderedPageBreak/>
          <w:drawing>
            <wp:inline distT="0" distB="0" distL="0" distR="0" wp14:anchorId="306850D0" wp14:editId="2CF102F8">
              <wp:extent cx="4333875" cy="2124710"/>
              <wp:effectExtent l="0" t="0" r="952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3054"/>
                      <a:stretch/>
                    </pic:blipFill>
                    <pic:spPr bwMode="auto">
                      <a:xfrm>
                        <a:off x="0" y="0"/>
                        <a:ext cx="4333875" cy="2124710"/>
                      </a:xfrm>
                      <a:prstGeom prst="rect">
                        <a:avLst/>
                      </a:prstGeom>
                      <a:ln>
                        <a:noFill/>
                      </a:ln>
                      <a:extLst>
                        <a:ext uri="{53640926-AAD7-44D8-BBD7-CCE9431645EC}">
                          <a14:shadowObscured xmlns:a14="http://schemas.microsoft.com/office/drawing/2010/main"/>
                        </a:ext>
                      </a:extLst>
                    </pic:spPr>
                  </pic:pic>
                </a:graphicData>
              </a:graphic>
            </wp:inline>
          </w:drawing>
        </w:r>
      </w:ins>
    </w:p>
    <w:p w14:paraId="6F3A9E48" w14:textId="2FC7E3A7" w:rsidR="00995268" w:rsidRDefault="00995268" w:rsidP="00872748">
      <w:pPr>
        <w:ind w:firstLineChars="200" w:firstLine="360"/>
        <w:jc w:val="center"/>
        <w:rPr>
          <w:ins w:id="629" w:author="Quan Wen" w:date="2017-06-10T22:20:00Z"/>
          <w:rFonts w:eastAsia="黑体" w:cs="Arial"/>
          <w:kern w:val="0"/>
          <w:sz w:val="18"/>
          <w:szCs w:val="18"/>
        </w:rPr>
        <w:pPrChange w:id="630" w:author="Quan Wen" w:date="2017-06-10T22:17:00Z">
          <w:pPr>
            <w:spacing w:line="360" w:lineRule="exact"/>
            <w:ind w:firstLineChars="200" w:firstLine="360"/>
            <w:jc w:val="center"/>
          </w:pPr>
        </w:pPrChange>
      </w:pPr>
      <w:r w:rsidRPr="00846788">
        <w:rPr>
          <w:rFonts w:eastAsia="黑体" w:cs="Arial" w:hint="eastAsia"/>
          <w:kern w:val="0"/>
          <w:sz w:val="18"/>
          <w:szCs w:val="18"/>
        </w:rPr>
        <w:t>图</w:t>
      </w:r>
      <w:r>
        <w:rPr>
          <w:rFonts w:eastAsia="黑体" w:cs="Arial"/>
          <w:kern w:val="0"/>
          <w:sz w:val="18"/>
          <w:szCs w:val="18"/>
        </w:rPr>
        <w:t>2</w:t>
      </w:r>
      <w:r w:rsidRPr="00846788">
        <w:rPr>
          <w:rFonts w:eastAsia="黑体" w:cs="Arial" w:hint="eastAsia"/>
          <w:kern w:val="0"/>
          <w:sz w:val="18"/>
          <w:szCs w:val="18"/>
        </w:rPr>
        <w:t>.</w:t>
      </w:r>
      <w:del w:id="631" w:author="Quan Wen" w:date="2017-06-10T22:04:00Z">
        <w:r w:rsidDel="00906BA3">
          <w:rPr>
            <w:rFonts w:eastAsia="黑体" w:cs="Arial" w:hint="eastAsia"/>
            <w:kern w:val="0"/>
            <w:sz w:val="18"/>
            <w:szCs w:val="18"/>
          </w:rPr>
          <w:delText>2</w:delText>
        </w:r>
      </w:del>
      <w:ins w:id="632" w:author="Quan Wen" w:date="2017-06-10T22:04:00Z">
        <w:r w:rsidR="00906BA3">
          <w:rPr>
            <w:rFonts w:eastAsia="黑体" w:cs="Arial" w:hint="eastAsia"/>
            <w:kern w:val="0"/>
            <w:sz w:val="18"/>
            <w:szCs w:val="18"/>
          </w:rPr>
          <w:t>5</w:t>
        </w:r>
      </w:ins>
      <w:r w:rsidRPr="00846788">
        <w:rPr>
          <w:rFonts w:eastAsia="黑体" w:cs="Arial"/>
          <w:kern w:val="0"/>
          <w:sz w:val="18"/>
          <w:szCs w:val="18"/>
        </w:rPr>
        <w:t xml:space="preserve"> </w:t>
      </w:r>
      <w:r w:rsidRPr="00846788">
        <w:rPr>
          <w:rFonts w:eastAsia="黑体" w:cs="Arial" w:hint="eastAsia"/>
          <w:kern w:val="0"/>
          <w:sz w:val="18"/>
          <w:szCs w:val="18"/>
        </w:rPr>
        <w:t>EPCU</w:t>
      </w:r>
      <w:r w:rsidRPr="00846788">
        <w:rPr>
          <w:rFonts w:eastAsia="黑体" w:cs="Arial" w:hint="eastAsia"/>
          <w:kern w:val="0"/>
          <w:sz w:val="18"/>
          <w:szCs w:val="18"/>
        </w:rPr>
        <w:t>各子模块位置图</w:t>
      </w:r>
    </w:p>
    <w:p w14:paraId="22754BD2" w14:textId="77777777" w:rsidR="009C5E1A" w:rsidRDefault="009C5E1A" w:rsidP="00872748">
      <w:pPr>
        <w:ind w:firstLineChars="200" w:firstLine="360"/>
        <w:jc w:val="center"/>
        <w:rPr>
          <w:rFonts w:eastAsia="黑体" w:cs="Arial" w:hint="eastAsia"/>
          <w:kern w:val="0"/>
          <w:sz w:val="18"/>
          <w:szCs w:val="18"/>
        </w:rPr>
        <w:pPrChange w:id="633" w:author="Quan Wen" w:date="2017-06-10T22:17:00Z">
          <w:pPr>
            <w:spacing w:line="360" w:lineRule="exact"/>
            <w:ind w:firstLineChars="200" w:firstLine="360"/>
            <w:jc w:val="center"/>
          </w:pPr>
        </w:pPrChange>
      </w:pPr>
    </w:p>
    <w:p w14:paraId="2D40B053" w14:textId="41FFE4FD" w:rsidR="00995268" w:rsidRPr="00996999" w:rsidRDefault="00F96AB5" w:rsidP="00996999">
      <w:pPr>
        <w:pStyle w:val="af5"/>
        <w:numPr>
          <w:ilvl w:val="0"/>
          <w:numId w:val="56"/>
        </w:numPr>
        <w:spacing w:line="360" w:lineRule="exact"/>
        <w:ind w:firstLineChars="0"/>
        <w:rPr>
          <w:kern w:val="0"/>
          <w:lang w:bidi="ar"/>
          <w:rPrChange w:id="634" w:author="Quan Wen" w:date="2017-06-11T01:42:00Z">
            <w:rPr>
              <w:lang w:bidi="ar"/>
            </w:rPr>
          </w:rPrChange>
        </w:rPr>
        <w:pPrChange w:id="635" w:author="Quan Wen" w:date="2017-06-11T01:42:00Z">
          <w:pPr>
            <w:spacing w:line="360" w:lineRule="exact"/>
            <w:ind w:firstLineChars="200" w:firstLine="420"/>
          </w:pPr>
        </w:pPrChange>
      </w:pPr>
      <w:ins w:id="636" w:author="Quan Wen" w:date="2017-06-10T22:18:00Z">
        <w:r w:rsidRPr="00996999">
          <w:rPr>
            <w:rFonts w:hint="eastAsia"/>
            <w:kern w:val="0"/>
            <w:lang w:bidi="ar"/>
            <w:rPrChange w:id="637" w:author="Quan Wen" w:date="2017-06-11T01:42:00Z">
              <w:rPr>
                <w:rFonts w:hint="eastAsia"/>
                <w:lang w:bidi="ar"/>
              </w:rPr>
            </w:rPrChange>
          </w:rPr>
          <w:t>均衡风缸模块</w:t>
        </w:r>
      </w:ins>
      <w:ins w:id="638" w:author="Quan Wen" w:date="2017-06-10T22:19:00Z">
        <w:r w:rsidRPr="00996999">
          <w:rPr>
            <w:rFonts w:hint="eastAsia"/>
            <w:kern w:val="0"/>
            <w:lang w:bidi="ar"/>
            <w:rPrChange w:id="639" w:author="Quan Wen" w:date="2017-06-11T01:42:00Z">
              <w:rPr>
                <w:rFonts w:hint="eastAsia"/>
                <w:lang w:bidi="ar"/>
              </w:rPr>
            </w:rPrChange>
          </w:rPr>
          <w:t>ERCP</w:t>
        </w:r>
      </w:ins>
    </w:p>
    <w:p w14:paraId="42286A78" w14:textId="52F7E499" w:rsidR="00072246" w:rsidRDefault="00C40E8C" w:rsidP="00072246">
      <w:pPr>
        <w:spacing w:line="360" w:lineRule="exact"/>
        <w:ind w:firstLineChars="200" w:firstLine="420"/>
        <w:rPr>
          <w:ins w:id="640" w:author="Quan Wen" w:date="2017-06-10T22:19:00Z"/>
          <w:rFonts w:cs="宋体"/>
          <w:kern w:val="0"/>
          <w:lang w:bidi="ar"/>
        </w:rPr>
      </w:pPr>
      <w:r w:rsidRPr="009E36A4">
        <w:rPr>
          <w:rFonts w:cs="宋体" w:hint="eastAsia"/>
          <w:kern w:val="0"/>
          <w:lang w:bidi="ar"/>
        </w:rPr>
        <w:t>均衡风缸</w:t>
      </w:r>
      <w:del w:id="641" w:author="Quan Wen" w:date="2017-06-10T22:19:00Z">
        <w:r w:rsidRPr="009E36A4" w:rsidDel="00F96AB5">
          <w:rPr>
            <w:rFonts w:cs="宋体" w:hint="eastAsia"/>
            <w:kern w:val="0"/>
            <w:lang w:bidi="ar"/>
          </w:rPr>
          <w:delText>控制部分</w:delText>
        </w:r>
      </w:del>
      <w:ins w:id="642" w:author="Quan Wen" w:date="2017-06-10T22:19:00Z">
        <w:r w:rsidR="00F96AB5">
          <w:rPr>
            <w:rFonts w:cs="宋体" w:hint="eastAsia"/>
            <w:kern w:val="0"/>
            <w:lang w:bidi="ar"/>
          </w:rPr>
          <w:t>模块</w:t>
        </w:r>
      </w:ins>
      <w:r w:rsidRPr="009E36A4">
        <w:rPr>
          <w:kern w:val="0"/>
          <w:lang w:bidi="ar"/>
        </w:rPr>
        <w:t>（</w:t>
      </w:r>
      <w:r w:rsidRPr="009E36A4">
        <w:rPr>
          <w:kern w:val="0"/>
          <w:lang w:bidi="ar"/>
        </w:rPr>
        <w:t>ERCP</w:t>
      </w:r>
      <w:r w:rsidRPr="009E36A4">
        <w:rPr>
          <w:rFonts w:cs="宋体" w:hint="eastAsia"/>
          <w:kern w:val="0"/>
          <w:lang w:bidi="ar"/>
        </w:rPr>
        <w:t>）</w:t>
      </w:r>
      <w:r w:rsidR="00E00047" w:rsidRPr="009E36A4">
        <w:rPr>
          <w:rFonts w:cs="宋体" w:hint="eastAsia"/>
          <w:kern w:val="0"/>
          <w:lang w:bidi="ar"/>
        </w:rPr>
        <w:t>是列车管压力的控制部分，它在本务机车的状态下，能够根据电子制动阀</w:t>
      </w:r>
      <w:r w:rsidR="00E00047" w:rsidRPr="009E36A4">
        <w:rPr>
          <w:kern w:val="0"/>
          <w:lang w:bidi="ar"/>
        </w:rPr>
        <w:t>EBV</w:t>
      </w:r>
      <w:r w:rsidR="00E00047" w:rsidRPr="009E36A4">
        <w:rPr>
          <w:rFonts w:cs="宋体" w:hint="eastAsia"/>
          <w:kern w:val="0"/>
          <w:lang w:bidi="ar"/>
        </w:rPr>
        <w:t>的自动控制手柄的不同操作所提供的不同工作状态来产生相应的均衡风缸压力，从而达到控制列车管压力的目的。</w:t>
      </w:r>
      <w:r w:rsidR="00B22112" w:rsidRPr="009E36A4">
        <w:rPr>
          <w:rFonts w:cs="宋体" w:hint="eastAsia"/>
          <w:kern w:val="0"/>
          <w:lang w:bidi="ar"/>
        </w:rPr>
        <w:t>ERCP</w:t>
      </w:r>
      <w:r w:rsidR="00B22112" w:rsidRPr="009E36A4">
        <w:rPr>
          <w:rFonts w:cs="宋体" w:hint="eastAsia"/>
          <w:kern w:val="0"/>
          <w:lang w:bidi="ar"/>
        </w:rPr>
        <w:t>含有一个</w:t>
      </w:r>
      <w:r w:rsidR="000218DB" w:rsidRPr="009E36A4">
        <w:rPr>
          <w:rFonts w:cs="宋体" w:hint="eastAsia"/>
          <w:kern w:val="0"/>
          <w:lang w:bidi="ar"/>
        </w:rPr>
        <w:t>作用电磁阀</w:t>
      </w:r>
      <w:r w:rsidR="000218DB" w:rsidRPr="009E36A4">
        <w:rPr>
          <w:rFonts w:cs="宋体" w:hint="eastAsia"/>
          <w:kern w:val="0"/>
          <w:lang w:bidi="ar"/>
        </w:rPr>
        <w:t>APP</w:t>
      </w:r>
      <w:r w:rsidR="000218DB" w:rsidRPr="009E36A4">
        <w:rPr>
          <w:rFonts w:cs="宋体" w:hint="eastAsia"/>
          <w:kern w:val="0"/>
          <w:lang w:bidi="ar"/>
        </w:rPr>
        <w:t>，可以用来对</w:t>
      </w:r>
      <w:r w:rsidR="000218DB" w:rsidRPr="009E36A4">
        <w:rPr>
          <w:rFonts w:cs="宋体" w:hint="eastAsia"/>
          <w:kern w:val="0"/>
          <w:lang w:bidi="ar"/>
        </w:rPr>
        <w:t>ERCP</w:t>
      </w:r>
      <w:r w:rsidR="000218DB" w:rsidRPr="009E36A4">
        <w:rPr>
          <w:rFonts w:cs="宋体" w:hint="eastAsia"/>
          <w:kern w:val="0"/>
          <w:lang w:bidi="ar"/>
        </w:rPr>
        <w:t>进行充风增压</w:t>
      </w:r>
      <w:r w:rsidR="0007417C" w:rsidRPr="009E36A4">
        <w:rPr>
          <w:rFonts w:cs="宋体" w:hint="eastAsia"/>
          <w:kern w:val="0"/>
          <w:lang w:bidi="ar"/>
        </w:rPr>
        <w:t>；同时具有一个</w:t>
      </w:r>
      <w:r w:rsidR="000218DB" w:rsidRPr="009E36A4">
        <w:rPr>
          <w:rFonts w:cs="宋体" w:hint="eastAsia"/>
          <w:kern w:val="0"/>
          <w:lang w:bidi="ar"/>
        </w:rPr>
        <w:t>释放电磁阀</w:t>
      </w:r>
      <w:r w:rsidR="000218DB" w:rsidRPr="009E36A4">
        <w:rPr>
          <w:rFonts w:cs="宋体" w:hint="eastAsia"/>
          <w:kern w:val="0"/>
          <w:lang w:bidi="ar"/>
        </w:rPr>
        <w:t>REL</w:t>
      </w:r>
      <w:r w:rsidR="000218DB" w:rsidRPr="009E36A4">
        <w:rPr>
          <w:rFonts w:cs="宋体" w:hint="eastAsia"/>
          <w:kern w:val="0"/>
          <w:lang w:bidi="ar"/>
        </w:rPr>
        <w:t>，可以用来把气体通往大气减压</w:t>
      </w:r>
      <w:r w:rsidR="0007417C" w:rsidRPr="009E36A4">
        <w:rPr>
          <w:rFonts w:cs="宋体" w:hint="eastAsia"/>
          <w:kern w:val="0"/>
          <w:lang w:bidi="ar"/>
        </w:rPr>
        <w:t>。</w:t>
      </w:r>
      <w:r w:rsidR="00233F10" w:rsidRPr="009E36A4">
        <w:rPr>
          <w:rFonts w:cs="宋体" w:hint="eastAsia"/>
          <w:kern w:val="0"/>
          <w:lang w:bidi="ar"/>
        </w:rPr>
        <w:t>此外，它还具有一个均衡模块控制电磁阀</w:t>
      </w:r>
      <w:r w:rsidR="00233F10" w:rsidRPr="009E36A4">
        <w:rPr>
          <w:rFonts w:cs="宋体" w:hint="eastAsia"/>
          <w:kern w:val="0"/>
          <w:lang w:bidi="ar"/>
        </w:rPr>
        <w:t>MVER</w:t>
      </w:r>
      <w:r w:rsidR="00233F10" w:rsidRPr="009E36A4">
        <w:rPr>
          <w:rFonts w:cs="宋体" w:hint="eastAsia"/>
          <w:kern w:val="0"/>
          <w:lang w:bidi="ar"/>
        </w:rPr>
        <w:t>，可以用来控制压力和机械阀接口的接通，是</w:t>
      </w:r>
      <w:r w:rsidR="00233F10" w:rsidRPr="009E36A4">
        <w:rPr>
          <w:rFonts w:cs="宋体" w:hint="eastAsia"/>
          <w:kern w:val="0"/>
          <w:lang w:bidi="ar"/>
        </w:rPr>
        <w:t>ERCP</w:t>
      </w:r>
      <w:r w:rsidR="00233F10" w:rsidRPr="009E36A4">
        <w:rPr>
          <w:rFonts w:cs="宋体" w:hint="eastAsia"/>
          <w:kern w:val="0"/>
          <w:lang w:bidi="ar"/>
        </w:rPr>
        <w:t>的缺省电磁阀。</w:t>
      </w:r>
      <w:r w:rsidR="009106AC" w:rsidRPr="009E36A4">
        <w:rPr>
          <w:rFonts w:cs="宋体" w:hint="eastAsia"/>
          <w:kern w:val="0"/>
          <w:lang w:bidi="ar"/>
        </w:rPr>
        <w:t>ERCP</w:t>
      </w:r>
      <w:r w:rsidR="009106AC" w:rsidRPr="009E36A4">
        <w:rPr>
          <w:rFonts w:cs="宋体" w:hint="eastAsia"/>
          <w:kern w:val="0"/>
          <w:lang w:bidi="ar"/>
        </w:rPr>
        <w:t>还具有总风管压力传感器和均衡风缸压力传感器，用以测试实时压力。</w:t>
      </w:r>
      <w:r w:rsidR="00D530FC" w:rsidRPr="009E36A4">
        <w:rPr>
          <w:rFonts w:cs="宋体" w:hint="eastAsia"/>
          <w:kern w:val="0"/>
          <w:lang w:bidi="ar"/>
        </w:rPr>
        <w:t>ERCP</w:t>
      </w:r>
      <w:r w:rsidR="00D530FC" w:rsidRPr="009E36A4">
        <w:rPr>
          <w:rFonts w:cs="宋体" w:hint="eastAsia"/>
          <w:kern w:val="0"/>
          <w:lang w:bidi="ar"/>
        </w:rPr>
        <w:t>可直接接受</w:t>
      </w:r>
      <w:r w:rsidR="00D530FC" w:rsidRPr="009E36A4">
        <w:rPr>
          <w:rFonts w:cs="宋体" w:hint="eastAsia"/>
          <w:kern w:val="0"/>
          <w:lang w:bidi="ar"/>
        </w:rPr>
        <w:t>IPM</w:t>
      </w:r>
      <w:r w:rsidR="00D530FC" w:rsidRPr="009E36A4">
        <w:rPr>
          <w:rFonts w:cs="宋体" w:hint="eastAsia"/>
          <w:kern w:val="0"/>
          <w:lang w:bidi="ar"/>
        </w:rPr>
        <w:t>和机车监控系统信号进行控制。</w:t>
      </w:r>
    </w:p>
    <w:p w14:paraId="0B09AD68" w14:textId="79EE8C02" w:rsidR="009C5E1A" w:rsidRPr="00996999" w:rsidRDefault="00E2728C" w:rsidP="00996999">
      <w:pPr>
        <w:pStyle w:val="af5"/>
        <w:numPr>
          <w:ilvl w:val="0"/>
          <w:numId w:val="58"/>
        </w:numPr>
        <w:spacing w:line="360" w:lineRule="exact"/>
        <w:ind w:firstLineChars="0"/>
        <w:rPr>
          <w:rFonts w:cs="宋体" w:hint="eastAsia"/>
          <w:kern w:val="0"/>
          <w:lang w:bidi="ar"/>
          <w:rPrChange w:id="643" w:author="Quan Wen" w:date="2017-06-11T01:42:00Z">
            <w:rPr>
              <w:rFonts w:hint="eastAsia"/>
              <w:lang w:bidi="ar"/>
            </w:rPr>
          </w:rPrChange>
        </w:rPr>
        <w:pPrChange w:id="644" w:author="Quan Wen" w:date="2017-06-11T01:43:00Z">
          <w:pPr>
            <w:spacing w:line="360" w:lineRule="exact"/>
            <w:ind w:firstLineChars="200" w:firstLine="420"/>
          </w:pPr>
        </w:pPrChange>
      </w:pPr>
      <w:ins w:id="645" w:author="Quan Wen" w:date="2017-06-10T22:20:00Z">
        <w:r w:rsidRPr="00996999">
          <w:rPr>
            <w:rFonts w:cs="宋体" w:hint="eastAsia"/>
            <w:kern w:val="0"/>
            <w:lang w:bidi="ar"/>
            <w:rPrChange w:id="646" w:author="Quan Wen" w:date="2017-06-11T01:42:00Z">
              <w:rPr>
                <w:rFonts w:hint="eastAsia"/>
                <w:lang w:bidi="ar"/>
              </w:rPr>
            </w:rPrChange>
          </w:rPr>
          <w:t>列车管控制模块</w:t>
        </w:r>
        <w:r w:rsidRPr="00996999">
          <w:rPr>
            <w:rFonts w:cs="宋体" w:hint="eastAsia"/>
            <w:kern w:val="0"/>
            <w:lang w:bidi="ar"/>
            <w:rPrChange w:id="647" w:author="Quan Wen" w:date="2017-06-11T01:42:00Z">
              <w:rPr>
                <w:rFonts w:hint="eastAsia"/>
                <w:lang w:bidi="ar"/>
              </w:rPr>
            </w:rPrChange>
          </w:rPr>
          <w:t>BPCP</w:t>
        </w:r>
      </w:ins>
    </w:p>
    <w:p w14:paraId="23895E41" w14:textId="014CABA7" w:rsidR="00F616CE" w:rsidRDefault="00E81AEA" w:rsidP="00DE1598">
      <w:pPr>
        <w:spacing w:line="360" w:lineRule="exact"/>
        <w:ind w:firstLineChars="200" w:firstLine="420"/>
        <w:rPr>
          <w:ins w:id="648" w:author="Quan Wen" w:date="2017-06-10T22:21:00Z"/>
          <w:rFonts w:cs="宋体"/>
          <w:kern w:val="0"/>
          <w:lang w:bidi="ar"/>
        </w:rPr>
      </w:pPr>
      <w:del w:id="649" w:author="Quan Wen" w:date="2017-06-10T22:20:00Z">
        <w:r w:rsidRPr="009E36A4" w:rsidDel="00E2728C">
          <w:rPr>
            <w:rFonts w:cs="宋体" w:hint="eastAsia"/>
            <w:kern w:val="0"/>
            <w:lang w:bidi="ar"/>
          </w:rPr>
          <w:delText>制动</w:delText>
        </w:r>
      </w:del>
      <w:ins w:id="650" w:author="Quan Wen" w:date="2017-06-10T22:20:00Z">
        <w:r w:rsidR="00E2728C">
          <w:rPr>
            <w:rFonts w:cs="宋体" w:hint="eastAsia"/>
            <w:kern w:val="0"/>
            <w:lang w:bidi="ar"/>
          </w:rPr>
          <w:t>列车</w:t>
        </w:r>
      </w:ins>
      <w:r w:rsidRPr="009E36A4">
        <w:rPr>
          <w:rFonts w:cs="宋体" w:hint="eastAsia"/>
          <w:kern w:val="0"/>
          <w:lang w:bidi="ar"/>
        </w:rPr>
        <w:t>管控制部分（</w:t>
      </w:r>
      <w:r w:rsidRPr="009E36A4">
        <w:rPr>
          <w:kern w:val="0"/>
          <w:lang w:bidi="ar"/>
        </w:rPr>
        <w:t>BPCP</w:t>
      </w:r>
      <w:r w:rsidRPr="009E36A4">
        <w:rPr>
          <w:rFonts w:cs="宋体" w:hint="eastAsia"/>
          <w:kern w:val="0"/>
          <w:lang w:bidi="ar"/>
        </w:rPr>
        <w:t>）</w:t>
      </w:r>
      <w:r w:rsidR="005E3C76" w:rsidRPr="009E36A4">
        <w:rPr>
          <w:rFonts w:cs="宋体" w:hint="eastAsia"/>
          <w:kern w:val="0"/>
          <w:lang w:bidi="ar"/>
        </w:rPr>
        <w:t>的控制信号来自于</w:t>
      </w:r>
      <w:r w:rsidR="005E3C76" w:rsidRPr="009E36A4">
        <w:rPr>
          <w:kern w:val="0"/>
          <w:lang w:bidi="ar"/>
        </w:rPr>
        <w:t>ERCP</w:t>
      </w:r>
      <w:r w:rsidR="005E3C76" w:rsidRPr="009E36A4">
        <w:rPr>
          <w:rFonts w:cs="宋体" w:hint="eastAsia"/>
          <w:kern w:val="0"/>
          <w:lang w:bidi="ar"/>
        </w:rPr>
        <w:t>控制的均衡风缸压力</w:t>
      </w:r>
      <w:r w:rsidR="00A42925" w:rsidRPr="009E36A4">
        <w:rPr>
          <w:rFonts w:cs="宋体" w:hint="eastAsia"/>
          <w:kern w:val="0"/>
          <w:lang w:bidi="ar"/>
        </w:rPr>
        <w:t>。</w:t>
      </w:r>
      <w:r w:rsidR="00A95189" w:rsidRPr="009E36A4">
        <w:rPr>
          <w:kern w:val="0"/>
          <w:lang w:bidi="ar"/>
        </w:rPr>
        <w:t>ERCP</w:t>
      </w:r>
      <w:r w:rsidR="00A95189" w:rsidRPr="009E36A4">
        <w:rPr>
          <w:rFonts w:cs="宋体" w:hint="eastAsia"/>
          <w:kern w:val="0"/>
          <w:lang w:bidi="ar"/>
        </w:rPr>
        <w:t>控制的均衡风缸压力达到既定值后，</w:t>
      </w:r>
      <w:r w:rsidR="00A95189" w:rsidRPr="009E36A4">
        <w:rPr>
          <w:kern w:val="0"/>
          <w:lang w:bidi="ar"/>
        </w:rPr>
        <w:t>BPCP</w:t>
      </w:r>
      <w:r w:rsidR="00A95189" w:rsidRPr="009E36A4">
        <w:rPr>
          <w:rFonts w:cs="宋体" w:hint="eastAsia"/>
          <w:kern w:val="0"/>
          <w:lang w:bidi="ar"/>
        </w:rPr>
        <w:t>内部的</w:t>
      </w:r>
      <w:r w:rsidR="00A95189" w:rsidRPr="009E36A4">
        <w:rPr>
          <w:kern w:val="0"/>
          <w:lang w:bidi="ar"/>
        </w:rPr>
        <w:t>BP</w:t>
      </w:r>
      <w:r w:rsidR="00A95189" w:rsidRPr="009E36A4">
        <w:rPr>
          <w:rFonts w:cs="宋体" w:hint="eastAsia"/>
          <w:kern w:val="0"/>
          <w:lang w:bidi="ar"/>
        </w:rPr>
        <w:t>中继阀响应其变化并迅速产生于均衡风缸压力相同的制动管的压力，从而完成列车的制动、保压和缓解等一系列操作。</w:t>
      </w:r>
      <w:r w:rsidR="005866AF" w:rsidRPr="009E36A4">
        <w:rPr>
          <w:rFonts w:cs="宋体"/>
          <w:kern w:val="0"/>
          <w:lang w:bidi="ar"/>
        </w:rPr>
        <w:t>此外</w:t>
      </w:r>
      <w:r w:rsidR="005866AF" w:rsidRPr="009E36A4">
        <w:rPr>
          <w:kern w:val="0"/>
          <w:lang w:bidi="ar"/>
        </w:rPr>
        <w:t>BPCP</w:t>
      </w:r>
      <w:r w:rsidR="005866AF" w:rsidRPr="009E36A4">
        <w:rPr>
          <w:rFonts w:cs="宋体"/>
          <w:kern w:val="0"/>
          <w:lang w:bidi="ar"/>
        </w:rPr>
        <w:t>模块可以监测列车的压力或接收自动制动阀、</w:t>
      </w:r>
      <w:r w:rsidR="005866AF" w:rsidRPr="009E36A4">
        <w:rPr>
          <w:kern w:val="0"/>
          <w:lang w:bidi="ar"/>
        </w:rPr>
        <w:t>IPM</w:t>
      </w:r>
      <w:r w:rsidR="005866AF" w:rsidRPr="009E36A4">
        <w:rPr>
          <w:rFonts w:cs="宋体"/>
          <w:kern w:val="0"/>
          <w:lang w:bidi="ar"/>
        </w:rPr>
        <w:t>的指令，当发现制动管压力快速下降或接收到来自自动制动阀、</w:t>
      </w:r>
      <w:r w:rsidR="005866AF" w:rsidRPr="009E36A4">
        <w:rPr>
          <w:kern w:val="0"/>
          <w:lang w:bidi="ar"/>
        </w:rPr>
        <w:t>IPM</w:t>
      </w:r>
      <w:r w:rsidR="005866AF" w:rsidRPr="009E36A4">
        <w:rPr>
          <w:rFonts w:cs="宋体"/>
          <w:kern w:val="0"/>
          <w:lang w:bidi="ar"/>
        </w:rPr>
        <w:t>的紧急制动指令，</w:t>
      </w:r>
      <w:r w:rsidR="005866AF" w:rsidRPr="009E36A4">
        <w:rPr>
          <w:kern w:val="0"/>
          <w:lang w:bidi="ar"/>
        </w:rPr>
        <w:t>BPCP</w:t>
      </w:r>
      <w:r w:rsidR="003A0CD3" w:rsidRPr="009E36A4">
        <w:rPr>
          <w:rFonts w:cs="宋体"/>
          <w:kern w:val="0"/>
          <w:lang w:bidi="ar"/>
        </w:rPr>
        <w:t>模块会加快制动管减压产生紧急制动</w:t>
      </w:r>
      <w:r w:rsidR="003A0CD3" w:rsidRPr="009E36A4">
        <w:rPr>
          <w:rFonts w:cs="宋体" w:hint="eastAsia"/>
          <w:kern w:val="0"/>
          <w:lang w:bidi="ar"/>
        </w:rPr>
        <w:t>。</w:t>
      </w:r>
    </w:p>
    <w:p w14:paraId="7561C3DC" w14:textId="74CA4141" w:rsidR="00514F89" w:rsidRPr="00514F89" w:rsidRDefault="00514F89" w:rsidP="00996999">
      <w:pPr>
        <w:pStyle w:val="af5"/>
        <w:numPr>
          <w:ilvl w:val="0"/>
          <w:numId w:val="44"/>
        </w:numPr>
        <w:spacing w:line="360" w:lineRule="exact"/>
        <w:ind w:firstLineChars="0"/>
        <w:rPr>
          <w:rFonts w:cs="宋体" w:hint="eastAsia"/>
          <w:kern w:val="0"/>
          <w:lang w:bidi="ar"/>
          <w:rPrChange w:id="651" w:author="Quan Wen" w:date="2017-06-10T22:21:00Z">
            <w:rPr>
              <w:rFonts w:hint="eastAsia"/>
              <w:lang w:bidi="ar"/>
            </w:rPr>
          </w:rPrChange>
        </w:rPr>
        <w:pPrChange w:id="652" w:author="Quan Wen" w:date="2017-06-11T01:43:00Z">
          <w:pPr>
            <w:spacing w:line="360" w:lineRule="exact"/>
            <w:ind w:firstLineChars="200" w:firstLine="420"/>
          </w:pPr>
        </w:pPrChange>
      </w:pPr>
      <w:ins w:id="653" w:author="Quan Wen" w:date="2017-06-10T22:21:00Z">
        <w:r>
          <w:rPr>
            <w:rFonts w:cs="宋体" w:hint="eastAsia"/>
            <w:kern w:val="0"/>
            <w:lang w:bidi="ar"/>
          </w:rPr>
          <w:t>20</w:t>
        </w:r>
        <w:r>
          <w:rPr>
            <w:rFonts w:cs="宋体" w:hint="eastAsia"/>
            <w:kern w:val="0"/>
            <w:lang w:bidi="ar"/>
          </w:rPr>
          <w:t>控制模块</w:t>
        </w:r>
        <w:r>
          <w:rPr>
            <w:rFonts w:cs="宋体" w:hint="eastAsia"/>
            <w:kern w:val="0"/>
            <w:lang w:bidi="ar"/>
          </w:rPr>
          <w:t>20CP</w:t>
        </w:r>
      </w:ins>
    </w:p>
    <w:p w14:paraId="67F1BA3A" w14:textId="07A3AD8A" w:rsidR="00DC5CC4" w:rsidRDefault="001E4926" w:rsidP="008466B0">
      <w:pPr>
        <w:spacing w:line="360" w:lineRule="exact"/>
        <w:ind w:firstLineChars="200" w:firstLine="420"/>
        <w:rPr>
          <w:ins w:id="654" w:author="Quan Wen" w:date="2017-06-10T22:21:00Z"/>
          <w:rFonts w:cs="宋体"/>
          <w:kern w:val="0"/>
          <w:lang w:bidi="ar"/>
        </w:rPr>
      </w:pPr>
      <w:r w:rsidRPr="009E36A4">
        <w:rPr>
          <w:kern w:val="0"/>
          <w:lang w:bidi="ar"/>
        </w:rPr>
        <w:t>20CP</w:t>
      </w:r>
      <w:r w:rsidRPr="009E36A4">
        <w:rPr>
          <w:rFonts w:cs="宋体"/>
          <w:kern w:val="0"/>
          <w:lang w:bidi="ar"/>
        </w:rPr>
        <w:t>控制</w:t>
      </w:r>
      <w:bookmarkStart w:id="655" w:name="_Hlk483229773"/>
      <w:ins w:id="656" w:author="Quan Wen" w:date="2017-06-10T22:21:00Z">
        <w:r w:rsidR="00514F89">
          <w:rPr>
            <w:rFonts w:cs="宋体" w:hint="eastAsia"/>
            <w:kern w:val="0"/>
            <w:lang w:bidi="ar"/>
          </w:rPr>
          <w:t>模块</w:t>
        </w:r>
      </w:ins>
      <w:del w:id="657" w:author="Quan Wen" w:date="2017-06-10T22:21:00Z">
        <w:r w:rsidR="00E23C8C" w:rsidRPr="009E36A4" w:rsidDel="00514F89">
          <w:rPr>
            <w:rFonts w:cs="宋体" w:hint="eastAsia"/>
            <w:kern w:val="0"/>
            <w:lang w:bidi="ar"/>
          </w:rPr>
          <w:delText>部分</w:delText>
        </w:r>
      </w:del>
      <w:r w:rsidR="00E23C8C" w:rsidRPr="009E36A4">
        <w:rPr>
          <w:rFonts w:cs="宋体"/>
          <w:kern w:val="0"/>
          <w:lang w:bidi="ar"/>
        </w:rPr>
        <w:t>根据制动管减压量、单独缓解命令、本务投入</w:t>
      </w:r>
      <w:r w:rsidR="00E23C8C" w:rsidRPr="009E36A4">
        <w:rPr>
          <w:rFonts w:cs="宋体"/>
          <w:kern w:val="0"/>
          <w:lang w:bidi="ar"/>
        </w:rPr>
        <w:t>/</w:t>
      </w:r>
      <w:r w:rsidR="00E23C8C" w:rsidRPr="009E36A4">
        <w:rPr>
          <w:rFonts w:cs="宋体"/>
          <w:kern w:val="0"/>
          <w:lang w:bidi="ar"/>
        </w:rPr>
        <w:t>切除模式下单独制动手柄位置等判断信号，产生本务机和补机的制动缸、平均管压力；平均管控制压力为列车管减压量的</w:t>
      </w:r>
      <w:r w:rsidR="00E23C8C" w:rsidRPr="009E36A4">
        <w:rPr>
          <w:rFonts w:cs="宋体"/>
          <w:kern w:val="0"/>
          <w:lang w:bidi="ar"/>
        </w:rPr>
        <w:t>2.5</w:t>
      </w:r>
      <w:r w:rsidR="00E23C8C" w:rsidRPr="009E36A4">
        <w:rPr>
          <w:rFonts w:cs="宋体"/>
          <w:kern w:val="0"/>
          <w:lang w:bidi="ar"/>
        </w:rPr>
        <w:t>倍；当制动管管压力增加</w:t>
      </w:r>
      <w:r w:rsidR="00E23C8C" w:rsidRPr="009E36A4">
        <w:rPr>
          <w:rFonts w:cs="宋体"/>
          <w:kern w:val="0"/>
          <w:lang w:bidi="ar"/>
        </w:rPr>
        <w:t>14 kPa</w:t>
      </w:r>
      <w:r w:rsidR="00E23C8C" w:rsidRPr="009E36A4">
        <w:rPr>
          <w:rFonts w:cs="宋体"/>
          <w:kern w:val="0"/>
          <w:lang w:bidi="ar"/>
        </w:rPr>
        <w:t>或者在单独缓解时，因制动管增加产生平均管压力缓解。</w:t>
      </w:r>
      <w:bookmarkEnd w:id="655"/>
      <w:r w:rsidR="001742E8" w:rsidRPr="009E36A4">
        <w:rPr>
          <w:rFonts w:cs="宋体"/>
          <w:kern w:val="0"/>
          <w:lang w:bidi="ar"/>
        </w:rPr>
        <w:t>平均管压力直接根据</w:t>
      </w:r>
      <w:r w:rsidR="001742E8" w:rsidRPr="009E36A4">
        <w:rPr>
          <w:rFonts w:cs="宋体"/>
          <w:kern w:val="0"/>
          <w:lang w:bidi="ar"/>
        </w:rPr>
        <w:t>EBV</w:t>
      </w:r>
      <w:r w:rsidR="001742E8" w:rsidRPr="009E36A4">
        <w:rPr>
          <w:rFonts w:cs="宋体"/>
          <w:kern w:val="0"/>
          <w:lang w:bidi="ar"/>
        </w:rPr>
        <w:t>单独制动手柄命令产生，从在运转位的</w:t>
      </w:r>
      <w:r w:rsidR="001742E8" w:rsidRPr="009E36A4">
        <w:rPr>
          <w:rFonts w:cs="宋体"/>
          <w:kern w:val="0"/>
          <w:lang w:bidi="ar"/>
        </w:rPr>
        <w:t>0kPa</w:t>
      </w:r>
      <w:r w:rsidR="001742E8" w:rsidRPr="009E36A4">
        <w:rPr>
          <w:rFonts w:cs="宋体"/>
          <w:kern w:val="0"/>
          <w:lang w:bidi="ar"/>
        </w:rPr>
        <w:t>，直到全制动时的</w:t>
      </w:r>
      <w:r w:rsidR="001742E8" w:rsidRPr="009E36A4">
        <w:rPr>
          <w:rFonts w:cs="宋体"/>
          <w:kern w:val="0"/>
          <w:lang w:bidi="ar"/>
        </w:rPr>
        <w:t>300 kPa</w:t>
      </w:r>
      <w:r w:rsidR="001742E8" w:rsidRPr="009E36A4">
        <w:rPr>
          <w:rFonts w:cs="宋体"/>
          <w:kern w:val="0"/>
          <w:lang w:bidi="ar"/>
        </w:rPr>
        <w:t>，平均管可无级变化</w:t>
      </w:r>
      <w:r w:rsidR="001742E8" w:rsidRPr="009E36A4">
        <w:rPr>
          <w:rFonts w:cs="宋体"/>
          <w:kern w:val="0"/>
          <w:lang w:bidi="ar"/>
        </w:rPr>
        <w:t xml:space="preserve"> </w:t>
      </w:r>
      <w:r w:rsidR="001742E8" w:rsidRPr="009E36A4">
        <w:rPr>
          <w:rFonts w:cs="宋体"/>
          <w:kern w:val="0"/>
          <w:lang w:bidi="ar"/>
        </w:rPr>
        <w:t>；平均管压力取常用制动或</w:t>
      </w:r>
      <w:r w:rsidR="001742E8" w:rsidRPr="009E36A4">
        <w:rPr>
          <w:rFonts w:cs="宋体"/>
          <w:kern w:val="0"/>
          <w:lang w:bidi="ar"/>
        </w:rPr>
        <w:t>EBV</w:t>
      </w:r>
      <w:r w:rsidR="001742E8" w:rsidRPr="009E36A4">
        <w:rPr>
          <w:rFonts w:cs="宋体"/>
          <w:kern w:val="0"/>
          <w:lang w:bidi="ar"/>
        </w:rPr>
        <w:t>单独制动命令中压力较高者；</w:t>
      </w:r>
      <w:r w:rsidR="001742E8" w:rsidRPr="009E36A4">
        <w:rPr>
          <w:rFonts w:cs="宋体"/>
          <w:kern w:val="0"/>
          <w:lang w:bidi="ar"/>
        </w:rPr>
        <w:t>20CP</w:t>
      </w:r>
      <w:r w:rsidR="001742E8" w:rsidRPr="009E36A4">
        <w:rPr>
          <w:rFonts w:cs="宋体"/>
          <w:kern w:val="0"/>
          <w:lang w:bidi="ar"/>
        </w:rPr>
        <w:t>在电源故障时进行压力保持，不会排风也不会向平均管供风；</w:t>
      </w:r>
      <w:r w:rsidR="001742E8" w:rsidRPr="009E36A4">
        <w:rPr>
          <w:rFonts w:cs="宋体"/>
          <w:kern w:val="0"/>
          <w:lang w:bidi="ar"/>
        </w:rPr>
        <w:t>20CP</w:t>
      </w:r>
      <w:r w:rsidR="001742E8" w:rsidRPr="009E36A4">
        <w:rPr>
          <w:rFonts w:cs="宋体"/>
          <w:kern w:val="0"/>
          <w:lang w:bidi="ar"/>
        </w:rPr>
        <w:t>只在本务机车上有效，故障后会在</w:t>
      </w:r>
      <w:r w:rsidR="001742E8" w:rsidRPr="009E36A4">
        <w:rPr>
          <w:rFonts w:cs="宋体"/>
          <w:kern w:val="0"/>
          <w:lang w:bidi="ar"/>
        </w:rPr>
        <w:t>LCDM</w:t>
      </w:r>
      <w:r w:rsidR="001742E8" w:rsidRPr="009E36A4">
        <w:rPr>
          <w:rFonts w:cs="宋体"/>
          <w:kern w:val="0"/>
          <w:lang w:bidi="ar"/>
        </w:rPr>
        <w:t>或仪表显示一个恒定的制动缸压力值。当</w:t>
      </w:r>
      <w:r w:rsidR="001742E8" w:rsidRPr="009E36A4">
        <w:rPr>
          <w:rFonts w:cs="宋体"/>
          <w:kern w:val="0"/>
          <w:lang w:bidi="ar"/>
        </w:rPr>
        <w:t>20CP</w:t>
      </w:r>
      <w:r w:rsidR="001742E8" w:rsidRPr="009E36A4">
        <w:rPr>
          <w:rFonts w:cs="宋体"/>
          <w:kern w:val="0"/>
          <w:lang w:bidi="ar"/>
        </w:rPr>
        <w:t>故障时，</w:t>
      </w:r>
      <w:r w:rsidR="001742E8" w:rsidRPr="009E36A4">
        <w:rPr>
          <w:rFonts w:cs="宋体"/>
          <w:kern w:val="0"/>
          <w:lang w:bidi="ar"/>
        </w:rPr>
        <w:t>16CP</w:t>
      </w:r>
      <w:r w:rsidR="001742E8" w:rsidRPr="009E36A4">
        <w:rPr>
          <w:rFonts w:cs="宋体"/>
          <w:kern w:val="0"/>
          <w:lang w:bidi="ar"/>
        </w:rPr>
        <w:t>会根据本务机单独制动命令产生制动缸压力，但是平均管没有压力；</w:t>
      </w:r>
      <w:r w:rsidR="001742E8" w:rsidRPr="009E36A4">
        <w:rPr>
          <w:rFonts w:cs="宋体"/>
          <w:kern w:val="0"/>
          <w:lang w:bidi="ar"/>
        </w:rPr>
        <w:t>20CP</w:t>
      </w:r>
      <w:r w:rsidR="001742E8" w:rsidRPr="009E36A4">
        <w:rPr>
          <w:rFonts w:cs="宋体"/>
          <w:kern w:val="0"/>
          <w:lang w:bidi="ar"/>
        </w:rPr>
        <w:t>在补机单元不起作用，将保持在</w:t>
      </w:r>
      <w:r w:rsidR="001742E8" w:rsidRPr="009E36A4">
        <w:rPr>
          <w:rFonts w:cs="宋体"/>
          <w:kern w:val="0"/>
          <w:lang w:bidi="ar"/>
        </w:rPr>
        <w:t>“</w:t>
      </w:r>
      <w:r w:rsidR="001742E8" w:rsidRPr="009E36A4">
        <w:rPr>
          <w:rFonts w:cs="宋体"/>
          <w:kern w:val="0"/>
          <w:lang w:bidi="ar"/>
        </w:rPr>
        <w:t>保持</w:t>
      </w:r>
      <w:r w:rsidR="001742E8" w:rsidRPr="009E36A4">
        <w:rPr>
          <w:rFonts w:cs="宋体"/>
          <w:kern w:val="0"/>
          <w:lang w:bidi="ar"/>
        </w:rPr>
        <w:t>”</w:t>
      </w:r>
      <w:r w:rsidR="001742E8" w:rsidRPr="009E36A4">
        <w:rPr>
          <w:rFonts w:cs="宋体"/>
          <w:kern w:val="0"/>
          <w:lang w:bidi="ar"/>
        </w:rPr>
        <w:t>模式</w:t>
      </w:r>
    </w:p>
    <w:p w14:paraId="2D453CEF" w14:textId="2E1902CC" w:rsidR="00594D3F" w:rsidRPr="00594D3F" w:rsidRDefault="00594D3F" w:rsidP="00996999">
      <w:pPr>
        <w:pStyle w:val="af5"/>
        <w:numPr>
          <w:ilvl w:val="0"/>
          <w:numId w:val="44"/>
        </w:numPr>
        <w:spacing w:line="360" w:lineRule="exact"/>
        <w:ind w:firstLineChars="0"/>
        <w:rPr>
          <w:rFonts w:cs="宋体" w:hint="eastAsia"/>
          <w:kern w:val="0"/>
          <w:lang w:bidi="ar"/>
          <w:rPrChange w:id="658" w:author="Quan Wen" w:date="2017-06-10T22:21:00Z">
            <w:rPr>
              <w:rFonts w:hint="eastAsia"/>
              <w:lang w:bidi="ar"/>
            </w:rPr>
          </w:rPrChange>
        </w:rPr>
        <w:pPrChange w:id="659" w:author="Quan Wen" w:date="2017-06-11T01:43:00Z">
          <w:pPr>
            <w:spacing w:line="360" w:lineRule="exact"/>
            <w:ind w:firstLineChars="200" w:firstLine="420"/>
          </w:pPr>
        </w:pPrChange>
      </w:pPr>
      <w:ins w:id="660" w:author="Quan Wen" w:date="2017-06-10T22:22:00Z">
        <w:r>
          <w:rPr>
            <w:rFonts w:cs="宋体" w:hint="eastAsia"/>
            <w:kern w:val="0"/>
            <w:lang w:bidi="ar"/>
          </w:rPr>
          <w:t>16</w:t>
        </w:r>
        <w:r>
          <w:rPr>
            <w:rFonts w:cs="宋体" w:hint="eastAsia"/>
            <w:kern w:val="0"/>
            <w:lang w:bidi="ar"/>
          </w:rPr>
          <w:t>控制模块</w:t>
        </w:r>
        <w:r>
          <w:rPr>
            <w:rFonts w:cs="宋体" w:hint="eastAsia"/>
            <w:kern w:val="0"/>
            <w:lang w:bidi="ar"/>
          </w:rPr>
          <w:t>16CP</w:t>
        </w:r>
      </w:ins>
    </w:p>
    <w:p w14:paraId="3F824260" w14:textId="6600573D" w:rsidR="003246EA" w:rsidRDefault="00521349" w:rsidP="00DC5CC4">
      <w:pPr>
        <w:spacing w:line="360" w:lineRule="exact"/>
        <w:ind w:firstLineChars="200" w:firstLine="420"/>
        <w:rPr>
          <w:ins w:id="661" w:author="Quan Wen" w:date="2017-06-10T22:22:00Z"/>
          <w:rFonts w:cs="宋体"/>
          <w:kern w:val="0"/>
          <w:lang w:bidi="ar"/>
        </w:rPr>
      </w:pPr>
      <w:r w:rsidRPr="009E36A4">
        <w:rPr>
          <w:rFonts w:cs="宋体" w:hint="eastAsia"/>
          <w:kern w:val="0"/>
          <w:lang w:bidi="ar"/>
        </w:rPr>
        <w:lastRenderedPageBreak/>
        <w:t>16</w:t>
      </w:r>
      <w:r w:rsidRPr="009E36A4">
        <w:rPr>
          <w:rFonts w:cs="宋体" w:hint="eastAsia"/>
          <w:kern w:val="0"/>
          <w:lang w:bidi="ar"/>
        </w:rPr>
        <w:t>控制</w:t>
      </w:r>
      <w:ins w:id="662" w:author="Quan Wen" w:date="2017-06-10T22:22:00Z">
        <w:r w:rsidR="00594D3F">
          <w:rPr>
            <w:rFonts w:cs="宋体" w:hint="eastAsia"/>
            <w:kern w:val="0"/>
            <w:lang w:bidi="ar"/>
          </w:rPr>
          <w:t>模块</w:t>
        </w:r>
      </w:ins>
      <w:del w:id="663" w:author="Quan Wen" w:date="2017-06-10T22:22:00Z">
        <w:r w:rsidRPr="009E36A4" w:rsidDel="00594D3F">
          <w:rPr>
            <w:rFonts w:cs="宋体" w:hint="eastAsia"/>
            <w:kern w:val="0"/>
            <w:lang w:bidi="ar"/>
          </w:rPr>
          <w:delText>部分</w:delText>
        </w:r>
      </w:del>
      <w:r w:rsidR="003246EA" w:rsidRPr="009E36A4">
        <w:rPr>
          <w:rFonts w:cs="宋体"/>
          <w:kern w:val="0"/>
          <w:lang w:bidi="ar"/>
        </w:rPr>
        <w:t>用来产生制动缸的控制压力，其基本功能类似于</w:t>
      </w:r>
      <w:r w:rsidR="003246EA" w:rsidRPr="009E36A4">
        <w:rPr>
          <w:rFonts w:cs="宋体"/>
          <w:kern w:val="0"/>
          <w:lang w:bidi="ar"/>
        </w:rPr>
        <w:t>JZ-7</w:t>
      </w:r>
      <w:r w:rsidR="003246EA" w:rsidRPr="009E36A4">
        <w:rPr>
          <w:rFonts w:cs="宋体"/>
          <w:kern w:val="0"/>
          <w:lang w:bidi="ar"/>
        </w:rPr>
        <w:t>及</w:t>
      </w:r>
      <w:r w:rsidR="003246EA" w:rsidRPr="009E36A4">
        <w:rPr>
          <w:rFonts w:cs="宋体"/>
          <w:kern w:val="0"/>
          <w:lang w:bidi="ar"/>
        </w:rPr>
        <w:t>DK-1</w:t>
      </w:r>
      <w:r w:rsidR="003246EA" w:rsidRPr="009E36A4">
        <w:rPr>
          <w:rFonts w:cs="宋体"/>
          <w:kern w:val="0"/>
          <w:lang w:bidi="ar"/>
        </w:rPr>
        <w:t>制动机中分配阀的作用。在本机状态时，通过对机车制动管的减压量，平均管的压力，机车单独缓解指令以及单独制动阀的控制指令的判断来产生制动缸的控制压力，即</w:t>
      </w:r>
      <w:r w:rsidR="003246EA" w:rsidRPr="009E36A4">
        <w:rPr>
          <w:rFonts w:cs="宋体"/>
          <w:kern w:val="0"/>
          <w:lang w:bidi="ar"/>
        </w:rPr>
        <w:t>16</w:t>
      </w:r>
      <w:r w:rsidR="003246EA" w:rsidRPr="009E36A4">
        <w:rPr>
          <w:rFonts w:cs="宋体"/>
          <w:kern w:val="0"/>
          <w:lang w:bidi="ar"/>
        </w:rPr>
        <w:t>号管压力；在补机状态时，除了制动管压力降到</w:t>
      </w:r>
      <w:r w:rsidR="003246EA" w:rsidRPr="009E36A4">
        <w:rPr>
          <w:rFonts w:cs="宋体"/>
          <w:kern w:val="0"/>
          <w:lang w:bidi="ar"/>
        </w:rPr>
        <w:t>140kPa</w:t>
      </w:r>
      <w:r w:rsidR="003246EA" w:rsidRPr="009E36A4">
        <w:rPr>
          <w:rFonts w:cs="宋体"/>
          <w:kern w:val="0"/>
          <w:lang w:bidi="ar"/>
        </w:rPr>
        <w:t>以下并且总风重联管压力开关动作以外不再根据制动管的减压而产生制动缸的控制压力，重联机车的制动缸压力由平均管的压力来控制。在本机模式下，</w:t>
      </w:r>
      <w:r w:rsidR="003246EA" w:rsidRPr="009E36A4">
        <w:rPr>
          <w:rFonts w:cs="宋体"/>
          <w:kern w:val="0"/>
          <w:lang w:bidi="ar"/>
        </w:rPr>
        <w:t>16</w:t>
      </w:r>
      <w:r w:rsidR="003246EA" w:rsidRPr="009E36A4">
        <w:rPr>
          <w:rFonts w:cs="宋体"/>
          <w:kern w:val="0"/>
          <w:lang w:bidi="ar"/>
        </w:rPr>
        <w:t>号管增加的压力同制动管减少的压力的比率为</w:t>
      </w:r>
      <w:r w:rsidR="003246EA" w:rsidRPr="009E36A4">
        <w:rPr>
          <w:rFonts w:cs="宋体"/>
          <w:kern w:val="0"/>
          <w:lang w:bidi="ar"/>
        </w:rPr>
        <w:t>2.5</w:t>
      </w:r>
      <w:r w:rsidR="003246EA" w:rsidRPr="009E36A4">
        <w:rPr>
          <w:rFonts w:cs="宋体"/>
          <w:kern w:val="0"/>
          <w:lang w:bidi="ar"/>
        </w:rPr>
        <w:t>：</w:t>
      </w:r>
      <w:r w:rsidR="003246EA" w:rsidRPr="009E36A4">
        <w:rPr>
          <w:rFonts w:cs="宋体"/>
          <w:kern w:val="0"/>
          <w:lang w:bidi="ar"/>
        </w:rPr>
        <w:t>1</w:t>
      </w:r>
      <w:r w:rsidR="003246EA" w:rsidRPr="009E36A4">
        <w:rPr>
          <w:rFonts w:cs="宋体"/>
          <w:kern w:val="0"/>
          <w:lang w:bidi="ar"/>
        </w:rPr>
        <w:t>，并且</w:t>
      </w:r>
      <w:r w:rsidR="003246EA" w:rsidRPr="009E36A4">
        <w:rPr>
          <w:rFonts w:cs="宋体"/>
          <w:kern w:val="0"/>
          <w:lang w:bidi="ar"/>
        </w:rPr>
        <w:t>16</w:t>
      </w:r>
      <w:r w:rsidR="003246EA" w:rsidRPr="009E36A4">
        <w:rPr>
          <w:rFonts w:cs="宋体"/>
          <w:kern w:val="0"/>
          <w:lang w:bidi="ar"/>
        </w:rPr>
        <w:t>号管增加的压力最大不超过</w:t>
      </w:r>
      <w:r w:rsidR="003246EA" w:rsidRPr="009E36A4">
        <w:rPr>
          <w:rFonts w:cs="宋体"/>
          <w:kern w:val="0"/>
          <w:lang w:bidi="ar"/>
        </w:rPr>
        <w:t>450±15kPa</w:t>
      </w:r>
      <w:r w:rsidR="003246EA" w:rsidRPr="009E36A4">
        <w:rPr>
          <w:rFonts w:cs="宋体"/>
          <w:kern w:val="0"/>
          <w:lang w:bidi="ar"/>
        </w:rPr>
        <w:t>。当接受到单独缓解命令，或列车管压力增加</w:t>
      </w:r>
      <w:r w:rsidR="003246EA" w:rsidRPr="009E36A4">
        <w:rPr>
          <w:rFonts w:cs="宋体"/>
          <w:kern w:val="0"/>
          <w:lang w:bidi="ar"/>
        </w:rPr>
        <w:t xml:space="preserve">14 </w:t>
      </w:r>
      <w:r w:rsidR="007F6465" w:rsidRPr="009E36A4">
        <w:rPr>
          <w:rFonts w:cs="宋体"/>
          <w:kern w:val="0"/>
          <w:lang w:bidi="ar"/>
        </w:rPr>
        <w:t>k</w:t>
      </w:r>
      <w:r w:rsidR="003246EA" w:rsidRPr="009E36A4">
        <w:rPr>
          <w:rFonts w:cs="宋体"/>
          <w:kern w:val="0"/>
          <w:lang w:bidi="ar"/>
        </w:rPr>
        <w:t>Pa</w:t>
      </w:r>
      <w:r w:rsidR="003246EA" w:rsidRPr="009E36A4">
        <w:rPr>
          <w:rFonts w:cs="宋体"/>
          <w:kern w:val="0"/>
          <w:lang w:bidi="ar"/>
        </w:rPr>
        <w:t>时，制动缸压力开始缓解；当出现电源故障时，</w:t>
      </w:r>
      <w:r w:rsidR="003246EA" w:rsidRPr="009E36A4">
        <w:rPr>
          <w:rFonts w:cs="宋体"/>
          <w:kern w:val="0"/>
          <w:lang w:bidi="ar"/>
        </w:rPr>
        <w:t>16CP</w:t>
      </w:r>
      <w:r w:rsidR="003246EA" w:rsidRPr="009E36A4">
        <w:rPr>
          <w:rFonts w:cs="宋体"/>
          <w:kern w:val="0"/>
          <w:lang w:bidi="ar"/>
        </w:rPr>
        <w:t>对制动缸的控制压力自动进行释放，然后通过</w:t>
      </w:r>
      <w:r w:rsidR="003246EA" w:rsidRPr="009E36A4">
        <w:rPr>
          <w:rFonts w:cs="宋体"/>
          <w:kern w:val="0"/>
          <w:lang w:bidi="ar"/>
        </w:rPr>
        <w:t>DBTV</w:t>
      </w:r>
      <w:r w:rsidR="003246EA" w:rsidRPr="009E36A4">
        <w:rPr>
          <w:rFonts w:cs="宋体"/>
          <w:kern w:val="0"/>
          <w:lang w:bidi="ar"/>
        </w:rPr>
        <w:t>（本务状态）或者从</w:t>
      </w:r>
      <w:r w:rsidR="003246EA" w:rsidRPr="009E36A4">
        <w:rPr>
          <w:rFonts w:cs="宋体"/>
          <w:kern w:val="0"/>
          <w:lang w:bidi="ar"/>
        </w:rPr>
        <w:t>20CP</w:t>
      </w:r>
      <w:r w:rsidR="003246EA" w:rsidRPr="009E36A4">
        <w:rPr>
          <w:rFonts w:cs="宋体"/>
          <w:kern w:val="0"/>
          <w:lang w:bidi="ar"/>
        </w:rPr>
        <w:t>到制动缸中继阀的先导压力对制动缸压力进行控制；一旦制动管压力小于</w:t>
      </w:r>
      <w:r w:rsidR="003246EA" w:rsidRPr="009E36A4">
        <w:rPr>
          <w:rFonts w:cs="宋体"/>
          <w:kern w:val="0"/>
          <w:lang w:bidi="ar"/>
        </w:rPr>
        <w:t>140 kPa</w:t>
      </w:r>
      <w:r w:rsidR="003246EA" w:rsidRPr="009E36A4">
        <w:rPr>
          <w:rFonts w:cs="宋体"/>
          <w:kern w:val="0"/>
          <w:lang w:bidi="ar"/>
        </w:rPr>
        <w:t>，</w:t>
      </w:r>
      <w:r w:rsidR="003246EA" w:rsidRPr="009E36A4">
        <w:rPr>
          <w:rFonts w:cs="宋体"/>
          <w:kern w:val="0"/>
          <w:lang w:bidi="ar"/>
        </w:rPr>
        <w:t>16CP</w:t>
      </w:r>
      <w:r w:rsidR="003246EA" w:rsidRPr="009E36A4">
        <w:rPr>
          <w:rFonts w:cs="宋体"/>
          <w:kern w:val="0"/>
          <w:lang w:bidi="ar"/>
        </w:rPr>
        <w:t>内部的紧急限制阀（</w:t>
      </w:r>
      <w:r w:rsidR="003246EA" w:rsidRPr="009E36A4">
        <w:rPr>
          <w:rFonts w:cs="宋体"/>
          <w:kern w:val="0"/>
          <w:lang w:bidi="ar"/>
        </w:rPr>
        <w:t>ELV</w:t>
      </w:r>
      <w:r w:rsidR="003246EA" w:rsidRPr="009E36A4">
        <w:rPr>
          <w:rFonts w:cs="宋体"/>
          <w:kern w:val="0"/>
          <w:lang w:bidi="ar"/>
        </w:rPr>
        <w:t>）将增加制动缸先导压力到一个常规值</w:t>
      </w:r>
      <w:r w:rsidR="003246EA" w:rsidRPr="009E36A4">
        <w:rPr>
          <w:rFonts w:cs="宋体"/>
          <w:kern w:val="0"/>
          <w:lang w:bidi="ar"/>
        </w:rPr>
        <w:t>440 kPa</w:t>
      </w:r>
      <w:r w:rsidR="003246EA" w:rsidRPr="009E36A4">
        <w:rPr>
          <w:rFonts w:cs="宋体"/>
          <w:kern w:val="0"/>
          <w:lang w:bidi="ar"/>
        </w:rPr>
        <w:t>，这样会产生一个最小</w:t>
      </w:r>
      <w:r w:rsidR="003246EA" w:rsidRPr="009E36A4">
        <w:rPr>
          <w:rFonts w:cs="宋体"/>
          <w:kern w:val="0"/>
          <w:lang w:bidi="ar"/>
        </w:rPr>
        <w:t xml:space="preserve">420 kPa </w:t>
      </w:r>
      <w:r w:rsidR="003246EA" w:rsidRPr="009E36A4">
        <w:rPr>
          <w:rFonts w:cs="宋体"/>
          <w:kern w:val="0"/>
          <w:lang w:bidi="ar"/>
        </w:rPr>
        <w:t>的制动缸压力。产生的制动缸压力在补机单元不能自动释放，只有当制动管的压力被充风到高于</w:t>
      </w:r>
      <w:r w:rsidR="003246EA" w:rsidRPr="009E36A4">
        <w:rPr>
          <w:rFonts w:cs="宋体"/>
          <w:kern w:val="0"/>
          <w:lang w:bidi="ar"/>
        </w:rPr>
        <w:t xml:space="preserve">140 kPa </w:t>
      </w:r>
      <w:r w:rsidR="003246EA" w:rsidRPr="009E36A4">
        <w:rPr>
          <w:rFonts w:cs="宋体"/>
          <w:kern w:val="0"/>
          <w:lang w:bidi="ar"/>
        </w:rPr>
        <w:t>，补机单元中的制动缸压力才可随制动管压力增高进行缓解</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ER</w:t>
      </w:r>
      <w:r w:rsidR="003246EA" w:rsidRPr="009E36A4">
        <w:rPr>
          <w:rFonts w:cs="宋体"/>
          <w:kern w:val="0"/>
          <w:lang w:bidi="ar"/>
        </w:rPr>
        <w:t>控制单元故障情况下，</w:t>
      </w:r>
      <w:r w:rsidR="003246EA" w:rsidRPr="009E36A4">
        <w:rPr>
          <w:rFonts w:cs="宋体"/>
          <w:kern w:val="0"/>
          <w:lang w:bidi="ar"/>
        </w:rPr>
        <w:t>16CP</w:t>
      </w:r>
      <w:r w:rsidR="003246EA" w:rsidRPr="009E36A4">
        <w:rPr>
          <w:rFonts w:cs="宋体"/>
          <w:kern w:val="0"/>
          <w:lang w:bidi="ar"/>
        </w:rPr>
        <w:t>与制动缸隔离，通过</w:t>
      </w:r>
      <w:r w:rsidR="003246EA" w:rsidRPr="009E36A4">
        <w:rPr>
          <w:rFonts w:cs="宋体"/>
          <w:kern w:val="0"/>
          <w:lang w:bidi="ar"/>
        </w:rPr>
        <w:t>3</w:t>
      </w:r>
      <w:r w:rsidR="003246EA" w:rsidRPr="009E36A4">
        <w:rPr>
          <w:rFonts w:cs="宋体"/>
          <w:kern w:val="0"/>
          <w:lang w:bidi="ar"/>
        </w:rPr>
        <w:t>个电磁阀的动作连接到均衡风缸（上电</w:t>
      </w:r>
      <w:r w:rsidR="003246EA" w:rsidRPr="009E36A4">
        <w:rPr>
          <w:rFonts w:cs="宋体"/>
          <w:kern w:val="0"/>
          <w:lang w:bidi="ar"/>
        </w:rPr>
        <w:t>ERBU</w:t>
      </w:r>
      <w:r w:rsidR="003246EA" w:rsidRPr="009E36A4">
        <w:rPr>
          <w:rFonts w:cs="宋体"/>
          <w:kern w:val="0"/>
          <w:lang w:bidi="ar"/>
        </w:rPr>
        <w:t>，断电</w:t>
      </w:r>
      <w:r w:rsidR="003246EA" w:rsidRPr="009E36A4">
        <w:rPr>
          <w:rFonts w:cs="宋体"/>
          <w:kern w:val="0"/>
          <w:lang w:bidi="ar"/>
        </w:rPr>
        <w:t>MV16</w:t>
      </w:r>
      <w:r w:rsidR="003246EA" w:rsidRPr="009E36A4">
        <w:rPr>
          <w:rFonts w:cs="宋体"/>
          <w:kern w:val="0"/>
          <w:lang w:bidi="ar"/>
        </w:rPr>
        <w:t>和</w:t>
      </w:r>
      <w:r w:rsidR="003246EA" w:rsidRPr="009E36A4">
        <w:rPr>
          <w:rFonts w:cs="宋体"/>
          <w:kern w:val="0"/>
          <w:lang w:bidi="ar"/>
        </w:rPr>
        <w:t>MVER</w:t>
      </w:r>
      <w:r w:rsidR="003246EA" w:rsidRPr="009E36A4">
        <w:rPr>
          <w:rFonts w:cs="宋体"/>
          <w:kern w:val="0"/>
          <w:lang w:bidi="ar"/>
        </w:rPr>
        <w:t>）</w:t>
      </w:r>
      <w:r w:rsidR="003246EA" w:rsidRPr="009E36A4">
        <w:rPr>
          <w:rFonts w:cs="宋体" w:hint="eastAsia"/>
          <w:kern w:val="0"/>
          <w:lang w:bidi="ar"/>
        </w:rPr>
        <w:t>，</w:t>
      </w:r>
      <w:r w:rsidR="003246EA" w:rsidRPr="009E36A4">
        <w:rPr>
          <w:rFonts w:cs="宋体"/>
          <w:kern w:val="0"/>
          <w:lang w:bidi="ar"/>
        </w:rPr>
        <w:t>这样</w:t>
      </w:r>
      <w:r w:rsidR="003246EA" w:rsidRPr="009E36A4">
        <w:rPr>
          <w:rFonts w:cs="宋体"/>
          <w:kern w:val="0"/>
          <w:lang w:bidi="ar"/>
        </w:rPr>
        <w:t>16CP</w:t>
      </w:r>
      <w:r w:rsidR="003246EA" w:rsidRPr="009E36A4">
        <w:rPr>
          <w:rFonts w:cs="宋体"/>
          <w:kern w:val="0"/>
          <w:lang w:bidi="ar"/>
        </w:rPr>
        <w:t>可以控制均衡风缸的压力。制动缸的控制压力则由</w:t>
      </w:r>
      <w:r w:rsidR="003246EA" w:rsidRPr="009E36A4">
        <w:rPr>
          <w:rFonts w:cs="宋体"/>
          <w:kern w:val="0"/>
          <w:lang w:bidi="ar"/>
        </w:rPr>
        <w:t>DBTV</w:t>
      </w:r>
      <w:r w:rsidR="003246EA" w:rsidRPr="009E36A4">
        <w:rPr>
          <w:rFonts w:cs="宋体"/>
          <w:kern w:val="0"/>
          <w:lang w:bidi="ar"/>
        </w:rPr>
        <w:t>控制</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20CP</w:t>
      </w:r>
      <w:r w:rsidR="003246EA" w:rsidRPr="009E36A4">
        <w:rPr>
          <w:rFonts w:cs="宋体"/>
          <w:kern w:val="0"/>
          <w:lang w:bidi="ar"/>
        </w:rPr>
        <w:t>故障情况下，</w:t>
      </w:r>
      <w:r w:rsidR="003246EA" w:rsidRPr="009E36A4">
        <w:rPr>
          <w:rFonts w:cs="宋体"/>
          <w:kern w:val="0"/>
          <w:lang w:bidi="ar"/>
        </w:rPr>
        <w:t>16CP</w:t>
      </w:r>
      <w:r w:rsidR="003246EA" w:rsidRPr="009E36A4">
        <w:rPr>
          <w:rFonts w:cs="宋体"/>
          <w:kern w:val="0"/>
          <w:lang w:bidi="ar"/>
        </w:rPr>
        <w:t>可以根据</w:t>
      </w:r>
      <w:r w:rsidR="003246EA" w:rsidRPr="009E36A4">
        <w:rPr>
          <w:rFonts w:cs="宋体"/>
          <w:kern w:val="0"/>
          <w:lang w:bidi="ar"/>
        </w:rPr>
        <w:t>EBV</w:t>
      </w:r>
      <w:r w:rsidR="003246EA" w:rsidRPr="009E36A4">
        <w:rPr>
          <w:rFonts w:cs="宋体"/>
          <w:kern w:val="0"/>
          <w:lang w:bidi="ar"/>
        </w:rPr>
        <w:t>单独制动手柄的位置产生制动缸控制压力</w:t>
      </w:r>
      <w:r w:rsidR="003246EA" w:rsidRPr="009E36A4">
        <w:rPr>
          <w:rFonts w:cs="宋体" w:hint="eastAsia"/>
          <w:kern w:val="0"/>
          <w:lang w:bidi="ar"/>
        </w:rPr>
        <w:t>，</w:t>
      </w:r>
      <w:r w:rsidR="003246EA" w:rsidRPr="009E36A4">
        <w:rPr>
          <w:rFonts w:cs="宋体"/>
          <w:kern w:val="0"/>
          <w:lang w:bidi="ar"/>
        </w:rPr>
        <w:t>这种方式可以在本务机车上产生相应的制动缸压力，但是不能在本务机车上产生相应的平均管的压力。</w:t>
      </w:r>
    </w:p>
    <w:p w14:paraId="361FA01E" w14:textId="3F839EFD" w:rsidR="00FE0480" w:rsidRPr="00FE0480" w:rsidRDefault="00FE0480" w:rsidP="000E268E">
      <w:pPr>
        <w:pStyle w:val="af5"/>
        <w:numPr>
          <w:ilvl w:val="0"/>
          <w:numId w:val="44"/>
        </w:numPr>
        <w:spacing w:line="360" w:lineRule="exact"/>
        <w:ind w:firstLineChars="0"/>
        <w:rPr>
          <w:rFonts w:cs="宋体" w:hint="eastAsia"/>
          <w:kern w:val="0"/>
          <w:lang w:bidi="ar"/>
          <w:rPrChange w:id="664" w:author="Quan Wen" w:date="2017-06-10T22:22:00Z">
            <w:rPr>
              <w:rFonts w:hint="eastAsia"/>
              <w:lang w:bidi="ar"/>
            </w:rPr>
          </w:rPrChange>
        </w:rPr>
        <w:pPrChange w:id="665" w:author="Quan Wen" w:date="2017-06-11T01:43:00Z">
          <w:pPr>
            <w:spacing w:line="360" w:lineRule="exact"/>
            <w:ind w:firstLineChars="200" w:firstLine="420"/>
          </w:pPr>
        </w:pPrChange>
      </w:pPr>
      <w:ins w:id="666" w:author="Quan Wen" w:date="2017-06-10T22:22:00Z">
        <w:r>
          <w:rPr>
            <w:rFonts w:cs="宋体" w:hint="eastAsia"/>
            <w:kern w:val="0"/>
            <w:lang w:bidi="ar"/>
          </w:rPr>
          <w:t>13</w:t>
        </w:r>
        <w:r>
          <w:rPr>
            <w:rFonts w:cs="宋体" w:hint="eastAsia"/>
            <w:kern w:val="0"/>
            <w:lang w:bidi="ar"/>
          </w:rPr>
          <w:t>控制模块</w:t>
        </w:r>
      </w:ins>
    </w:p>
    <w:p w14:paraId="033927A8" w14:textId="3247292B" w:rsidR="004D26FA" w:rsidRPr="009E36A4" w:rsidRDefault="00DE2220" w:rsidP="00D73CEB">
      <w:pPr>
        <w:spacing w:line="360" w:lineRule="exact"/>
        <w:ind w:firstLineChars="200" w:firstLine="420"/>
        <w:rPr>
          <w:rFonts w:cs="宋体"/>
          <w:kern w:val="0"/>
          <w:lang w:bidi="ar"/>
        </w:rPr>
      </w:pPr>
      <w:r w:rsidRPr="009E36A4">
        <w:rPr>
          <w:rFonts w:cs="宋体"/>
          <w:kern w:val="0"/>
          <w:lang w:bidi="ar"/>
        </w:rPr>
        <w:t>当单独制动手柄推至一边时，</w:t>
      </w:r>
      <w:r w:rsidRPr="009E36A4">
        <w:rPr>
          <w:rFonts w:cs="宋体"/>
          <w:kern w:val="0"/>
          <w:lang w:bidi="ar"/>
        </w:rPr>
        <w:t>13</w:t>
      </w:r>
      <w:r w:rsidRPr="009E36A4">
        <w:rPr>
          <w:rFonts w:cs="宋体" w:hint="eastAsia"/>
          <w:kern w:val="0"/>
          <w:lang w:bidi="ar"/>
        </w:rPr>
        <w:t>控制</w:t>
      </w:r>
      <w:ins w:id="667" w:author="Quan Wen" w:date="2017-06-10T22:22:00Z">
        <w:r w:rsidR="00FE0480">
          <w:rPr>
            <w:rFonts w:cs="宋体" w:hint="eastAsia"/>
            <w:kern w:val="0"/>
            <w:lang w:bidi="ar"/>
          </w:rPr>
          <w:t>模块</w:t>
        </w:r>
      </w:ins>
      <w:del w:id="668" w:author="Quan Wen" w:date="2017-06-10T22:22:00Z">
        <w:r w:rsidRPr="009E36A4" w:rsidDel="00FE0480">
          <w:rPr>
            <w:rFonts w:cs="宋体" w:hint="eastAsia"/>
            <w:kern w:val="0"/>
            <w:lang w:bidi="ar"/>
          </w:rPr>
          <w:delText>部分</w:delText>
        </w:r>
      </w:del>
      <w:r w:rsidRPr="009E36A4">
        <w:rPr>
          <w:rFonts w:cs="宋体" w:hint="eastAsia"/>
          <w:kern w:val="0"/>
          <w:lang w:bidi="ar"/>
        </w:rPr>
        <w:t>（</w:t>
      </w:r>
      <w:r w:rsidRPr="009E36A4">
        <w:rPr>
          <w:rFonts w:cs="宋体" w:hint="eastAsia"/>
          <w:kern w:val="0"/>
          <w:lang w:bidi="ar"/>
        </w:rPr>
        <w:t>13CP</w:t>
      </w:r>
      <w:r w:rsidRPr="009E36A4">
        <w:rPr>
          <w:rFonts w:cs="宋体" w:hint="eastAsia"/>
          <w:kern w:val="0"/>
          <w:lang w:bidi="ar"/>
        </w:rPr>
        <w:t>）</w:t>
      </w:r>
      <w:r w:rsidRPr="009E36A4">
        <w:rPr>
          <w:rFonts w:cs="宋体"/>
          <w:kern w:val="0"/>
          <w:lang w:bidi="ar"/>
        </w:rPr>
        <w:t>控制</w:t>
      </w:r>
      <w:r w:rsidRPr="009E36A4">
        <w:rPr>
          <w:rFonts w:cs="宋体"/>
          <w:kern w:val="0"/>
          <w:lang w:bidi="ar"/>
        </w:rPr>
        <w:t>13#</w:t>
      </w:r>
      <w:r w:rsidRPr="009E36A4">
        <w:rPr>
          <w:rFonts w:cs="宋体"/>
          <w:kern w:val="0"/>
          <w:lang w:bidi="ar"/>
        </w:rPr>
        <w:t>管充风，对</w:t>
      </w:r>
      <w:r w:rsidRPr="009E36A4">
        <w:rPr>
          <w:rFonts w:cs="宋体"/>
          <w:kern w:val="0"/>
          <w:lang w:bidi="ar"/>
        </w:rPr>
        <w:t>DBTV</w:t>
      </w:r>
      <w:r w:rsidRPr="009E36A4">
        <w:rPr>
          <w:rFonts w:cs="宋体"/>
          <w:kern w:val="0"/>
          <w:lang w:bidi="ar"/>
        </w:rPr>
        <w:t>里的</w:t>
      </w:r>
      <w:r w:rsidRPr="009E36A4">
        <w:rPr>
          <w:rFonts w:cs="宋体"/>
          <w:kern w:val="0"/>
          <w:lang w:bidi="ar"/>
        </w:rPr>
        <w:t>BO</w:t>
      </w:r>
      <w:r w:rsidRPr="009E36A4">
        <w:rPr>
          <w:rFonts w:cs="宋体"/>
          <w:kern w:val="0"/>
          <w:lang w:bidi="ar"/>
        </w:rPr>
        <w:t>阀进行控制，排空</w:t>
      </w:r>
      <w:r w:rsidRPr="009E36A4">
        <w:rPr>
          <w:rFonts w:cs="宋体"/>
          <w:kern w:val="0"/>
          <w:lang w:bidi="ar"/>
        </w:rPr>
        <w:t>16TV</w:t>
      </w:r>
      <w:r w:rsidRPr="009E36A4">
        <w:rPr>
          <w:rFonts w:cs="宋体"/>
          <w:kern w:val="0"/>
          <w:lang w:bidi="ar"/>
        </w:rPr>
        <w:t>作用管的风压；同时制动系统控制</w:t>
      </w:r>
      <w:r w:rsidRPr="009E36A4">
        <w:rPr>
          <w:rFonts w:cs="宋体"/>
          <w:kern w:val="0"/>
          <w:lang w:bidi="ar"/>
        </w:rPr>
        <w:t>16CP</w:t>
      </w:r>
      <w:r w:rsidRPr="009E36A4">
        <w:rPr>
          <w:rFonts w:cs="宋体"/>
          <w:kern w:val="0"/>
          <w:lang w:bidi="ar"/>
        </w:rPr>
        <w:t>模块中的缓解电磁阀，排空作用风缸和</w:t>
      </w:r>
      <w:r w:rsidRPr="009E36A4">
        <w:rPr>
          <w:rFonts w:cs="宋体"/>
          <w:kern w:val="0"/>
          <w:lang w:bidi="ar"/>
        </w:rPr>
        <w:t>16#</w:t>
      </w:r>
      <w:r w:rsidRPr="009E36A4">
        <w:rPr>
          <w:rFonts w:cs="宋体"/>
          <w:kern w:val="0"/>
          <w:lang w:bidi="ar"/>
        </w:rPr>
        <w:t>作用管的压力，实现单缓机车制动缸压力（该压力由自动制动产生）。同时在</w:t>
      </w:r>
      <w:r w:rsidRPr="009E36A4">
        <w:rPr>
          <w:rFonts w:cs="宋体"/>
          <w:kern w:val="0"/>
          <w:lang w:bidi="ar"/>
        </w:rPr>
        <w:t>ER</w:t>
      </w:r>
      <w:r w:rsidRPr="009E36A4">
        <w:rPr>
          <w:rFonts w:cs="宋体"/>
          <w:kern w:val="0"/>
          <w:lang w:bidi="ar"/>
        </w:rPr>
        <w:t>备用情况下与</w:t>
      </w:r>
      <w:r w:rsidRPr="009E36A4">
        <w:rPr>
          <w:rFonts w:cs="宋体"/>
          <w:kern w:val="0"/>
          <w:lang w:bidi="ar"/>
        </w:rPr>
        <w:t>16CP</w:t>
      </w:r>
      <w:r w:rsidRPr="009E36A4">
        <w:rPr>
          <w:rFonts w:cs="宋体"/>
          <w:kern w:val="0"/>
          <w:lang w:bidi="ar"/>
        </w:rPr>
        <w:t>共同动作来实现均衡风缸的压力控制</w:t>
      </w:r>
      <w:r w:rsidR="007833D0" w:rsidRPr="009E36A4">
        <w:rPr>
          <w:rFonts w:cs="宋体" w:hint="eastAsia"/>
          <w:kern w:val="0"/>
          <w:vertAlign w:val="superscript"/>
          <w:lang w:bidi="ar"/>
        </w:rPr>
        <w:t>[7</w:t>
      </w:r>
      <w:r w:rsidR="00C96304" w:rsidRPr="009E36A4">
        <w:rPr>
          <w:rFonts w:cs="宋体" w:hint="eastAsia"/>
          <w:kern w:val="0"/>
          <w:vertAlign w:val="superscript"/>
          <w:lang w:bidi="ar"/>
        </w:rPr>
        <w:t>-8</w:t>
      </w:r>
      <w:r w:rsidR="007833D0" w:rsidRPr="009E36A4">
        <w:rPr>
          <w:rFonts w:cs="宋体" w:hint="eastAsia"/>
          <w:kern w:val="0"/>
          <w:vertAlign w:val="superscript"/>
          <w:lang w:bidi="ar"/>
        </w:rPr>
        <w:t>]</w:t>
      </w:r>
      <w:r w:rsidRPr="009E36A4">
        <w:rPr>
          <w:rFonts w:cs="宋体"/>
          <w:kern w:val="0"/>
          <w:lang w:bidi="ar"/>
        </w:rPr>
        <w:t>。</w:t>
      </w:r>
    </w:p>
    <w:p w14:paraId="42B31626" w14:textId="121CE360" w:rsidR="00D06896" w:rsidRDefault="00D06896" w:rsidP="00D06896">
      <w:pPr>
        <w:pStyle w:val="2"/>
        <w:spacing w:beforeLines="50" w:before="156" w:afterLines="50" w:after="156" w:line="360" w:lineRule="exact"/>
        <w:rPr>
          <w:rFonts w:eastAsia="黑体"/>
          <w:b w:val="0"/>
          <w:i w:val="0"/>
          <w:lang w:eastAsia="zh-CN"/>
        </w:rPr>
      </w:pPr>
      <w:bookmarkStart w:id="669" w:name="_Toc484917514"/>
      <w:r w:rsidRPr="009E36A4">
        <w:rPr>
          <w:rFonts w:eastAsia="黑体"/>
          <w:b w:val="0"/>
          <w:i w:val="0"/>
        </w:rPr>
        <w:t>2.2</w:t>
      </w:r>
      <w:r w:rsidRPr="009E36A4">
        <w:rPr>
          <w:rFonts w:eastAsia="黑体" w:cs="Arial"/>
          <w:b w:val="0"/>
          <w:i w:val="0"/>
        </w:rPr>
        <w:t xml:space="preserve"> </w:t>
      </w:r>
      <w:r w:rsidR="00086F3F" w:rsidRPr="009E36A4">
        <w:rPr>
          <w:rFonts w:eastAsia="黑体"/>
          <w:b w:val="0"/>
          <w:i w:val="0"/>
          <w:lang w:eastAsia="zh-CN"/>
        </w:rPr>
        <w:t>CCBII</w:t>
      </w:r>
      <w:r w:rsidR="00CE352F" w:rsidRPr="009E36A4">
        <w:rPr>
          <w:rFonts w:eastAsia="黑体" w:hint="eastAsia"/>
          <w:b w:val="0"/>
          <w:i w:val="0"/>
          <w:lang w:eastAsia="zh-CN"/>
        </w:rPr>
        <w:t>制动机的工作原理</w:t>
      </w:r>
      <w:bookmarkEnd w:id="669"/>
    </w:p>
    <w:p w14:paraId="084EE293" w14:textId="77777777" w:rsidR="009A32DB" w:rsidRDefault="009A32DB" w:rsidP="009B1EA4">
      <w:pPr>
        <w:pStyle w:val="a0"/>
        <w:spacing w:line="360" w:lineRule="exact"/>
        <w:rPr>
          <w:lang w:val="x-none"/>
        </w:rPr>
      </w:pPr>
      <w:r>
        <w:rPr>
          <w:rFonts w:hint="eastAsia"/>
          <w:lang w:val="x-none"/>
        </w:rPr>
        <w:t>CCBII</w:t>
      </w:r>
      <w:r>
        <w:rPr>
          <w:rFonts w:hint="eastAsia"/>
          <w:lang w:val="x-none"/>
        </w:rPr>
        <w:t>制动机具有几种工作状态：本机模式、补机模式、以及客货车等，本论文中只讨论本机模式下的工作原理，其他工作状态和本机模式的区别主要是气缸压力的控制大小。</w:t>
      </w:r>
      <w:r>
        <w:rPr>
          <w:rFonts w:hint="eastAsia"/>
          <w:lang w:val="x-none"/>
        </w:rPr>
        <w:t>CCBII</w:t>
      </w:r>
      <w:r>
        <w:rPr>
          <w:rFonts w:hint="eastAsia"/>
          <w:lang w:val="x-none"/>
        </w:rPr>
        <w:t>制动机的制动和运行都时根据电子制动阀的操作来实现，电子制动阀含有自动制动手柄和单独制动手柄两个手柄，两个手柄分别控制着不同的运转状态，此外，当</w:t>
      </w:r>
      <w:r>
        <w:rPr>
          <w:rFonts w:hint="eastAsia"/>
          <w:lang w:val="x-none"/>
        </w:rPr>
        <w:t>ERCP</w:t>
      </w:r>
      <w:r>
        <w:rPr>
          <w:rFonts w:hint="eastAsia"/>
          <w:lang w:val="x-none"/>
        </w:rPr>
        <w:t>故障时，</w:t>
      </w:r>
      <w:r>
        <w:rPr>
          <w:rFonts w:hint="eastAsia"/>
          <w:lang w:val="x-none"/>
        </w:rPr>
        <w:t>16CP</w:t>
      </w:r>
      <w:r>
        <w:rPr>
          <w:rFonts w:hint="eastAsia"/>
          <w:lang w:val="x-none"/>
        </w:rPr>
        <w:t>将替代</w:t>
      </w:r>
      <w:r>
        <w:rPr>
          <w:rFonts w:hint="eastAsia"/>
          <w:lang w:val="x-none"/>
        </w:rPr>
        <w:t>ERCP</w:t>
      </w:r>
      <w:r>
        <w:rPr>
          <w:rFonts w:hint="eastAsia"/>
          <w:lang w:val="x-none"/>
        </w:rPr>
        <w:t>控制气缸和气管的压力，这时为后备模式。下面分别就自动制动手柄、单独制动手柄操作时和后备模式下的气路工作情况做介绍。</w:t>
      </w:r>
    </w:p>
    <w:p w14:paraId="5556CFA2" w14:textId="77777777" w:rsidR="009A32DB" w:rsidRPr="00A21E0B" w:rsidRDefault="009A32DB" w:rsidP="00E454C7">
      <w:pPr>
        <w:pStyle w:val="a0"/>
        <w:spacing w:line="360" w:lineRule="exact"/>
        <w:rPr>
          <w:lang w:val="x-none"/>
        </w:rPr>
      </w:pPr>
      <w:r>
        <w:rPr>
          <w:rFonts w:hint="eastAsia"/>
          <w:lang w:val="x-none"/>
        </w:rPr>
        <w:t>自动制动手柄主要控制均衡风缸的压力，而列车管的压力跟随均衡风缸，因此也达到了控制列车管的压力。在本机模式下，自动制动手柄置运转位，则均衡风缸的压力设定值为</w:t>
      </w:r>
      <w:r>
        <w:rPr>
          <w:rFonts w:hint="eastAsia"/>
          <w:lang w:val="x-none"/>
        </w:rPr>
        <w:t>500kPa</w:t>
      </w:r>
      <w:r>
        <w:rPr>
          <w:rFonts w:hint="eastAsia"/>
          <w:lang w:val="x-none"/>
        </w:rPr>
        <w:t>，</w:t>
      </w:r>
      <w:r>
        <w:rPr>
          <w:rFonts w:hint="eastAsia"/>
          <w:lang w:val="x-none"/>
        </w:rPr>
        <w:t>ERCP</w:t>
      </w:r>
      <w:r>
        <w:rPr>
          <w:rFonts w:hint="eastAsia"/>
          <w:lang w:val="x-none"/>
        </w:rPr>
        <w:t>模块通过</w:t>
      </w:r>
      <w:r>
        <w:rPr>
          <w:rFonts w:hint="eastAsia"/>
          <w:lang w:val="x-none"/>
        </w:rPr>
        <w:t>PWM</w:t>
      </w:r>
      <w:r>
        <w:rPr>
          <w:rFonts w:hint="eastAsia"/>
          <w:lang w:val="x-none"/>
        </w:rPr>
        <w:t>波控制</w:t>
      </w:r>
      <w:r>
        <w:rPr>
          <w:rFonts w:hint="eastAsia"/>
          <w:lang w:val="x-none"/>
        </w:rPr>
        <w:t>APP</w:t>
      </w:r>
      <w:r>
        <w:rPr>
          <w:rFonts w:hint="eastAsia"/>
          <w:lang w:val="x-none"/>
        </w:rPr>
        <w:t>和</w:t>
      </w:r>
      <w:r>
        <w:rPr>
          <w:rFonts w:hint="eastAsia"/>
          <w:lang w:val="x-none"/>
        </w:rPr>
        <w:t>REL</w:t>
      </w:r>
      <w:r>
        <w:rPr>
          <w:rFonts w:hint="eastAsia"/>
          <w:lang w:val="x-none"/>
        </w:rPr>
        <w:t>电磁阀来使均衡风缸达到设定值；当自动制动手柄置初制位时，均衡风缸压力设定值减</w:t>
      </w:r>
      <w:r>
        <w:rPr>
          <w:rFonts w:hint="eastAsia"/>
          <w:lang w:val="x-none"/>
        </w:rPr>
        <w:t>50kPa</w:t>
      </w:r>
      <w:r>
        <w:rPr>
          <w:rFonts w:hint="eastAsia"/>
          <w:lang w:val="x-none"/>
        </w:rPr>
        <w:t>，在初制位和全制动位之间是线性递减，全制动位时减</w:t>
      </w:r>
      <w:r>
        <w:rPr>
          <w:rFonts w:hint="eastAsia"/>
          <w:lang w:val="x-none"/>
        </w:rPr>
        <w:t>170kPa</w:t>
      </w:r>
      <w:r>
        <w:rPr>
          <w:rFonts w:hint="eastAsia"/>
          <w:lang w:val="x-none"/>
        </w:rPr>
        <w:t>；自动制动手柄置抑制位时，保持现有压力，而置于重联位和紧急位时，则将均衡风缸的压力排空，这里需要注意的是，当处于紧急位时，需定时一分钟后</w:t>
      </w:r>
      <w:r>
        <w:rPr>
          <w:rFonts w:hint="eastAsia"/>
          <w:lang w:val="x-none"/>
        </w:rPr>
        <w:lastRenderedPageBreak/>
        <w:t>再置运转位才能对均衡风缸进行充风，其他位转运转位则可直接充风至</w:t>
      </w:r>
      <w:r>
        <w:rPr>
          <w:rFonts w:hint="eastAsia"/>
          <w:lang w:val="x-none"/>
        </w:rPr>
        <w:t>500k</w:t>
      </w:r>
      <w:r>
        <w:rPr>
          <w:lang w:val="x-none"/>
        </w:rPr>
        <w:t>Pa</w:t>
      </w:r>
      <w:r>
        <w:rPr>
          <w:rFonts w:hint="eastAsia"/>
          <w:lang w:val="x-none"/>
        </w:rPr>
        <w:t>。单独制动手柄则是控制</w:t>
      </w:r>
      <w:r>
        <w:rPr>
          <w:rFonts w:hint="eastAsia"/>
          <w:lang w:val="x-none"/>
        </w:rPr>
        <w:t>20</w:t>
      </w:r>
      <w:r>
        <w:rPr>
          <w:rFonts w:hint="eastAsia"/>
          <w:lang w:val="x-none"/>
        </w:rPr>
        <w:t>风缸和</w:t>
      </w:r>
      <w:r>
        <w:rPr>
          <w:rFonts w:hint="eastAsia"/>
          <w:lang w:val="x-none"/>
        </w:rPr>
        <w:t>16</w:t>
      </w:r>
      <w:r>
        <w:rPr>
          <w:rFonts w:hint="eastAsia"/>
          <w:lang w:val="x-none"/>
        </w:rPr>
        <w:t>风缸的压力，当单独制动手柄处于运转位时，</w:t>
      </w:r>
      <w:r>
        <w:rPr>
          <w:rFonts w:hint="eastAsia"/>
          <w:lang w:val="x-none"/>
        </w:rPr>
        <w:t>20CP</w:t>
      </w:r>
      <w:r>
        <w:rPr>
          <w:rFonts w:hint="eastAsia"/>
          <w:lang w:val="x-none"/>
        </w:rPr>
        <w:t>模块将排大气直至排完；制动位时则是一个线性充风的关系，最大充风达到</w:t>
      </w:r>
      <w:r>
        <w:rPr>
          <w:rFonts w:hint="eastAsia"/>
          <w:lang w:val="x-none"/>
        </w:rPr>
        <w:t>300kPa</w:t>
      </w:r>
      <w:r>
        <w:rPr>
          <w:rFonts w:hint="eastAsia"/>
          <w:lang w:val="x-none"/>
        </w:rPr>
        <w:t>；当处于侧压时，则只进行排</w:t>
      </w:r>
      <w:r>
        <w:rPr>
          <w:rFonts w:hint="eastAsia"/>
          <w:lang w:val="x-none"/>
        </w:rPr>
        <w:t>16CP</w:t>
      </w:r>
      <w:r>
        <w:rPr>
          <w:rFonts w:hint="eastAsia"/>
          <w:lang w:val="x-none"/>
        </w:rPr>
        <w:t>的风缸的压力，下面为单独制动、自动制动和后备制动时气路的充风排风气路流通介绍。</w:t>
      </w:r>
    </w:p>
    <w:p w14:paraId="6B657989" w14:textId="77777777" w:rsidR="0073651A" w:rsidRPr="009E36A4" w:rsidRDefault="00774F58" w:rsidP="009873AB">
      <w:pPr>
        <w:pStyle w:val="3"/>
        <w:spacing w:beforeLines="50" w:before="156" w:afterLines="50" w:after="156" w:line="360" w:lineRule="exact"/>
        <w:ind w:firstLine="420"/>
        <w:rPr>
          <w:rFonts w:ascii="Times New Roman" w:hAnsi="Times New Roman" w:cs="Arial"/>
          <w:b w:val="0"/>
          <w:sz w:val="21"/>
          <w:szCs w:val="21"/>
          <w:lang w:eastAsia="zh-CN"/>
        </w:rPr>
      </w:pPr>
      <w:hyperlink w:anchor="直接计算生成函数法测定稳定常数的原理" w:history="1">
        <w:bookmarkStart w:id="670" w:name="_Toc261510878"/>
        <w:bookmarkStart w:id="671" w:name="_Toc484917515"/>
        <w:r w:rsidR="00D06896" w:rsidRPr="009E36A4">
          <w:rPr>
            <w:rFonts w:ascii="Times New Roman" w:hAnsi="Times New Roman"/>
            <w:b w:val="0"/>
            <w:sz w:val="21"/>
            <w:szCs w:val="21"/>
          </w:rPr>
          <w:t>2.2.1</w:t>
        </w:r>
        <w:r w:rsidR="00D06896" w:rsidRPr="009E36A4">
          <w:rPr>
            <w:rFonts w:ascii="Times New Roman" w:hAnsi="Times New Roman" w:cs="Arial"/>
            <w:b w:val="0"/>
            <w:sz w:val="21"/>
            <w:szCs w:val="21"/>
          </w:rPr>
          <w:t xml:space="preserve"> </w:t>
        </w:r>
        <w:bookmarkEnd w:id="670"/>
      </w:hyperlink>
      <w:r w:rsidR="009873AB" w:rsidRPr="009E36A4">
        <w:rPr>
          <w:rFonts w:ascii="Times New Roman" w:hAnsi="Times New Roman" w:cs="Arial" w:hint="eastAsia"/>
          <w:b w:val="0"/>
          <w:sz w:val="21"/>
          <w:szCs w:val="21"/>
          <w:lang w:eastAsia="zh-CN"/>
        </w:rPr>
        <w:t>自动制动</w:t>
      </w:r>
      <w:bookmarkEnd w:id="671"/>
    </w:p>
    <w:p w14:paraId="2EF4636C" w14:textId="77777777" w:rsidR="000A39DB" w:rsidRPr="009E36A4" w:rsidRDefault="000A39DB" w:rsidP="000E268E">
      <w:pPr>
        <w:spacing w:line="360" w:lineRule="exact"/>
        <w:ind w:leftChars="-1" w:left="-2" w:firstLineChars="200" w:firstLine="420"/>
        <w:rPr>
          <w:rFonts w:eastAsia="黑体" w:cs="Arial"/>
          <w:kern w:val="0"/>
        </w:rPr>
      </w:pPr>
      <w:r w:rsidRPr="009E36A4">
        <w:rPr>
          <w:rFonts w:eastAsia="黑体" w:hint="eastAsia"/>
          <w:kern w:val="0"/>
        </w:rPr>
        <w:t xml:space="preserve">A. </w:t>
      </w:r>
      <w:r w:rsidRPr="009E36A4">
        <w:rPr>
          <w:rFonts w:eastAsia="黑体" w:hint="eastAsia"/>
          <w:kern w:val="0"/>
        </w:rPr>
        <w:t>充风缓解</w:t>
      </w:r>
    </w:p>
    <w:p w14:paraId="7096FA60" w14:textId="77777777" w:rsidR="00D06896" w:rsidRPr="009E36A4" w:rsidRDefault="003C624F" w:rsidP="003C624F">
      <w:pPr>
        <w:spacing w:line="360" w:lineRule="exact"/>
        <w:ind w:firstLineChars="200" w:firstLine="420"/>
        <w:rPr>
          <w:rFonts w:cs="宋体"/>
          <w:kern w:val="0"/>
          <w:lang w:bidi="ar"/>
        </w:rPr>
      </w:pPr>
      <w:r w:rsidRPr="009E36A4">
        <w:rPr>
          <w:rFonts w:cs="宋体" w:hint="eastAsia"/>
          <w:kern w:val="0"/>
          <w:lang w:bidi="ar"/>
        </w:rPr>
        <w:t>充风缓解即是将大、小闸手柄均置运转位。充风缓解分为初充风和再充风，初充风是指均衡、列车、制动缸压力均为</w:t>
      </w:r>
      <w:r w:rsidRPr="009E36A4">
        <w:rPr>
          <w:rFonts w:cs="宋体" w:hint="eastAsia"/>
          <w:kern w:val="0"/>
          <w:lang w:bidi="ar"/>
        </w:rPr>
        <w:t>0</w:t>
      </w:r>
      <w:r w:rsidRPr="009E36A4">
        <w:rPr>
          <w:rFonts w:cs="宋体" w:hint="eastAsia"/>
          <w:kern w:val="0"/>
          <w:lang w:bidi="ar"/>
        </w:rPr>
        <w:t>的初始状态充风，再充风是指减压制动后的缓解充风；初充风和再充风相比，再充风要进行作用管（</w:t>
      </w:r>
      <w:r w:rsidRPr="009E36A4">
        <w:rPr>
          <w:rFonts w:cs="宋体" w:hint="eastAsia"/>
          <w:kern w:val="0"/>
          <w:lang w:bidi="ar"/>
        </w:rPr>
        <w:t>16#</w:t>
      </w:r>
      <w:r w:rsidRPr="009E36A4">
        <w:rPr>
          <w:rFonts w:cs="宋体" w:hint="eastAsia"/>
          <w:kern w:val="0"/>
          <w:lang w:bidi="ar"/>
        </w:rPr>
        <w:t>管）压力和制动缸压力的缓解。当大、小闸手柄均置运转位时，手柄位置信号转为电信号传输到</w:t>
      </w:r>
      <w:r w:rsidRPr="009E36A4">
        <w:rPr>
          <w:rFonts w:cs="宋体" w:hint="eastAsia"/>
          <w:kern w:val="0"/>
          <w:lang w:bidi="ar"/>
        </w:rPr>
        <w:t>M-IPM</w:t>
      </w:r>
      <w:r w:rsidRPr="009E36A4">
        <w:rPr>
          <w:rFonts w:cs="宋体" w:hint="eastAsia"/>
          <w:kern w:val="0"/>
          <w:lang w:bidi="ar"/>
        </w:rPr>
        <w:t>，</w:t>
      </w:r>
      <w:r w:rsidRPr="009E36A4">
        <w:rPr>
          <w:rFonts w:cs="宋体" w:hint="eastAsia"/>
          <w:kern w:val="0"/>
          <w:lang w:bidi="ar"/>
        </w:rPr>
        <w:t>M-IPM</w:t>
      </w:r>
      <w:r w:rsidRPr="009E36A4">
        <w:rPr>
          <w:rFonts w:cs="宋体" w:hint="eastAsia"/>
          <w:kern w:val="0"/>
          <w:lang w:bidi="ar"/>
        </w:rPr>
        <w:t>通过</w:t>
      </w:r>
      <w:r w:rsidRPr="009E36A4">
        <w:rPr>
          <w:rFonts w:cs="宋体" w:hint="eastAsia"/>
          <w:kern w:val="0"/>
          <w:lang w:bidi="ar"/>
        </w:rPr>
        <w:t>CAN</w:t>
      </w:r>
      <w:r w:rsidRPr="009E36A4">
        <w:rPr>
          <w:rFonts w:cs="宋体" w:hint="eastAsia"/>
          <w:kern w:val="0"/>
          <w:lang w:bidi="ar"/>
        </w:rPr>
        <w:t>总线将命令传输至各模块，模块按预定的程序动作。</w:t>
      </w:r>
    </w:p>
    <w:p w14:paraId="6B103467" w14:textId="77777777" w:rsidR="00345F9E" w:rsidRPr="009E36A4" w:rsidRDefault="00345F9E" w:rsidP="00A60C3B">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均衡回路</w:t>
      </w:r>
    </w:p>
    <w:p w14:paraId="67B73340" w14:textId="7C96C2AF" w:rsidR="00345F9E" w:rsidRDefault="00345F9E" w:rsidP="00A60C3B">
      <w:pPr>
        <w:spacing w:line="360" w:lineRule="exact"/>
        <w:ind w:firstLine="412"/>
        <w:rPr>
          <w:ins w:id="672" w:author="Quan Wen" w:date="2017-06-10T22:28:00Z"/>
          <w:rFonts w:cs="宋体"/>
          <w:kern w:val="0"/>
          <w:lang w:bidi="ar"/>
        </w:rPr>
      </w:pPr>
      <w:r w:rsidRPr="009E36A4">
        <w:rPr>
          <w:rFonts w:cs="宋体" w:hint="eastAsia"/>
          <w:kern w:val="0"/>
          <w:lang w:bidi="ar"/>
        </w:rPr>
        <w:t>均衡风缸控制部分在收到来自</w:t>
      </w:r>
      <w:r w:rsidRPr="009E36A4">
        <w:rPr>
          <w:rFonts w:cs="宋体" w:hint="eastAsia"/>
          <w:kern w:val="0"/>
          <w:lang w:bidi="ar"/>
        </w:rPr>
        <w:t>IPM</w:t>
      </w:r>
      <w:r w:rsidRPr="009E36A4">
        <w:rPr>
          <w:rFonts w:cs="宋体" w:hint="eastAsia"/>
          <w:kern w:val="0"/>
          <w:lang w:bidi="ar"/>
        </w:rPr>
        <w:t>的工作状态报文后，经校验如无错误，随</w:t>
      </w:r>
      <w:r w:rsidR="006E68B4" w:rsidRPr="009E36A4">
        <w:rPr>
          <w:rFonts w:cs="宋体" w:hint="eastAsia"/>
          <w:kern w:val="0"/>
          <w:lang w:bidi="ar"/>
        </w:rPr>
        <w:t>即得电</w:t>
      </w:r>
      <w:r w:rsidRPr="009E36A4">
        <w:rPr>
          <w:rFonts w:cs="宋体" w:hint="eastAsia"/>
          <w:kern w:val="0"/>
          <w:lang w:bidi="ar"/>
        </w:rPr>
        <w:t>开启作用电磁阀</w:t>
      </w:r>
      <w:r w:rsidRPr="009E36A4">
        <w:rPr>
          <w:rFonts w:cs="宋体" w:hint="eastAsia"/>
          <w:kern w:val="0"/>
          <w:lang w:bidi="ar"/>
        </w:rPr>
        <w:t>APP</w:t>
      </w:r>
      <w:r w:rsidRPr="009E36A4">
        <w:rPr>
          <w:rFonts w:cs="宋体" w:hint="eastAsia"/>
          <w:kern w:val="0"/>
          <w:lang w:bidi="ar"/>
        </w:rPr>
        <w:t>，总风管的气体经滤器过滤后经作用电磁阀</w:t>
      </w:r>
      <w:r w:rsidRPr="009E36A4">
        <w:rPr>
          <w:rFonts w:cs="宋体" w:hint="eastAsia"/>
          <w:kern w:val="0"/>
          <w:lang w:bidi="ar"/>
        </w:rPr>
        <w:t>APP</w:t>
      </w:r>
      <w:r w:rsidRPr="009E36A4">
        <w:rPr>
          <w:rFonts w:cs="宋体" w:hint="eastAsia"/>
          <w:kern w:val="0"/>
          <w:lang w:bidi="ar"/>
        </w:rPr>
        <w:t>进入均衡风缸。</w:t>
      </w:r>
      <w:r w:rsidR="006D5D5A" w:rsidRPr="009E36A4">
        <w:rPr>
          <w:rFonts w:cs="宋体" w:hint="eastAsia"/>
          <w:kern w:val="0"/>
          <w:lang w:bidi="ar"/>
        </w:rPr>
        <w:t>此时均衡风缸电磁阀</w:t>
      </w:r>
      <w:r w:rsidR="006D5D5A" w:rsidRPr="009E36A4">
        <w:rPr>
          <w:rFonts w:cs="宋体" w:hint="eastAsia"/>
          <w:kern w:val="0"/>
          <w:lang w:bidi="ar"/>
        </w:rPr>
        <w:t>MVER</w:t>
      </w:r>
      <w:r w:rsidR="006D5D5A" w:rsidRPr="009E36A4">
        <w:rPr>
          <w:rFonts w:cs="宋体" w:hint="eastAsia"/>
          <w:kern w:val="0"/>
          <w:lang w:bidi="ar"/>
        </w:rPr>
        <w:t>（二位三通阀）处于得电状态，</w:t>
      </w:r>
      <w:r w:rsidR="006D5D5A" w:rsidRPr="009E36A4">
        <w:rPr>
          <w:rFonts w:cs="宋体" w:hint="eastAsia"/>
          <w:kern w:val="0"/>
          <w:lang w:bidi="ar"/>
        </w:rPr>
        <w:t>A</w:t>
      </w:r>
      <w:r w:rsidR="006D5D5A" w:rsidRPr="009E36A4">
        <w:rPr>
          <w:rFonts w:cs="宋体"/>
          <w:kern w:val="0"/>
          <w:lang w:bidi="ar"/>
        </w:rPr>
        <w:t>2</w:t>
      </w:r>
      <w:r w:rsidR="006D5D5A" w:rsidRPr="009E36A4">
        <w:rPr>
          <w:rFonts w:cs="宋体" w:hint="eastAsia"/>
          <w:kern w:val="0"/>
          <w:lang w:bidi="ar"/>
        </w:rPr>
        <w:t>至</w:t>
      </w:r>
      <w:r w:rsidR="006D5D5A" w:rsidRPr="009E36A4">
        <w:rPr>
          <w:rFonts w:cs="宋体" w:hint="eastAsia"/>
          <w:kern w:val="0"/>
          <w:lang w:bidi="ar"/>
        </w:rPr>
        <w:t>A3</w:t>
      </w:r>
      <w:r w:rsidR="006D5D5A" w:rsidRPr="009E36A4">
        <w:rPr>
          <w:rFonts w:cs="宋体" w:hint="eastAsia"/>
          <w:kern w:val="0"/>
          <w:lang w:bidi="ar"/>
        </w:rPr>
        <w:t>打开，同时均衡风缸压力传感器工作，即时监测均衡风缸压力。</w:t>
      </w:r>
      <w:r w:rsidR="001F1F4D" w:rsidRPr="009E36A4">
        <w:rPr>
          <w:rFonts w:cs="宋体" w:hint="eastAsia"/>
          <w:kern w:val="0"/>
          <w:lang w:bidi="ar"/>
        </w:rPr>
        <w:t>同时，均衡风缸的压力</w:t>
      </w:r>
      <w:r w:rsidR="00640639" w:rsidRPr="009E36A4">
        <w:rPr>
          <w:rFonts w:cs="宋体" w:hint="eastAsia"/>
          <w:kern w:val="0"/>
          <w:lang w:bidi="ar"/>
        </w:rPr>
        <w:t>被均衡测试堵</w:t>
      </w:r>
      <w:r w:rsidR="00640639" w:rsidRPr="009E36A4">
        <w:rPr>
          <w:rFonts w:cs="宋体" w:hint="eastAsia"/>
          <w:kern w:val="0"/>
          <w:lang w:bidi="ar"/>
        </w:rPr>
        <w:t>TPER</w:t>
      </w:r>
      <w:r w:rsidR="00640639" w:rsidRPr="009E36A4">
        <w:rPr>
          <w:rFonts w:cs="宋体" w:hint="eastAsia"/>
          <w:kern w:val="0"/>
          <w:lang w:bidi="ar"/>
        </w:rPr>
        <w:t>实时检测</w:t>
      </w:r>
      <w:r w:rsidR="002E0B96" w:rsidRPr="009E36A4">
        <w:rPr>
          <w:rFonts w:cs="宋体" w:hint="eastAsia"/>
          <w:kern w:val="0"/>
          <w:lang w:bidi="ar"/>
        </w:rPr>
        <w:t>出来</w:t>
      </w:r>
      <w:r w:rsidR="00640639" w:rsidRPr="009E36A4">
        <w:rPr>
          <w:rFonts w:cs="宋体" w:hint="eastAsia"/>
          <w:kern w:val="0"/>
          <w:lang w:bidi="ar"/>
        </w:rPr>
        <w:t>，当达到一定压力值后随即关闭，</w:t>
      </w:r>
      <w:r w:rsidR="00640639" w:rsidRPr="009E36A4">
        <w:rPr>
          <w:rFonts w:cs="宋体" w:hint="eastAsia"/>
          <w:kern w:val="0"/>
          <w:lang w:bidi="ar"/>
        </w:rPr>
        <w:t>BPCP</w:t>
      </w:r>
      <w:r w:rsidR="00640639" w:rsidRPr="009E36A4">
        <w:rPr>
          <w:rFonts w:cs="宋体" w:hint="eastAsia"/>
          <w:kern w:val="0"/>
          <w:lang w:bidi="ar"/>
        </w:rPr>
        <w:t>模块的</w:t>
      </w:r>
      <w:r w:rsidR="00640639" w:rsidRPr="009E36A4">
        <w:rPr>
          <w:rFonts w:cs="宋体" w:hint="eastAsia"/>
          <w:kern w:val="0"/>
          <w:lang w:bidi="ar"/>
        </w:rPr>
        <w:t>BP</w:t>
      </w:r>
      <w:r w:rsidR="00640639" w:rsidRPr="009E36A4">
        <w:rPr>
          <w:rFonts w:cs="宋体" w:hint="eastAsia"/>
          <w:kern w:val="0"/>
          <w:lang w:bidi="ar"/>
        </w:rPr>
        <w:t>中继阀也实时对均衡风缸的压力做出反应，最终达到定压的目的。</w:t>
      </w:r>
      <w:r w:rsidR="00E13E2F" w:rsidRPr="009E36A4">
        <w:rPr>
          <w:rFonts w:cs="宋体" w:hint="eastAsia"/>
          <w:kern w:val="0"/>
          <w:lang w:bidi="ar"/>
        </w:rPr>
        <w:t>其</w:t>
      </w:r>
      <w:r w:rsidR="00BB0462" w:rsidRPr="009E36A4">
        <w:rPr>
          <w:rFonts w:cs="宋体" w:hint="eastAsia"/>
          <w:kern w:val="0"/>
          <w:lang w:bidi="ar"/>
        </w:rPr>
        <w:t>气路流通</w:t>
      </w:r>
      <w:r w:rsidR="00E13E2F" w:rsidRPr="009E36A4">
        <w:rPr>
          <w:rFonts w:cs="宋体" w:hint="eastAsia"/>
          <w:kern w:val="0"/>
          <w:lang w:bidi="ar"/>
        </w:rPr>
        <w:t>如图所示：</w:t>
      </w:r>
    </w:p>
    <w:p w14:paraId="3EB7B919" w14:textId="77777777" w:rsidR="00A60C3B" w:rsidRPr="009E36A4" w:rsidRDefault="00A60C3B" w:rsidP="00A60C3B">
      <w:pPr>
        <w:spacing w:line="360" w:lineRule="exact"/>
        <w:ind w:firstLine="412"/>
        <w:rPr>
          <w:rFonts w:cs="宋体"/>
          <w:kern w:val="0"/>
          <w:lang w:bidi="ar"/>
        </w:rPr>
      </w:pPr>
    </w:p>
    <w:p w14:paraId="7A360460" w14:textId="77777777" w:rsidR="000E422C" w:rsidRPr="009E36A4" w:rsidRDefault="00897A45" w:rsidP="00F4295A">
      <w:pPr>
        <w:ind w:firstLine="414"/>
        <w:rPr>
          <w:rFonts w:cs="宋体"/>
          <w:kern w:val="0"/>
          <w:lang w:bidi="ar"/>
        </w:rPr>
      </w:pPr>
      <w:r w:rsidRPr="009E36A4">
        <w:rPr>
          <w:rFonts w:cs="宋体"/>
          <w:kern w:val="0"/>
          <w:lang w:bidi="ar"/>
        </w:rPr>
        <w:object w:dxaOrig="9391" w:dyaOrig="2311" w14:anchorId="363B1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65pt;height:119.25pt" o:ole="">
            <v:imagedata r:id="rId17" o:title=""/>
          </v:shape>
          <o:OLEObject Type="Embed" ProgID="Visio.Drawing.15" ShapeID="_x0000_i1025" DrawAspect="Content" ObjectID="_1558661424" r:id="rId18"/>
        </w:object>
      </w:r>
    </w:p>
    <w:p w14:paraId="0552C6D2" w14:textId="4C2FC5D0" w:rsidR="00EA2A51" w:rsidRDefault="00EA2A51"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del w:id="673" w:author="Quan Wen" w:date="2017-06-10T22:43:00Z">
        <w:r w:rsidR="003F7590" w:rsidDel="00D574B7">
          <w:rPr>
            <w:rFonts w:eastAsia="黑体"/>
            <w:sz w:val="18"/>
            <w:szCs w:val="18"/>
          </w:rPr>
          <w:delText>3</w:delText>
        </w:r>
        <w:r w:rsidR="003F7590" w:rsidRPr="00A30000" w:rsidDel="00D574B7">
          <w:rPr>
            <w:rFonts w:eastAsia="黑体"/>
            <w:sz w:val="18"/>
            <w:szCs w:val="18"/>
          </w:rPr>
          <w:delText xml:space="preserve"> </w:delText>
        </w:r>
      </w:del>
      <w:ins w:id="674" w:author="Quan Wen" w:date="2017-06-10T22:43:00Z">
        <w:r w:rsidR="00D574B7">
          <w:rPr>
            <w:rFonts w:eastAsia="黑体"/>
            <w:sz w:val="18"/>
            <w:szCs w:val="18"/>
          </w:rPr>
          <w:t>6</w:t>
        </w:r>
        <w:r w:rsidR="00D574B7" w:rsidRPr="00A30000">
          <w:rPr>
            <w:rFonts w:eastAsia="黑体"/>
            <w:sz w:val="18"/>
            <w:szCs w:val="18"/>
          </w:rPr>
          <w:t xml:space="preserve"> </w:t>
        </w:r>
      </w:ins>
      <w:r w:rsidRPr="00A30000">
        <w:rPr>
          <w:rFonts w:eastAsia="黑体" w:hint="eastAsia"/>
          <w:sz w:val="18"/>
          <w:szCs w:val="18"/>
        </w:rPr>
        <w:t>充风缓解均衡回路气路流通</w:t>
      </w:r>
    </w:p>
    <w:p w14:paraId="32197F2B" w14:textId="77777777" w:rsidR="00BD20DC" w:rsidRPr="00A30000" w:rsidRDefault="00BD20DC" w:rsidP="00A30000">
      <w:pPr>
        <w:jc w:val="center"/>
        <w:rPr>
          <w:rFonts w:eastAsia="黑体"/>
          <w:sz w:val="18"/>
          <w:szCs w:val="18"/>
        </w:rPr>
      </w:pPr>
    </w:p>
    <w:p w14:paraId="53A22826" w14:textId="77777777" w:rsidR="00345F9E" w:rsidRPr="009E36A4" w:rsidRDefault="005428BE" w:rsidP="000E268E">
      <w:pPr>
        <w:pStyle w:val="af5"/>
        <w:numPr>
          <w:ilvl w:val="0"/>
          <w:numId w:val="18"/>
        </w:numPr>
        <w:spacing w:line="360" w:lineRule="exact"/>
        <w:ind w:left="782" w:firstLineChars="0" w:hanging="357"/>
        <w:rPr>
          <w:rFonts w:ascii="Times New Roman" w:hAnsi="Times New Roman"/>
          <w:kern w:val="0"/>
        </w:rPr>
        <w:pPrChange w:id="675" w:author="Quan Wen" w:date="2017-06-11T01:44:00Z">
          <w:pPr>
            <w:pStyle w:val="af5"/>
            <w:numPr>
              <w:numId w:val="18"/>
            </w:numPr>
            <w:spacing w:line="360" w:lineRule="exact"/>
            <w:ind w:left="785" w:firstLineChars="0" w:hanging="360"/>
          </w:pPr>
        </w:pPrChange>
      </w:pPr>
      <w:r w:rsidRPr="009E36A4">
        <w:rPr>
          <w:rFonts w:ascii="Times New Roman" w:hAnsi="Times New Roman" w:hint="eastAsia"/>
          <w:kern w:val="0"/>
        </w:rPr>
        <w:t>列车</w:t>
      </w:r>
      <w:r w:rsidR="00EE2ABC" w:rsidRPr="009E36A4">
        <w:rPr>
          <w:rFonts w:ascii="Times New Roman" w:hAnsi="Times New Roman" w:hint="eastAsia"/>
          <w:kern w:val="0"/>
        </w:rPr>
        <w:t>管回路</w:t>
      </w:r>
    </w:p>
    <w:p w14:paraId="0EEB2D0C" w14:textId="3127B87E" w:rsidR="00EE2ABC" w:rsidRDefault="005428BE" w:rsidP="009720A1">
      <w:pPr>
        <w:ind w:firstLine="414"/>
        <w:rPr>
          <w:ins w:id="676" w:author="Quan Wen" w:date="2017-06-10T22:28:00Z"/>
          <w:kern w:val="0"/>
        </w:rPr>
      </w:pPr>
      <w:r w:rsidRPr="009E36A4">
        <w:rPr>
          <w:rFonts w:hint="eastAsia"/>
          <w:kern w:val="0"/>
        </w:rPr>
        <w:t>制动管控制部分在收到</w:t>
      </w:r>
      <w:r w:rsidRPr="009E36A4">
        <w:rPr>
          <w:rFonts w:hint="eastAsia"/>
          <w:kern w:val="0"/>
        </w:rPr>
        <w:t>IPM</w:t>
      </w:r>
      <w:r w:rsidRPr="009E36A4">
        <w:rPr>
          <w:rFonts w:hint="eastAsia"/>
          <w:kern w:val="0"/>
        </w:rPr>
        <w:t>的工作状态报文后，同样对报文进行校验，如没有错误就进行相应操作。此时，列车管中继阀也开始接受来自均衡风缸的压力，响应其变化并快速产生与均衡风缸压力对应的制动管压力。</w:t>
      </w:r>
      <w:r w:rsidR="009F41F3" w:rsidRPr="009E36A4">
        <w:rPr>
          <w:rFonts w:hint="eastAsia"/>
          <w:kern w:val="0"/>
        </w:rPr>
        <w:t>同时，总风管</w:t>
      </w:r>
      <w:r w:rsidR="009F41F3" w:rsidRPr="009E36A4">
        <w:rPr>
          <w:rFonts w:hint="eastAsia"/>
          <w:kern w:val="0"/>
        </w:rPr>
        <w:t>MR</w:t>
      </w:r>
      <w:r w:rsidR="009F41F3" w:rsidRPr="009E36A4">
        <w:rPr>
          <w:rFonts w:hint="eastAsia"/>
          <w:kern w:val="0"/>
        </w:rPr>
        <w:t>也释放出气体，由流量测试点</w:t>
      </w:r>
      <w:r w:rsidR="009F41F3" w:rsidRPr="009E36A4">
        <w:rPr>
          <w:rFonts w:hint="eastAsia"/>
          <w:kern w:val="0"/>
        </w:rPr>
        <w:t>TP-FL</w:t>
      </w:r>
      <w:r w:rsidR="009F41F3" w:rsidRPr="009E36A4">
        <w:rPr>
          <w:rFonts w:hint="eastAsia"/>
          <w:kern w:val="0"/>
        </w:rPr>
        <w:t>实时检测</w:t>
      </w:r>
      <w:r w:rsidR="0012144C" w:rsidRPr="009E36A4">
        <w:rPr>
          <w:rFonts w:hint="eastAsia"/>
          <w:kern w:val="0"/>
        </w:rPr>
        <w:t>并由缩孔的流量测试点</w:t>
      </w:r>
      <w:r w:rsidR="0012144C" w:rsidRPr="009E36A4">
        <w:rPr>
          <w:rFonts w:hint="eastAsia"/>
          <w:kern w:val="0"/>
        </w:rPr>
        <w:t>C3</w:t>
      </w:r>
      <w:r w:rsidR="0012144C" w:rsidRPr="009E36A4">
        <w:rPr>
          <w:rFonts w:hint="eastAsia"/>
          <w:kern w:val="0"/>
        </w:rPr>
        <w:t>实时测试总风管流入列车管的流量</w:t>
      </w:r>
      <w:r w:rsidR="004B4FB9" w:rsidRPr="009E36A4">
        <w:rPr>
          <w:rFonts w:hint="eastAsia"/>
          <w:kern w:val="0"/>
        </w:rPr>
        <w:t>，流经流量测试点的气体同时会流经已由均衡风缸压力打开的</w:t>
      </w:r>
      <w:r w:rsidR="004B4FB9" w:rsidRPr="009E36A4">
        <w:rPr>
          <w:rFonts w:hint="eastAsia"/>
          <w:kern w:val="0"/>
        </w:rPr>
        <w:t>BP</w:t>
      </w:r>
      <w:r w:rsidR="004B4FB9" w:rsidRPr="009E36A4">
        <w:rPr>
          <w:rFonts w:hint="eastAsia"/>
          <w:kern w:val="0"/>
        </w:rPr>
        <w:t>中继阀</w:t>
      </w:r>
      <w:r w:rsidR="00104D31" w:rsidRPr="009E36A4">
        <w:rPr>
          <w:rFonts w:hint="eastAsia"/>
          <w:kern w:val="0"/>
        </w:rPr>
        <w:t>，并经缩孔到中继阀下部平衡均衡压力，同时打开</w:t>
      </w:r>
      <w:r w:rsidR="00104D31" w:rsidRPr="009E36A4">
        <w:rPr>
          <w:rFonts w:hint="eastAsia"/>
          <w:kern w:val="0"/>
        </w:rPr>
        <w:t>MV53</w:t>
      </w:r>
      <w:r w:rsidR="00104D31" w:rsidRPr="009E36A4">
        <w:rPr>
          <w:rFonts w:hint="eastAsia"/>
          <w:kern w:val="0"/>
        </w:rPr>
        <w:t>并由</w:t>
      </w:r>
      <w:r w:rsidR="00104D31" w:rsidRPr="009E36A4">
        <w:rPr>
          <w:rFonts w:hint="eastAsia"/>
          <w:kern w:val="0"/>
        </w:rPr>
        <w:t>MV53</w:t>
      </w:r>
      <w:r w:rsidR="00104D31" w:rsidRPr="009E36A4">
        <w:rPr>
          <w:rFonts w:hint="eastAsia"/>
          <w:kern w:val="0"/>
        </w:rPr>
        <w:t>打开</w:t>
      </w:r>
      <w:r w:rsidR="00104D31" w:rsidRPr="009E36A4">
        <w:rPr>
          <w:rFonts w:hint="eastAsia"/>
          <w:kern w:val="0"/>
        </w:rPr>
        <w:t>BPCO</w:t>
      </w:r>
      <w:r w:rsidR="00104D31" w:rsidRPr="009E36A4">
        <w:rPr>
          <w:rFonts w:hint="eastAsia"/>
          <w:kern w:val="0"/>
        </w:rPr>
        <w:t>，达到控制的效果。</w:t>
      </w:r>
      <w:r w:rsidR="00910D8B" w:rsidRPr="009E36A4">
        <w:rPr>
          <w:rFonts w:hint="eastAsia"/>
          <w:kern w:val="0"/>
        </w:rPr>
        <w:t>具体工作流程如下图所示：</w:t>
      </w:r>
    </w:p>
    <w:p w14:paraId="5BDD7A5C" w14:textId="77777777" w:rsidR="00A03A72" w:rsidRPr="009E36A4" w:rsidRDefault="00A03A72" w:rsidP="009720A1">
      <w:pPr>
        <w:ind w:firstLine="414"/>
        <w:rPr>
          <w:rFonts w:hint="eastAsia"/>
          <w:kern w:val="0"/>
        </w:rPr>
      </w:pPr>
    </w:p>
    <w:p w14:paraId="6F2BE6C5" w14:textId="77777777" w:rsidR="009720A1" w:rsidRPr="009E36A4" w:rsidRDefault="00897A45" w:rsidP="00897A45">
      <w:pPr>
        <w:ind w:firstLine="414"/>
        <w:jc w:val="center"/>
        <w:rPr>
          <w:kern w:val="0"/>
        </w:rPr>
      </w:pPr>
      <w:r w:rsidRPr="009E36A4">
        <w:rPr>
          <w:kern w:val="0"/>
        </w:rPr>
        <w:object w:dxaOrig="12511" w:dyaOrig="3091" w14:anchorId="12E3C5C6">
          <v:shape id="_x0000_i1026" type="#_x0000_t75" style="width:393.4pt;height:139.4pt" o:ole="">
            <v:imagedata r:id="rId19" o:title=""/>
          </v:shape>
          <o:OLEObject Type="Embed" ProgID="Visio.Drawing.15" ShapeID="_x0000_i1026" DrawAspect="Content" ObjectID="_1558661425" r:id="rId20"/>
        </w:object>
      </w:r>
    </w:p>
    <w:p w14:paraId="0241035D" w14:textId="5D933F96" w:rsidR="00FC6104" w:rsidRDefault="00FC610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del w:id="677" w:author="Quan Wen" w:date="2017-06-10T22:43:00Z">
        <w:r w:rsidR="003F7590" w:rsidDel="00D574B7">
          <w:rPr>
            <w:rFonts w:eastAsia="黑体"/>
            <w:sz w:val="18"/>
            <w:szCs w:val="18"/>
          </w:rPr>
          <w:delText>4</w:delText>
        </w:r>
        <w:r w:rsidR="003F7590" w:rsidRPr="00A30000" w:rsidDel="00D574B7">
          <w:rPr>
            <w:rFonts w:eastAsia="黑体"/>
            <w:sz w:val="18"/>
            <w:szCs w:val="18"/>
          </w:rPr>
          <w:delText xml:space="preserve"> </w:delText>
        </w:r>
      </w:del>
      <w:ins w:id="678" w:author="Quan Wen" w:date="2017-06-10T22:43:00Z">
        <w:r w:rsidR="00D574B7">
          <w:rPr>
            <w:rFonts w:eastAsia="黑体"/>
            <w:sz w:val="18"/>
            <w:szCs w:val="18"/>
          </w:rPr>
          <w:t>7</w:t>
        </w:r>
        <w:r w:rsidR="00D574B7" w:rsidRPr="00A30000">
          <w:rPr>
            <w:rFonts w:eastAsia="黑体"/>
            <w:sz w:val="18"/>
            <w:szCs w:val="18"/>
          </w:rPr>
          <w:t xml:space="preserve"> </w:t>
        </w:r>
      </w:ins>
      <w:r w:rsidRPr="00A30000">
        <w:rPr>
          <w:rFonts w:eastAsia="黑体" w:hint="eastAsia"/>
          <w:sz w:val="18"/>
          <w:szCs w:val="18"/>
        </w:rPr>
        <w:t>充风缓解列车管气路流通</w:t>
      </w:r>
    </w:p>
    <w:p w14:paraId="3B32C894" w14:textId="77777777" w:rsidR="00B84702" w:rsidRPr="00A30000" w:rsidRDefault="00B84702" w:rsidP="00A30000">
      <w:pPr>
        <w:jc w:val="center"/>
        <w:rPr>
          <w:rFonts w:eastAsia="黑体"/>
          <w:sz w:val="18"/>
          <w:szCs w:val="18"/>
        </w:rPr>
      </w:pPr>
    </w:p>
    <w:p w14:paraId="132ABA90" w14:textId="77777777" w:rsidR="00EE2ABC" w:rsidRPr="009E36A4" w:rsidRDefault="00864129" w:rsidP="000E268E">
      <w:pPr>
        <w:pStyle w:val="af5"/>
        <w:numPr>
          <w:ilvl w:val="0"/>
          <w:numId w:val="18"/>
        </w:numPr>
        <w:spacing w:line="360" w:lineRule="exact"/>
        <w:ind w:left="782" w:firstLineChars="0" w:hanging="357"/>
        <w:rPr>
          <w:rFonts w:ascii="Times New Roman" w:hAnsi="Times New Roman"/>
          <w:kern w:val="0"/>
        </w:rPr>
        <w:pPrChange w:id="679" w:author="Quan Wen" w:date="2017-06-11T01:44:00Z">
          <w:pPr>
            <w:pStyle w:val="af5"/>
            <w:numPr>
              <w:numId w:val="18"/>
            </w:numPr>
            <w:spacing w:line="360" w:lineRule="exact"/>
            <w:ind w:left="785" w:firstLineChars="0" w:hanging="360"/>
          </w:pPr>
        </w:pPrChange>
      </w:pPr>
      <w:r w:rsidRPr="009E36A4">
        <w:rPr>
          <w:rFonts w:ascii="Times New Roman" w:hAnsi="Times New Roman" w:hint="eastAsia"/>
          <w:kern w:val="0"/>
        </w:rPr>
        <w:t>16</w:t>
      </w:r>
      <w:r w:rsidRPr="009B1EA4">
        <w:rPr>
          <w:rFonts w:ascii="Times New Roman" w:hAnsi="Times New Roman" w:hint="eastAsia"/>
          <w:kern w:val="0"/>
          <w:rPrChange w:id="680" w:author="Quan Wen" w:date="2017-06-10T22:25:00Z">
            <w:rPr>
              <w:rFonts w:ascii="Times New Roman" w:hAnsi="Times New Roman" w:hint="eastAsia"/>
              <w:kern w:val="0"/>
              <w:vertAlign w:val="superscript"/>
            </w:rPr>
          </w:rPrChange>
        </w:rPr>
        <w:t>#</w:t>
      </w:r>
      <w:r w:rsidRPr="009E36A4">
        <w:rPr>
          <w:rFonts w:ascii="Times New Roman" w:hAnsi="Times New Roman" w:hint="eastAsia"/>
          <w:kern w:val="0"/>
        </w:rPr>
        <w:t xml:space="preserve"> </w:t>
      </w:r>
      <w:r w:rsidRPr="009E36A4">
        <w:rPr>
          <w:rFonts w:ascii="Times New Roman" w:hAnsi="Times New Roman" w:hint="eastAsia"/>
          <w:kern w:val="0"/>
        </w:rPr>
        <w:t>管（作用回路）</w:t>
      </w:r>
    </w:p>
    <w:p w14:paraId="6943ED7F" w14:textId="1285FA68" w:rsidR="00864129" w:rsidRDefault="006E3C01" w:rsidP="008A2C4A">
      <w:pPr>
        <w:spacing w:line="360" w:lineRule="exact"/>
        <w:ind w:firstLine="412"/>
        <w:rPr>
          <w:ins w:id="681" w:author="Quan Wen" w:date="2017-06-10T22:28:00Z"/>
          <w:kern w:val="0"/>
        </w:rPr>
      </w:pPr>
      <w:r w:rsidRPr="009E36A4">
        <w:rPr>
          <w:rFonts w:hint="eastAsia"/>
          <w:kern w:val="0"/>
        </w:rPr>
        <w:t>在制动管控制部分工作后，在列车管</w:t>
      </w:r>
      <w:r w:rsidRPr="009E36A4">
        <w:rPr>
          <w:rFonts w:hint="eastAsia"/>
          <w:kern w:val="0"/>
        </w:rPr>
        <w:t>BPCP</w:t>
      </w:r>
      <w:r w:rsidRPr="009E36A4">
        <w:rPr>
          <w:rFonts w:hint="eastAsia"/>
          <w:kern w:val="0"/>
        </w:rPr>
        <w:t>控制压力的作用下会打开</w:t>
      </w:r>
      <w:r w:rsidRPr="009E36A4">
        <w:rPr>
          <w:rFonts w:hint="eastAsia"/>
          <w:kern w:val="0"/>
        </w:rPr>
        <w:t>16#</w:t>
      </w:r>
      <w:r w:rsidRPr="009E36A4">
        <w:rPr>
          <w:rFonts w:hint="eastAsia"/>
          <w:kern w:val="0"/>
        </w:rPr>
        <w:t>管的双向阀</w:t>
      </w:r>
      <w:r w:rsidRPr="009E36A4">
        <w:rPr>
          <w:rFonts w:hint="eastAsia"/>
          <w:kern w:val="0"/>
        </w:rPr>
        <w:t>DCV1</w:t>
      </w:r>
      <w:r w:rsidRPr="009E36A4">
        <w:rPr>
          <w:rFonts w:hint="eastAsia"/>
          <w:kern w:val="0"/>
        </w:rPr>
        <w:t>，</w:t>
      </w:r>
      <w:r w:rsidR="00FA70E6" w:rsidRPr="009E36A4">
        <w:rPr>
          <w:rFonts w:hint="eastAsia"/>
          <w:kern w:val="0"/>
        </w:rPr>
        <w:t>来自</w:t>
      </w:r>
      <w:r w:rsidR="00FA70E6" w:rsidRPr="009E36A4">
        <w:rPr>
          <w:rFonts w:hint="eastAsia"/>
          <w:kern w:val="0"/>
        </w:rPr>
        <w:t>BPCP</w:t>
      </w:r>
      <w:r w:rsidR="00FA70E6" w:rsidRPr="009E36A4">
        <w:rPr>
          <w:rFonts w:hint="eastAsia"/>
          <w:kern w:val="0"/>
        </w:rPr>
        <w:t>的气体经过</w:t>
      </w:r>
      <w:r w:rsidR="00FE4922" w:rsidRPr="009E36A4">
        <w:rPr>
          <w:rFonts w:hint="eastAsia"/>
          <w:kern w:val="0"/>
        </w:rPr>
        <w:t>DCV1</w:t>
      </w:r>
      <w:r w:rsidR="00FE4922" w:rsidRPr="009E36A4">
        <w:rPr>
          <w:rFonts w:hint="eastAsia"/>
          <w:kern w:val="0"/>
        </w:rPr>
        <w:t>对</w:t>
      </w:r>
      <w:r w:rsidR="00FE4922" w:rsidRPr="009E36A4">
        <w:rPr>
          <w:rFonts w:hint="eastAsia"/>
          <w:kern w:val="0"/>
        </w:rPr>
        <w:t>16</w:t>
      </w:r>
      <w:r w:rsidR="00FE4922" w:rsidRPr="009E36A4">
        <w:rPr>
          <w:rFonts w:hint="eastAsia"/>
          <w:kern w:val="0"/>
        </w:rPr>
        <w:t>管的</w:t>
      </w:r>
      <w:r w:rsidR="00FE4922" w:rsidRPr="009E36A4">
        <w:rPr>
          <w:rFonts w:hint="eastAsia"/>
          <w:kern w:val="0"/>
        </w:rPr>
        <w:t>90</w:t>
      </w:r>
      <w:r w:rsidR="00FE4922" w:rsidRPr="009E36A4">
        <w:rPr>
          <w:rFonts w:hint="eastAsia"/>
          <w:kern w:val="0"/>
        </w:rPr>
        <w:t>升风缸进行充风，同时</w:t>
      </w:r>
      <w:r w:rsidR="00FE4922" w:rsidRPr="009E36A4">
        <w:rPr>
          <w:rFonts w:hint="eastAsia"/>
          <w:kern w:val="0"/>
        </w:rPr>
        <w:t>16</w:t>
      </w:r>
      <w:r w:rsidR="00FE4922" w:rsidRPr="009E36A4">
        <w:rPr>
          <w:rFonts w:hint="eastAsia"/>
          <w:kern w:val="0"/>
        </w:rPr>
        <w:t>管测试点</w:t>
      </w:r>
      <w:r w:rsidR="00FE4922" w:rsidRPr="009E36A4">
        <w:rPr>
          <w:rFonts w:hint="eastAsia"/>
          <w:kern w:val="0"/>
        </w:rPr>
        <w:t>TP-16</w:t>
      </w:r>
      <w:r w:rsidR="00FE4922" w:rsidRPr="009E36A4">
        <w:rPr>
          <w:rFonts w:hint="eastAsia"/>
          <w:kern w:val="0"/>
        </w:rPr>
        <w:t>实时采集压力信息</w:t>
      </w:r>
      <w:r w:rsidR="00CF11BD" w:rsidRPr="009E36A4">
        <w:rPr>
          <w:rFonts w:hint="eastAsia"/>
          <w:kern w:val="0"/>
        </w:rPr>
        <w:t>，进而打开双向阀</w:t>
      </w:r>
      <w:r w:rsidR="00CF11BD" w:rsidRPr="009E36A4">
        <w:rPr>
          <w:rFonts w:hint="eastAsia"/>
          <w:kern w:val="0"/>
        </w:rPr>
        <w:t>DCV2</w:t>
      </w:r>
      <w:r w:rsidR="00CF11BD" w:rsidRPr="009E36A4">
        <w:rPr>
          <w:rFonts w:hint="eastAsia"/>
          <w:kern w:val="0"/>
        </w:rPr>
        <w:t>并由双向阀打开</w:t>
      </w:r>
      <w:r w:rsidR="00CF11BD" w:rsidRPr="009E36A4">
        <w:rPr>
          <w:rFonts w:hint="eastAsia"/>
          <w:kern w:val="0"/>
        </w:rPr>
        <w:t>PVTV</w:t>
      </w:r>
      <w:r w:rsidR="00CF11BD" w:rsidRPr="009E36A4">
        <w:rPr>
          <w:rFonts w:hint="eastAsia"/>
          <w:kern w:val="0"/>
        </w:rPr>
        <w:t>三通阀的</w:t>
      </w:r>
      <w:r w:rsidR="00CF11BD" w:rsidRPr="009E36A4">
        <w:rPr>
          <w:rFonts w:hint="eastAsia"/>
          <w:kern w:val="0"/>
        </w:rPr>
        <w:t>A3-A2</w:t>
      </w:r>
      <w:r w:rsidR="00CF11BD" w:rsidRPr="009E36A4">
        <w:rPr>
          <w:rFonts w:hint="eastAsia"/>
          <w:kern w:val="0"/>
        </w:rPr>
        <w:t>，同时，由于</w:t>
      </w:r>
      <w:r w:rsidR="00CF11BD" w:rsidRPr="009E36A4">
        <w:rPr>
          <w:rFonts w:hint="eastAsia"/>
          <w:kern w:val="0"/>
        </w:rPr>
        <w:t>16</w:t>
      </w:r>
      <w:r w:rsidR="00CF11BD" w:rsidRPr="009E36A4">
        <w:rPr>
          <w:rFonts w:hint="eastAsia"/>
          <w:kern w:val="0"/>
        </w:rPr>
        <w:t>管控制部分已经收到来自</w:t>
      </w:r>
      <w:r w:rsidR="00CF11BD" w:rsidRPr="009E36A4">
        <w:rPr>
          <w:rFonts w:hint="eastAsia"/>
          <w:kern w:val="0"/>
        </w:rPr>
        <w:t>IPM</w:t>
      </w:r>
      <w:r w:rsidR="00CF11BD" w:rsidRPr="009E36A4">
        <w:rPr>
          <w:rFonts w:hint="eastAsia"/>
          <w:kern w:val="0"/>
        </w:rPr>
        <w:t>和</w:t>
      </w:r>
      <w:r w:rsidR="0089295D">
        <w:rPr>
          <w:kern w:val="0"/>
        </w:rPr>
        <w:t>EBV</w:t>
      </w:r>
      <w:r w:rsidR="00CF11BD" w:rsidRPr="009E36A4">
        <w:rPr>
          <w:rFonts w:hint="eastAsia"/>
          <w:kern w:val="0"/>
        </w:rPr>
        <w:t>的携带运行状态的</w:t>
      </w:r>
      <w:r w:rsidR="00CF11BD" w:rsidRPr="009E36A4">
        <w:rPr>
          <w:rFonts w:hint="eastAsia"/>
          <w:kern w:val="0"/>
        </w:rPr>
        <w:t>CAN</w:t>
      </w:r>
      <w:r w:rsidR="00CF11BD" w:rsidRPr="009E36A4">
        <w:rPr>
          <w:rFonts w:hint="eastAsia"/>
          <w:kern w:val="0"/>
        </w:rPr>
        <w:t>报文，并按运行状态打开了电磁阀</w:t>
      </w:r>
      <w:r w:rsidR="00CF11BD" w:rsidRPr="009E36A4">
        <w:rPr>
          <w:rFonts w:hint="eastAsia"/>
          <w:kern w:val="0"/>
        </w:rPr>
        <w:t>PV1</w:t>
      </w:r>
      <w:r w:rsidR="00CF11BD" w:rsidRPr="009E36A4">
        <w:rPr>
          <w:rFonts w:hint="eastAsia"/>
          <w:kern w:val="0"/>
        </w:rPr>
        <w:t>的</w:t>
      </w:r>
      <w:r w:rsidR="00CF11BD" w:rsidRPr="009E36A4">
        <w:rPr>
          <w:rFonts w:hint="eastAsia"/>
          <w:kern w:val="0"/>
        </w:rPr>
        <w:t>A3-A2</w:t>
      </w:r>
      <w:r w:rsidR="00CF11BD" w:rsidRPr="009E36A4">
        <w:rPr>
          <w:rFonts w:hint="eastAsia"/>
          <w:kern w:val="0"/>
        </w:rPr>
        <w:t>和缓解电磁阀</w:t>
      </w:r>
      <w:r w:rsidR="00CF11BD" w:rsidRPr="009E36A4">
        <w:rPr>
          <w:rFonts w:hint="eastAsia"/>
          <w:kern w:val="0"/>
        </w:rPr>
        <w:t>REL</w:t>
      </w:r>
      <w:r w:rsidR="00CF11BD" w:rsidRPr="009E36A4">
        <w:rPr>
          <w:rFonts w:hint="eastAsia"/>
          <w:kern w:val="0"/>
        </w:rPr>
        <w:t>，气体得以流向大气。</w:t>
      </w:r>
      <w:r w:rsidR="008A2C4A" w:rsidRPr="009E36A4">
        <w:rPr>
          <w:rFonts w:hint="eastAsia"/>
          <w:kern w:val="0"/>
        </w:rPr>
        <w:t>与此同时，来自</w:t>
      </w:r>
      <w:r w:rsidR="008A2C4A" w:rsidRPr="009E36A4">
        <w:rPr>
          <w:rFonts w:hint="eastAsia"/>
          <w:kern w:val="0"/>
        </w:rPr>
        <w:t>BPCP</w:t>
      </w:r>
      <w:r w:rsidR="008A2C4A" w:rsidRPr="009E36A4">
        <w:rPr>
          <w:rFonts w:hint="eastAsia"/>
          <w:kern w:val="0"/>
        </w:rPr>
        <w:t>的控制压力会打开</w:t>
      </w:r>
      <w:r w:rsidR="008A2C4A" w:rsidRPr="009E36A4">
        <w:rPr>
          <w:rFonts w:hint="eastAsia"/>
          <w:kern w:val="0"/>
        </w:rPr>
        <w:t>DBTV</w:t>
      </w:r>
      <w:r w:rsidR="008A2C4A" w:rsidRPr="009E36A4">
        <w:rPr>
          <w:rFonts w:hint="eastAsia"/>
          <w:kern w:val="0"/>
        </w:rPr>
        <w:t>三通阀（分配阀）的</w:t>
      </w:r>
      <w:r w:rsidR="008A2C4A" w:rsidRPr="009E36A4">
        <w:rPr>
          <w:rFonts w:hint="eastAsia"/>
          <w:kern w:val="0"/>
        </w:rPr>
        <w:t>69</w:t>
      </w:r>
      <w:r w:rsidR="008A2C4A" w:rsidRPr="009E36A4">
        <w:rPr>
          <w:rFonts w:hint="eastAsia"/>
          <w:kern w:val="0"/>
          <w:vertAlign w:val="superscript"/>
        </w:rPr>
        <w:t>#</w:t>
      </w:r>
      <w:r w:rsidR="008A2C4A" w:rsidRPr="009E36A4">
        <w:rPr>
          <w:rFonts w:hint="eastAsia"/>
          <w:kern w:val="0"/>
        </w:rPr>
        <w:t>缩孔和</w:t>
      </w:r>
      <w:r w:rsidR="00E7505B" w:rsidRPr="009E36A4">
        <w:rPr>
          <w:rFonts w:hint="eastAsia"/>
          <w:kern w:val="0"/>
        </w:rPr>
        <w:t>57</w:t>
      </w:r>
      <w:r w:rsidR="00E7505B" w:rsidRPr="009E36A4">
        <w:rPr>
          <w:rFonts w:hint="eastAsia"/>
          <w:kern w:val="0"/>
          <w:vertAlign w:val="superscript"/>
        </w:rPr>
        <w:t>#</w:t>
      </w:r>
      <w:r w:rsidR="00E7505B" w:rsidRPr="009E36A4">
        <w:rPr>
          <w:rFonts w:hint="eastAsia"/>
          <w:kern w:val="0"/>
        </w:rPr>
        <w:t>缩孔，从而对</w:t>
      </w:r>
      <w:r w:rsidR="00E7505B" w:rsidRPr="009E36A4">
        <w:rPr>
          <w:rFonts w:hint="eastAsia"/>
          <w:kern w:val="0"/>
        </w:rPr>
        <w:t>AUX</w:t>
      </w:r>
      <w:r w:rsidR="00E7505B" w:rsidRPr="009E36A4">
        <w:rPr>
          <w:rFonts w:hint="eastAsia"/>
          <w:kern w:val="0"/>
        </w:rPr>
        <w:t>副风缸（工作风缸）进行定压。</w:t>
      </w:r>
      <w:r w:rsidR="007D1B52" w:rsidRPr="009E36A4">
        <w:rPr>
          <w:rFonts w:hint="eastAsia"/>
          <w:kern w:val="0"/>
        </w:rPr>
        <w:t>其具体工作流程图也如下所示：</w:t>
      </w:r>
    </w:p>
    <w:p w14:paraId="38E413C4" w14:textId="77777777" w:rsidR="008C40E9" w:rsidRPr="009E36A4" w:rsidRDefault="008C40E9" w:rsidP="008A2C4A">
      <w:pPr>
        <w:spacing w:line="360" w:lineRule="exact"/>
        <w:ind w:firstLine="412"/>
        <w:rPr>
          <w:rFonts w:hint="eastAsia"/>
          <w:kern w:val="0"/>
        </w:rPr>
      </w:pPr>
    </w:p>
    <w:p w14:paraId="6DFB010B" w14:textId="5740452C" w:rsidR="0063214F" w:rsidRPr="009E36A4" w:rsidRDefault="00F92126" w:rsidP="0063214F">
      <w:pPr>
        <w:ind w:firstLine="414"/>
        <w:rPr>
          <w:kern w:val="0"/>
        </w:rPr>
      </w:pPr>
      <w:r w:rsidRPr="009E36A4">
        <w:rPr>
          <w:kern w:val="0"/>
        </w:rPr>
        <w:object w:dxaOrig="7950" w:dyaOrig="6180" w14:anchorId="47270ADB">
          <v:shape id="_x0000_i1060" type="#_x0000_t75" style="width:387.65pt;height:241.9pt" o:ole="">
            <v:imagedata r:id="rId21" o:title=""/>
          </v:shape>
          <o:OLEObject Type="Embed" ProgID="Visio.Drawing.15" ShapeID="_x0000_i1060" DrawAspect="Content" ObjectID="_1558661426" r:id="rId22"/>
        </w:object>
      </w:r>
    </w:p>
    <w:p w14:paraId="5163F004" w14:textId="35E686CB" w:rsidR="0063214F" w:rsidRDefault="0063214F"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del w:id="682" w:author="Quan Wen" w:date="2017-06-10T22:43:00Z">
        <w:r w:rsidR="003F7590" w:rsidDel="00D574B7">
          <w:rPr>
            <w:rFonts w:eastAsia="黑体"/>
            <w:sz w:val="18"/>
            <w:szCs w:val="18"/>
          </w:rPr>
          <w:delText>5</w:delText>
        </w:r>
        <w:r w:rsidR="003F7590" w:rsidRPr="00A30000" w:rsidDel="00D574B7">
          <w:rPr>
            <w:rFonts w:eastAsia="黑体"/>
            <w:sz w:val="18"/>
            <w:szCs w:val="18"/>
          </w:rPr>
          <w:delText xml:space="preserve"> </w:delText>
        </w:r>
      </w:del>
      <w:ins w:id="683" w:author="Quan Wen" w:date="2017-06-10T22:43:00Z">
        <w:r w:rsidR="00D574B7">
          <w:rPr>
            <w:rFonts w:eastAsia="黑体"/>
            <w:sz w:val="18"/>
            <w:szCs w:val="18"/>
          </w:rPr>
          <w:t>8</w:t>
        </w:r>
        <w:r w:rsidR="00D574B7" w:rsidRPr="00A30000">
          <w:rPr>
            <w:rFonts w:eastAsia="黑体"/>
            <w:sz w:val="18"/>
            <w:szCs w:val="18"/>
          </w:rPr>
          <w:t xml:space="preserve"> </w:t>
        </w:r>
      </w:ins>
      <w:r w:rsidRPr="00A30000">
        <w:rPr>
          <w:rFonts w:eastAsia="黑体" w:hint="eastAsia"/>
          <w:sz w:val="18"/>
          <w:szCs w:val="18"/>
        </w:rPr>
        <w:t>充风缓解</w:t>
      </w:r>
      <w:r w:rsidRPr="00A30000">
        <w:rPr>
          <w:rFonts w:eastAsia="黑体" w:hint="eastAsia"/>
          <w:sz w:val="18"/>
          <w:szCs w:val="18"/>
        </w:rPr>
        <w:t>16</w:t>
      </w:r>
      <w:r w:rsidRPr="00A30000">
        <w:rPr>
          <w:rFonts w:eastAsia="黑体" w:hint="eastAsia"/>
          <w:sz w:val="18"/>
          <w:szCs w:val="18"/>
        </w:rPr>
        <w:t>管气路流通</w:t>
      </w:r>
    </w:p>
    <w:p w14:paraId="6E68C8C3" w14:textId="77777777" w:rsidR="000D3FC4" w:rsidRPr="00A30000" w:rsidRDefault="000D3FC4" w:rsidP="00A30000">
      <w:pPr>
        <w:jc w:val="center"/>
        <w:rPr>
          <w:rFonts w:eastAsia="黑体"/>
          <w:sz w:val="18"/>
          <w:szCs w:val="18"/>
        </w:rPr>
      </w:pPr>
    </w:p>
    <w:p w14:paraId="01FBAE63" w14:textId="77777777" w:rsidR="001A1A88" w:rsidRPr="009E36A4" w:rsidRDefault="000D2136" w:rsidP="000E268E">
      <w:pPr>
        <w:pStyle w:val="af5"/>
        <w:numPr>
          <w:ilvl w:val="0"/>
          <w:numId w:val="18"/>
        </w:numPr>
        <w:spacing w:line="360" w:lineRule="exact"/>
        <w:ind w:left="782" w:firstLineChars="0" w:hanging="357"/>
        <w:rPr>
          <w:rFonts w:ascii="Times New Roman" w:hAnsi="Times New Roman"/>
          <w:kern w:val="0"/>
        </w:rPr>
        <w:pPrChange w:id="684" w:author="Quan Wen" w:date="2017-06-11T01:44:00Z">
          <w:pPr>
            <w:pStyle w:val="af5"/>
            <w:numPr>
              <w:numId w:val="18"/>
            </w:numPr>
            <w:spacing w:line="360" w:lineRule="exact"/>
            <w:ind w:left="785" w:firstLineChars="0" w:hanging="360"/>
          </w:pPr>
        </w:pPrChange>
      </w:pPr>
      <w:r w:rsidRPr="009E36A4">
        <w:rPr>
          <w:rFonts w:ascii="Times New Roman" w:hAnsi="Times New Roman" w:hint="eastAsia"/>
          <w:kern w:val="0"/>
        </w:rPr>
        <w:t>20</w:t>
      </w:r>
      <w:r w:rsidRPr="009B1EA4">
        <w:rPr>
          <w:rFonts w:ascii="Times New Roman" w:hAnsi="Times New Roman" w:hint="eastAsia"/>
          <w:kern w:val="0"/>
          <w:rPrChange w:id="685" w:author="Quan Wen" w:date="2017-06-10T22:25:00Z">
            <w:rPr>
              <w:rFonts w:ascii="Times New Roman" w:hAnsi="Times New Roman" w:hint="eastAsia"/>
              <w:kern w:val="0"/>
              <w:vertAlign w:val="superscript"/>
            </w:rPr>
          </w:rPrChange>
        </w:rPr>
        <w:t>#</w:t>
      </w:r>
      <w:r w:rsidR="00F62237" w:rsidRPr="009E36A4">
        <w:rPr>
          <w:rFonts w:ascii="Times New Roman" w:hAnsi="Times New Roman" w:hint="eastAsia"/>
          <w:kern w:val="0"/>
        </w:rPr>
        <w:t>模块</w:t>
      </w:r>
    </w:p>
    <w:p w14:paraId="2F5DB2C7" w14:textId="6E4E6152" w:rsidR="00F62237" w:rsidRDefault="00F62237" w:rsidP="00AE645A">
      <w:pPr>
        <w:spacing w:line="360" w:lineRule="exact"/>
        <w:ind w:firstLine="418"/>
        <w:rPr>
          <w:ins w:id="686" w:author="Quan Wen" w:date="2017-06-10T22:28:00Z"/>
          <w:kern w:val="0"/>
        </w:rPr>
      </w:pPr>
      <w:r w:rsidRPr="009E36A4">
        <w:rPr>
          <w:rFonts w:hint="eastAsia"/>
          <w:kern w:val="0"/>
        </w:rPr>
        <w:lastRenderedPageBreak/>
        <w:t>在控制部分，气体经</w:t>
      </w:r>
      <w:r w:rsidRPr="009E36A4">
        <w:rPr>
          <w:rFonts w:hint="eastAsia"/>
          <w:kern w:val="0"/>
        </w:rPr>
        <w:t>20</w:t>
      </w:r>
      <w:r w:rsidRPr="009E36A4">
        <w:rPr>
          <w:rFonts w:hint="eastAsia"/>
          <w:kern w:val="0"/>
        </w:rPr>
        <w:t>管中继阀</w:t>
      </w:r>
      <w:r w:rsidRPr="009E36A4">
        <w:rPr>
          <w:rFonts w:hint="eastAsia"/>
          <w:kern w:val="0"/>
        </w:rPr>
        <w:t>20R</w:t>
      </w:r>
      <w:r w:rsidRPr="009E36A4">
        <w:rPr>
          <w:rFonts w:hint="eastAsia"/>
          <w:kern w:val="0"/>
        </w:rPr>
        <w:t>上侧缩孔后被</w:t>
      </w:r>
      <w:r w:rsidR="00AE645A" w:rsidRPr="009E36A4">
        <w:rPr>
          <w:rFonts w:hint="eastAsia"/>
          <w:kern w:val="0"/>
        </w:rPr>
        <w:t>流经缓解电磁阀进而排出大气；缓解部分则是从</w:t>
      </w:r>
      <w:r w:rsidR="00AE645A" w:rsidRPr="009E36A4">
        <w:rPr>
          <w:rFonts w:hint="eastAsia"/>
          <w:kern w:val="0"/>
        </w:rPr>
        <w:t>20</w:t>
      </w:r>
      <w:r w:rsidR="00AE645A" w:rsidRPr="009E36A4">
        <w:rPr>
          <w:rFonts w:hint="eastAsia"/>
          <w:kern w:val="0"/>
        </w:rPr>
        <w:t>管通过</w:t>
      </w:r>
      <w:r w:rsidR="00AE645A" w:rsidRPr="009E36A4">
        <w:rPr>
          <w:rFonts w:hint="eastAsia"/>
          <w:kern w:val="0"/>
        </w:rPr>
        <w:t>PVLT</w:t>
      </w:r>
      <w:r w:rsidR="00AE645A" w:rsidRPr="009E36A4">
        <w:rPr>
          <w:rFonts w:hint="eastAsia"/>
          <w:kern w:val="0"/>
        </w:rPr>
        <w:t>和</w:t>
      </w:r>
      <w:r w:rsidR="00AE645A" w:rsidRPr="009E36A4">
        <w:rPr>
          <w:rFonts w:hint="eastAsia"/>
          <w:kern w:val="0"/>
        </w:rPr>
        <w:t>20R</w:t>
      </w:r>
      <w:r w:rsidR="00AE645A" w:rsidRPr="009E36A4">
        <w:rPr>
          <w:rFonts w:hint="eastAsia"/>
          <w:kern w:val="0"/>
        </w:rPr>
        <w:t>排出大气</w:t>
      </w:r>
      <w:r w:rsidR="007657EE" w:rsidRPr="009E36A4">
        <w:rPr>
          <w:rFonts w:hint="eastAsia"/>
          <w:kern w:val="0"/>
        </w:rPr>
        <w:t>。气路流通如下所示：</w:t>
      </w:r>
    </w:p>
    <w:p w14:paraId="4FF875E8" w14:textId="77777777" w:rsidR="0021157E" w:rsidRPr="009E36A4" w:rsidRDefault="0021157E" w:rsidP="00AE645A">
      <w:pPr>
        <w:spacing w:line="360" w:lineRule="exact"/>
        <w:ind w:firstLine="418"/>
        <w:rPr>
          <w:rFonts w:hint="eastAsia"/>
          <w:kern w:val="0"/>
        </w:rPr>
      </w:pPr>
    </w:p>
    <w:p w14:paraId="611F0FBC" w14:textId="0E350170" w:rsidR="00B853A9" w:rsidRDefault="00335769" w:rsidP="00A30000">
      <w:pPr>
        <w:jc w:val="center"/>
        <w:rPr>
          <w:ins w:id="687" w:author="Quan Wen" w:date="2017-06-10T22:28:00Z"/>
          <w:rFonts w:eastAsia="黑体"/>
          <w:sz w:val="18"/>
          <w:szCs w:val="18"/>
        </w:rPr>
      </w:pPr>
      <w:r w:rsidRPr="009E36A4">
        <w:rPr>
          <w:kern w:val="0"/>
        </w:rPr>
        <w:object w:dxaOrig="9435" w:dyaOrig="5670" w14:anchorId="3FD849CD">
          <v:shape id="_x0000_i1055" type="#_x0000_t75" style="width:415.85pt;height:224.65pt" o:ole="">
            <v:imagedata r:id="rId23" o:title=""/>
          </v:shape>
          <o:OLEObject Type="Embed" ProgID="Visio.Drawing.15" ShapeID="_x0000_i1055" DrawAspect="Content" ObjectID="_1558661427" r:id="rId24"/>
        </w:object>
      </w:r>
      <w:r w:rsidR="00272076" w:rsidRPr="00A30000">
        <w:rPr>
          <w:rFonts w:eastAsia="黑体" w:hint="eastAsia"/>
          <w:sz w:val="18"/>
          <w:szCs w:val="18"/>
        </w:rPr>
        <w:t>图</w:t>
      </w:r>
      <w:r w:rsidR="00272076" w:rsidRPr="00A30000">
        <w:rPr>
          <w:rFonts w:eastAsia="黑体" w:hint="eastAsia"/>
          <w:sz w:val="18"/>
          <w:szCs w:val="18"/>
        </w:rPr>
        <w:t>2.</w:t>
      </w:r>
      <w:del w:id="688" w:author="Quan Wen" w:date="2017-06-10T22:44:00Z">
        <w:r w:rsidR="00272076" w:rsidDel="00CA5698">
          <w:rPr>
            <w:rFonts w:eastAsia="黑体"/>
            <w:sz w:val="18"/>
            <w:szCs w:val="18"/>
          </w:rPr>
          <w:delText>6</w:delText>
        </w:r>
        <w:r w:rsidR="00272076" w:rsidRPr="00A30000" w:rsidDel="00CA5698">
          <w:rPr>
            <w:rFonts w:eastAsia="黑体"/>
            <w:sz w:val="18"/>
            <w:szCs w:val="18"/>
          </w:rPr>
          <w:delText xml:space="preserve"> </w:delText>
        </w:r>
      </w:del>
      <w:ins w:id="689" w:author="Quan Wen" w:date="2017-06-10T22:44:00Z">
        <w:r w:rsidR="00CA5698">
          <w:rPr>
            <w:rFonts w:eastAsia="黑体"/>
            <w:sz w:val="18"/>
            <w:szCs w:val="18"/>
          </w:rPr>
          <w:t>9</w:t>
        </w:r>
        <w:r w:rsidR="00CA5698" w:rsidRPr="00A30000">
          <w:rPr>
            <w:rFonts w:eastAsia="黑体"/>
            <w:sz w:val="18"/>
            <w:szCs w:val="18"/>
          </w:rPr>
          <w:t xml:space="preserve"> </w:t>
        </w:r>
      </w:ins>
      <w:r w:rsidR="00272076" w:rsidRPr="00A30000">
        <w:rPr>
          <w:rFonts w:eastAsia="黑体" w:hint="eastAsia"/>
          <w:sz w:val="18"/>
          <w:szCs w:val="18"/>
        </w:rPr>
        <w:t>充风缓解</w:t>
      </w:r>
      <w:r w:rsidR="00272076" w:rsidRPr="00A30000">
        <w:rPr>
          <w:rFonts w:eastAsia="黑体" w:hint="eastAsia"/>
          <w:sz w:val="18"/>
          <w:szCs w:val="18"/>
        </w:rPr>
        <w:t>20</w:t>
      </w:r>
      <w:r w:rsidR="00272076" w:rsidRPr="00A30000">
        <w:rPr>
          <w:rFonts w:eastAsia="黑体" w:hint="eastAsia"/>
          <w:sz w:val="18"/>
          <w:szCs w:val="18"/>
        </w:rPr>
        <w:t>管气路流通</w:t>
      </w:r>
    </w:p>
    <w:p w14:paraId="0353E4C8" w14:textId="77777777" w:rsidR="00EF0726" w:rsidRPr="00A30000" w:rsidRDefault="00EF0726" w:rsidP="00A30000">
      <w:pPr>
        <w:jc w:val="center"/>
        <w:rPr>
          <w:rFonts w:eastAsia="黑体" w:hint="eastAsia"/>
          <w:sz w:val="18"/>
          <w:szCs w:val="18"/>
        </w:rPr>
      </w:pPr>
    </w:p>
    <w:p w14:paraId="6CC6C6D6" w14:textId="77777777" w:rsidR="00766251" w:rsidRPr="009B1EA4" w:rsidRDefault="00766251" w:rsidP="000E268E">
      <w:pPr>
        <w:spacing w:line="360" w:lineRule="exact"/>
        <w:ind w:leftChars="-1" w:left="-2" w:firstLineChars="200" w:firstLine="420"/>
        <w:rPr>
          <w:rFonts w:eastAsia="黑体"/>
          <w:kern w:val="0"/>
        </w:rPr>
        <w:pPrChange w:id="690" w:author="Quan Wen" w:date="2017-06-11T01:44:00Z">
          <w:pPr>
            <w:spacing w:beforeLines="50" w:before="156" w:afterLines="50" w:after="156" w:line="360" w:lineRule="exact"/>
            <w:ind w:leftChars="-1" w:left="-2" w:firstLineChars="200" w:firstLine="420"/>
          </w:pPr>
        </w:pPrChange>
      </w:pPr>
      <w:r w:rsidRPr="009B1EA4">
        <w:rPr>
          <w:rFonts w:eastAsia="黑体" w:hint="eastAsia"/>
          <w:kern w:val="0"/>
        </w:rPr>
        <w:t>B</w:t>
      </w:r>
      <w:r w:rsidRPr="009B1EA4">
        <w:rPr>
          <w:rFonts w:eastAsia="黑体"/>
          <w:kern w:val="0"/>
        </w:rPr>
        <w:t xml:space="preserve">.  </w:t>
      </w:r>
      <w:r w:rsidRPr="009B1EA4">
        <w:rPr>
          <w:rFonts w:eastAsia="黑体" w:hint="eastAsia"/>
          <w:kern w:val="0"/>
        </w:rPr>
        <w:t>减压制动</w:t>
      </w:r>
    </w:p>
    <w:p w14:paraId="20C6E02D" w14:textId="77777777" w:rsidR="00BF27C8" w:rsidRPr="009E36A4" w:rsidRDefault="00BF27C8" w:rsidP="007F2B3F">
      <w:pPr>
        <w:pStyle w:val="aff2"/>
      </w:pPr>
      <w:r w:rsidRPr="009E36A4">
        <w:rPr>
          <w:rFonts w:eastAsia="黑体"/>
        </w:rPr>
        <w:tab/>
      </w:r>
      <w:r w:rsidRPr="009E36A4">
        <w:rPr>
          <w:rFonts w:hint="eastAsia"/>
        </w:rPr>
        <w:t>减压制动是将自动制动手柄从运转位移至初制动位（最小减压位）、制动区、常用全制动位、抑制位、重联位均发生减压制动，首先是均衡减压，通过</w:t>
      </w:r>
      <w:r w:rsidRPr="009E36A4">
        <w:rPr>
          <w:rFonts w:hint="eastAsia"/>
        </w:rPr>
        <w:t>BP</w:t>
      </w:r>
      <w:r w:rsidRPr="009E36A4">
        <w:rPr>
          <w:rFonts w:hint="eastAsia"/>
        </w:rPr>
        <w:t>模块的中继阀控制列车管的减压，减压速度为常用减压速度，确保常用制动的稳定性。根据自动制动手柄的位置给出减压量的电信号至</w:t>
      </w:r>
      <w:r w:rsidRPr="009E36A4">
        <w:rPr>
          <w:rFonts w:hint="eastAsia"/>
        </w:rPr>
        <w:t>M-IPM</w:t>
      </w:r>
      <w:r w:rsidRPr="009E36A4">
        <w:rPr>
          <w:rFonts w:hint="eastAsia"/>
        </w:rPr>
        <w:t>，</w:t>
      </w:r>
      <w:r w:rsidRPr="009E36A4">
        <w:rPr>
          <w:rFonts w:hint="eastAsia"/>
        </w:rPr>
        <w:t>M-IPM</w:t>
      </w:r>
      <w:r w:rsidRPr="009E36A4">
        <w:rPr>
          <w:rFonts w:hint="eastAsia"/>
        </w:rPr>
        <w:t>通过</w:t>
      </w:r>
      <w:r w:rsidRPr="009E36A4">
        <w:rPr>
          <w:rFonts w:hint="eastAsia"/>
        </w:rPr>
        <w:t>CAN</w:t>
      </w:r>
      <w:r w:rsidRPr="009E36A4">
        <w:rPr>
          <w:rFonts w:hint="eastAsia"/>
        </w:rPr>
        <w:t>总线传至</w:t>
      </w:r>
      <w:r w:rsidRPr="009E36A4">
        <w:rPr>
          <w:rFonts w:hint="eastAsia"/>
        </w:rPr>
        <w:t>ER</w:t>
      </w:r>
      <w:r w:rsidRPr="009E36A4">
        <w:rPr>
          <w:rFonts w:hint="eastAsia"/>
        </w:rPr>
        <w:t>模块确定减压量，通过均衡压力传感器</w:t>
      </w:r>
      <w:r w:rsidRPr="009E36A4">
        <w:rPr>
          <w:rFonts w:hint="eastAsia"/>
        </w:rPr>
        <w:t>ERT</w:t>
      </w:r>
      <w:r w:rsidRPr="009E36A4">
        <w:rPr>
          <w:rFonts w:hint="eastAsia"/>
        </w:rPr>
        <w:t>比较控制缓解电磁阀</w:t>
      </w:r>
      <w:r w:rsidRPr="009E36A4">
        <w:rPr>
          <w:rFonts w:hint="eastAsia"/>
        </w:rPr>
        <w:t>REL</w:t>
      </w:r>
      <w:r w:rsidRPr="009E36A4">
        <w:rPr>
          <w:rFonts w:hint="eastAsia"/>
        </w:rPr>
        <w:t>的得电时间来控制均衡风缸的减压量，然后控制列车管的减压量；手柄位置信号通过</w:t>
      </w:r>
      <w:r w:rsidRPr="009E36A4">
        <w:rPr>
          <w:rFonts w:hint="eastAsia"/>
        </w:rPr>
        <w:t>M-IPM</w:t>
      </w:r>
      <w:r w:rsidRPr="009E36A4">
        <w:rPr>
          <w:rFonts w:hint="eastAsia"/>
        </w:rPr>
        <w:t>传至</w:t>
      </w:r>
      <w:r w:rsidRPr="009E36A4">
        <w:rPr>
          <w:rFonts w:hint="eastAsia"/>
        </w:rPr>
        <w:t>16#</w:t>
      </w:r>
      <w:r w:rsidRPr="009E36A4">
        <w:rPr>
          <w:rFonts w:hint="eastAsia"/>
        </w:rPr>
        <w:t>模块控制</w:t>
      </w:r>
      <w:r w:rsidRPr="009E36A4">
        <w:rPr>
          <w:rFonts w:hint="eastAsia"/>
        </w:rPr>
        <w:t>16</w:t>
      </w:r>
      <w:r w:rsidRPr="009E36A4">
        <w:rPr>
          <w:rFonts w:hint="eastAsia"/>
          <w:vertAlign w:val="superscript"/>
        </w:rPr>
        <w:t>#</w:t>
      </w:r>
      <w:r w:rsidRPr="009E36A4">
        <w:rPr>
          <w:rFonts w:hint="eastAsia"/>
        </w:rPr>
        <w:t>的压力（作用管），</w:t>
      </w:r>
      <w:r w:rsidRPr="009E36A4">
        <w:rPr>
          <w:rFonts w:hint="eastAsia"/>
        </w:rPr>
        <w:t>16</w:t>
      </w:r>
      <w:r w:rsidRPr="009E36A4">
        <w:rPr>
          <w:rFonts w:hint="eastAsia"/>
          <w:vertAlign w:val="superscript"/>
        </w:rPr>
        <w:t>#</w:t>
      </w:r>
      <w:r w:rsidRPr="009E36A4">
        <w:rPr>
          <w:rFonts w:hint="eastAsia"/>
        </w:rPr>
        <w:t>的压力通过</w:t>
      </w:r>
      <w:r w:rsidRPr="009E36A4">
        <w:rPr>
          <w:rFonts w:hint="eastAsia"/>
        </w:rPr>
        <w:t>BCCP</w:t>
      </w:r>
      <w:r w:rsidRPr="009E36A4">
        <w:rPr>
          <w:rFonts w:hint="eastAsia"/>
        </w:rPr>
        <w:t>模块控制控制制动缸上闸，上闸比略低于</w:t>
      </w:r>
      <w:r w:rsidRPr="009E36A4">
        <w:rPr>
          <w:rFonts w:hint="eastAsia"/>
        </w:rPr>
        <w:t>1:2.5</w:t>
      </w:r>
      <w:r w:rsidRPr="009E36A4">
        <w:rPr>
          <w:rFonts w:hint="eastAsia"/>
        </w:rPr>
        <w:t>。关于常用制动限压，</w:t>
      </w:r>
      <w:r w:rsidRPr="009E36A4">
        <w:rPr>
          <w:rFonts w:hint="eastAsia"/>
        </w:rPr>
        <w:t>JZ-7</w:t>
      </w:r>
      <w:r w:rsidRPr="009E36A4">
        <w:rPr>
          <w:rFonts w:hint="eastAsia"/>
        </w:rPr>
        <w:t>制动机设置了常用限压阀，</w:t>
      </w:r>
      <w:r w:rsidRPr="009E36A4">
        <w:rPr>
          <w:rFonts w:hint="eastAsia"/>
        </w:rPr>
        <w:t>DK-1</w:t>
      </w:r>
      <w:r w:rsidRPr="009E36A4">
        <w:rPr>
          <w:rFonts w:hint="eastAsia"/>
        </w:rPr>
        <w:t>制动机设置了</w:t>
      </w:r>
      <w:r w:rsidRPr="009E36A4">
        <w:rPr>
          <w:rFonts w:hint="eastAsia"/>
        </w:rPr>
        <w:t>208</w:t>
      </w:r>
      <w:r w:rsidRPr="009E36A4">
        <w:rPr>
          <w:rFonts w:hint="eastAsia"/>
        </w:rPr>
        <w:t>压力继电器控制最大减压量，本制动机则通过软件控制，当制动缸压力达到全制动减压量所规定的制动缸压力以后的减压为无效减压。抑制位就是人机对话的意思，即是说当由安全装置触发的惩罚制动（监控、警惕、失电、网络等）发生后需将自动制动手柄放抑制位</w:t>
      </w:r>
      <w:r w:rsidRPr="009E36A4">
        <w:rPr>
          <w:rFonts w:hint="eastAsia"/>
        </w:rPr>
        <w:t>1</w:t>
      </w:r>
      <w:r w:rsidRPr="009E36A4">
        <w:rPr>
          <w:rFonts w:hint="eastAsia"/>
        </w:rPr>
        <w:t>秒后才能缓解，也就是说司机已知道发生了惩罚制动，并对机器作了答复。重联位均衡风缸压力减为</w:t>
      </w:r>
      <w:r w:rsidRPr="009E36A4">
        <w:rPr>
          <w:rFonts w:hint="eastAsia"/>
        </w:rPr>
        <w:t>0</w:t>
      </w:r>
      <w:r w:rsidRPr="009E36A4">
        <w:rPr>
          <w:rFonts w:hint="eastAsia"/>
        </w:rPr>
        <w:t>，列车管由于</w:t>
      </w:r>
      <w:r w:rsidRPr="009E36A4">
        <w:rPr>
          <w:rFonts w:hint="eastAsia"/>
        </w:rPr>
        <w:t>BP</w:t>
      </w:r>
      <w:r w:rsidRPr="009E36A4">
        <w:rPr>
          <w:rFonts w:hint="eastAsia"/>
        </w:rPr>
        <w:t>模块内的</w:t>
      </w:r>
      <w:r w:rsidRPr="009E36A4">
        <w:rPr>
          <w:rFonts w:hint="eastAsia"/>
        </w:rPr>
        <w:t>BPCO</w:t>
      </w:r>
      <w:r w:rsidRPr="009E36A4">
        <w:rPr>
          <w:rFonts w:hint="eastAsia"/>
        </w:rPr>
        <w:t>阀的弹簧关断，设定值为</w:t>
      </w:r>
      <w:r w:rsidRPr="009E36A4">
        <w:rPr>
          <w:rFonts w:hint="eastAsia"/>
        </w:rPr>
        <w:t>77Kpa</w:t>
      </w:r>
      <w:r w:rsidRPr="009E36A4">
        <w:rPr>
          <w:rFonts w:hint="eastAsia"/>
        </w:rPr>
        <w:t>；制动缸压力在当列车管压力下降到</w:t>
      </w:r>
      <w:r w:rsidRPr="009E36A4">
        <w:rPr>
          <w:rFonts w:hint="eastAsia"/>
        </w:rPr>
        <w:t>140 Kpa</w:t>
      </w:r>
      <w:r w:rsidRPr="009E36A4">
        <w:rPr>
          <w:rFonts w:hint="eastAsia"/>
        </w:rPr>
        <w:t>时，</w:t>
      </w:r>
      <w:r w:rsidRPr="009E36A4">
        <w:rPr>
          <w:rFonts w:hint="eastAsia"/>
        </w:rPr>
        <w:t>16#</w:t>
      </w:r>
      <w:r w:rsidRPr="009E36A4">
        <w:rPr>
          <w:rFonts w:hint="eastAsia"/>
        </w:rPr>
        <w:t>模块接通了紧急回路，使制动缸的压力由常用制动的压力上升为紧急制动的压力，其管路通路见紧急制动；当常用全制动后小闸侧缓（快缓）并回运转位，此时大闸的无效减压就成了有效减压。</w:t>
      </w:r>
    </w:p>
    <w:p w14:paraId="0892EF80" w14:textId="77777777" w:rsidR="0077170D" w:rsidRPr="009E36A4" w:rsidRDefault="004660DF" w:rsidP="000E268E">
      <w:pPr>
        <w:pStyle w:val="af5"/>
        <w:numPr>
          <w:ilvl w:val="0"/>
          <w:numId w:val="50"/>
        </w:numPr>
        <w:spacing w:line="360" w:lineRule="exact"/>
        <w:ind w:left="782" w:firstLineChars="0" w:hanging="357"/>
        <w:rPr>
          <w:rFonts w:ascii="Times New Roman" w:hAnsi="Times New Roman"/>
          <w:kern w:val="0"/>
        </w:rPr>
        <w:pPrChange w:id="691" w:author="Quan Wen" w:date="2017-06-11T01:44:00Z">
          <w:pPr>
            <w:pStyle w:val="af5"/>
            <w:numPr>
              <w:numId w:val="21"/>
            </w:numPr>
            <w:ind w:left="785" w:firstLineChars="0" w:hanging="360"/>
          </w:pPr>
        </w:pPrChange>
      </w:pPr>
      <w:r w:rsidRPr="009E36A4">
        <w:rPr>
          <w:rFonts w:ascii="Times New Roman" w:hAnsi="Times New Roman" w:hint="eastAsia"/>
          <w:kern w:val="0"/>
        </w:rPr>
        <w:t>均衡回路</w:t>
      </w:r>
    </w:p>
    <w:p w14:paraId="07FAAA1D" w14:textId="2690B118" w:rsidR="00BF27C8" w:rsidRDefault="008C4BE6" w:rsidP="004735EA">
      <w:pPr>
        <w:spacing w:line="360" w:lineRule="exact"/>
        <w:ind w:firstLine="412"/>
        <w:rPr>
          <w:ins w:id="692" w:author="Quan Wen" w:date="2017-06-10T22:28:00Z"/>
        </w:rPr>
      </w:pPr>
      <w:r w:rsidRPr="009E36A4">
        <w:rPr>
          <w:rFonts w:hint="eastAsia"/>
        </w:rPr>
        <w:t>减压制动时制动回路的操作与缓解充风的不一样，充风时均衡风缸压力不足，而减压制动时是要把均衡风缸的压力降低，而</w:t>
      </w:r>
      <w:r w:rsidRPr="009E36A4">
        <w:rPr>
          <w:rFonts w:hint="eastAsia"/>
        </w:rPr>
        <w:t>BPCP</w:t>
      </w:r>
      <w:r w:rsidRPr="009E36A4">
        <w:rPr>
          <w:rFonts w:hint="eastAsia"/>
        </w:rPr>
        <w:t>的</w:t>
      </w:r>
      <w:r w:rsidRPr="009E36A4">
        <w:rPr>
          <w:rFonts w:hint="eastAsia"/>
        </w:rPr>
        <w:t>BP</w:t>
      </w:r>
      <w:r w:rsidRPr="009E36A4">
        <w:rPr>
          <w:rFonts w:hint="eastAsia"/>
        </w:rPr>
        <w:t>中继阀能控制</w:t>
      </w:r>
      <w:r w:rsidRPr="009E36A4">
        <w:rPr>
          <w:rFonts w:hint="eastAsia"/>
        </w:rPr>
        <w:t>BP</w:t>
      </w:r>
      <w:r w:rsidRPr="009E36A4">
        <w:rPr>
          <w:rFonts w:hint="eastAsia"/>
        </w:rPr>
        <w:t>管压力快速跟随均衡风</w:t>
      </w:r>
      <w:r w:rsidRPr="009E36A4">
        <w:rPr>
          <w:rFonts w:hint="eastAsia"/>
        </w:rPr>
        <w:lastRenderedPageBreak/>
        <w:t>缸的压力，因此列车管的压力也会随之变化。</w:t>
      </w:r>
      <w:r w:rsidR="00055E4C" w:rsidRPr="009E36A4">
        <w:rPr>
          <w:rFonts w:hint="eastAsia"/>
        </w:rPr>
        <w:t>在自动制动模式下均衡风缸的继电器</w:t>
      </w:r>
      <w:r w:rsidR="00055E4C" w:rsidRPr="009E36A4">
        <w:rPr>
          <w:rFonts w:hint="eastAsia"/>
        </w:rPr>
        <w:t>MVER</w:t>
      </w:r>
      <w:r w:rsidR="00055E4C" w:rsidRPr="009E36A4">
        <w:rPr>
          <w:rFonts w:hint="eastAsia"/>
        </w:rPr>
        <w:t>是一直保持常得电状态，此时气体会通过</w:t>
      </w:r>
      <w:r w:rsidR="00055E4C" w:rsidRPr="009E36A4">
        <w:rPr>
          <w:rFonts w:hint="eastAsia"/>
        </w:rPr>
        <w:t>A3-A2</w:t>
      </w:r>
      <w:r w:rsidR="00055E4C" w:rsidRPr="009E36A4">
        <w:rPr>
          <w:rFonts w:hint="eastAsia"/>
        </w:rPr>
        <w:t>流向缓解电磁阀而排出大气。</w:t>
      </w:r>
      <w:r w:rsidR="00DB2C9E" w:rsidRPr="009E36A4">
        <w:rPr>
          <w:rFonts w:hint="eastAsia"/>
        </w:rPr>
        <w:t>其作用流程如下所示：</w:t>
      </w:r>
    </w:p>
    <w:p w14:paraId="17E6AC4E" w14:textId="77777777" w:rsidR="00E01472" w:rsidRPr="009E36A4" w:rsidRDefault="00E01472" w:rsidP="004735EA">
      <w:pPr>
        <w:spacing w:line="360" w:lineRule="exact"/>
        <w:ind w:firstLine="412"/>
        <w:rPr>
          <w:rFonts w:hint="eastAsia"/>
        </w:rPr>
      </w:pPr>
    </w:p>
    <w:p w14:paraId="365CDF3F" w14:textId="77777777" w:rsidR="004C6FB7" w:rsidRPr="009E36A4" w:rsidRDefault="0094175D" w:rsidP="00E365AD">
      <w:pPr>
        <w:ind w:firstLine="414"/>
      </w:pPr>
      <w:r w:rsidRPr="009E36A4">
        <w:object w:dxaOrig="7876" w:dyaOrig="2311" w14:anchorId="679419EF">
          <v:shape id="_x0000_i1029" type="#_x0000_t75" style="width:394.55pt;height:108.85pt" o:ole="">
            <v:imagedata r:id="rId25" o:title=""/>
          </v:shape>
          <o:OLEObject Type="Embed" ProgID="Visio.Drawing.15" ShapeID="_x0000_i1029" DrawAspect="Content" ObjectID="_1558661428" r:id="rId26"/>
        </w:object>
      </w:r>
    </w:p>
    <w:p w14:paraId="23ED3D05" w14:textId="03F4908A" w:rsidR="00E365AD" w:rsidRDefault="00E365AD"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del w:id="693" w:author="Quan Wen" w:date="2017-06-10T22:44:00Z">
        <w:r w:rsidR="009B65F6" w:rsidDel="00CA5698">
          <w:rPr>
            <w:rFonts w:eastAsia="黑体"/>
            <w:sz w:val="18"/>
            <w:szCs w:val="18"/>
          </w:rPr>
          <w:delText>7</w:delText>
        </w:r>
        <w:r w:rsidR="009B65F6" w:rsidRPr="00A30000" w:rsidDel="00CA5698">
          <w:rPr>
            <w:rFonts w:eastAsia="黑体"/>
            <w:sz w:val="18"/>
            <w:szCs w:val="18"/>
          </w:rPr>
          <w:delText xml:space="preserve"> </w:delText>
        </w:r>
      </w:del>
      <w:ins w:id="694" w:author="Quan Wen" w:date="2017-06-10T22:44:00Z">
        <w:r w:rsidR="00CA5698">
          <w:rPr>
            <w:rFonts w:eastAsia="黑体"/>
            <w:sz w:val="18"/>
            <w:szCs w:val="18"/>
          </w:rPr>
          <w:t>10</w:t>
        </w:r>
        <w:r w:rsidR="00CA5698" w:rsidRPr="00A30000">
          <w:rPr>
            <w:rFonts w:eastAsia="黑体"/>
            <w:sz w:val="18"/>
            <w:szCs w:val="18"/>
          </w:rPr>
          <w:t xml:space="preserve"> </w:t>
        </w:r>
      </w:ins>
      <w:r w:rsidRPr="00A30000">
        <w:rPr>
          <w:rFonts w:eastAsia="黑体" w:hint="eastAsia"/>
          <w:sz w:val="18"/>
          <w:szCs w:val="18"/>
        </w:rPr>
        <w:t>减压制动均衡回路</w:t>
      </w:r>
      <w:r w:rsidR="00622ED6" w:rsidRPr="00A30000">
        <w:rPr>
          <w:rFonts w:eastAsia="黑体" w:hint="eastAsia"/>
          <w:sz w:val="18"/>
          <w:szCs w:val="18"/>
        </w:rPr>
        <w:t>气路流通</w:t>
      </w:r>
    </w:p>
    <w:p w14:paraId="2B33AA7F" w14:textId="77777777" w:rsidR="00960E45" w:rsidRPr="00A30000" w:rsidRDefault="00960E45" w:rsidP="00A30000">
      <w:pPr>
        <w:jc w:val="center"/>
        <w:rPr>
          <w:rFonts w:eastAsia="黑体"/>
          <w:sz w:val="18"/>
          <w:szCs w:val="18"/>
        </w:rPr>
      </w:pPr>
    </w:p>
    <w:p w14:paraId="5F4AA715" w14:textId="77777777" w:rsidR="004735EA" w:rsidRPr="009B1EA4" w:rsidRDefault="004735EA" w:rsidP="000E268E">
      <w:pPr>
        <w:pStyle w:val="af5"/>
        <w:numPr>
          <w:ilvl w:val="0"/>
          <w:numId w:val="50"/>
        </w:numPr>
        <w:spacing w:line="360" w:lineRule="exact"/>
        <w:ind w:left="782" w:firstLineChars="0" w:hanging="357"/>
        <w:rPr>
          <w:rFonts w:ascii="Times New Roman" w:hAnsi="Times New Roman"/>
          <w:kern w:val="0"/>
          <w:rPrChange w:id="695" w:author="Quan Wen" w:date="2017-06-10T22:26:00Z">
            <w:rPr>
              <w:rFonts w:ascii="Times New Roman" w:hAnsi="Times New Roman"/>
            </w:rPr>
          </w:rPrChange>
        </w:rPr>
        <w:pPrChange w:id="696" w:author="Quan Wen" w:date="2017-06-11T01:44:00Z">
          <w:pPr>
            <w:pStyle w:val="af5"/>
            <w:numPr>
              <w:numId w:val="21"/>
            </w:numPr>
            <w:spacing w:line="360" w:lineRule="exact"/>
            <w:ind w:left="785" w:firstLineChars="0" w:hanging="360"/>
          </w:pPr>
        </w:pPrChange>
      </w:pPr>
      <w:r w:rsidRPr="009B1EA4">
        <w:rPr>
          <w:rFonts w:ascii="Times New Roman" w:hAnsi="Times New Roman" w:hint="eastAsia"/>
          <w:kern w:val="0"/>
          <w:rPrChange w:id="697" w:author="Quan Wen" w:date="2017-06-10T22:26:00Z">
            <w:rPr>
              <w:rFonts w:ascii="Times New Roman" w:hAnsi="Times New Roman" w:hint="eastAsia"/>
            </w:rPr>
          </w:rPrChange>
        </w:rPr>
        <w:t>列车管回路</w:t>
      </w:r>
    </w:p>
    <w:p w14:paraId="4DF8A84B" w14:textId="04563150" w:rsidR="0043563A" w:rsidRDefault="00CC1E4E" w:rsidP="00ED346E">
      <w:pPr>
        <w:spacing w:line="360" w:lineRule="exact"/>
        <w:ind w:firstLine="412"/>
        <w:rPr>
          <w:ins w:id="698" w:author="Quan Wen" w:date="2017-06-10T22:29:00Z"/>
        </w:rPr>
      </w:pPr>
      <w:r w:rsidRPr="009E36A4">
        <w:rPr>
          <w:rFonts w:hint="eastAsia"/>
        </w:rPr>
        <w:t>减压制动时列车管回路由</w:t>
      </w:r>
      <w:r w:rsidRPr="009E36A4">
        <w:rPr>
          <w:rFonts w:hint="eastAsia"/>
        </w:rPr>
        <w:t>16</w:t>
      </w:r>
      <w:r w:rsidRPr="009E36A4">
        <w:rPr>
          <w:rFonts w:hint="eastAsia"/>
        </w:rPr>
        <w:t>控制部分的</w:t>
      </w:r>
      <w:r w:rsidRPr="009E36A4">
        <w:rPr>
          <w:rFonts w:hint="eastAsia"/>
        </w:rPr>
        <w:t>PV</w:t>
      </w:r>
      <w:r w:rsidRPr="009E36A4">
        <w:t>E</w:t>
      </w:r>
      <w:r w:rsidRPr="009E36A4">
        <w:rPr>
          <w:rFonts w:hint="eastAsia"/>
        </w:rPr>
        <w:t>气阀控制压力，导致双向阀</w:t>
      </w:r>
      <w:r w:rsidRPr="009E36A4">
        <w:rPr>
          <w:rFonts w:hint="eastAsia"/>
        </w:rPr>
        <w:t>DCV1</w:t>
      </w:r>
      <w:r w:rsidRPr="009E36A4">
        <w:rPr>
          <w:rFonts w:hint="eastAsia"/>
        </w:rPr>
        <w:t>工作并由列车管传感器</w:t>
      </w:r>
      <w:r w:rsidRPr="009E36A4">
        <w:rPr>
          <w:rFonts w:hint="eastAsia"/>
        </w:rPr>
        <w:t>BPT</w:t>
      </w:r>
      <w:r w:rsidRPr="009E36A4">
        <w:rPr>
          <w:rFonts w:hint="eastAsia"/>
        </w:rPr>
        <w:t>实时检测列车管压力，</w:t>
      </w:r>
      <w:r w:rsidR="00412110" w:rsidRPr="009E36A4">
        <w:rPr>
          <w:rFonts w:hint="eastAsia"/>
        </w:rPr>
        <w:t>此时列车管气体通过列车管</w:t>
      </w:r>
      <w:r w:rsidR="00412110" w:rsidRPr="009E36A4">
        <w:rPr>
          <w:rFonts w:hint="eastAsia"/>
        </w:rPr>
        <w:t>BP</w:t>
      </w:r>
      <w:r w:rsidR="00412110" w:rsidRPr="009E36A4">
        <w:rPr>
          <w:rFonts w:hint="eastAsia"/>
        </w:rPr>
        <w:t>经过滤器后流通</w:t>
      </w:r>
      <w:r w:rsidR="00412110" w:rsidRPr="009E36A4">
        <w:rPr>
          <w:rFonts w:hint="eastAsia"/>
        </w:rPr>
        <w:t>BPCO</w:t>
      </w:r>
      <w:r w:rsidR="00412110" w:rsidRPr="009E36A4">
        <w:rPr>
          <w:rFonts w:hint="eastAsia"/>
        </w:rPr>
        <w:t>并经</w:t>
      </w:r>
      <w:r w:rsidR="00412110" w:rsidRPr="009E36A4">
        <w:rPr>
          <w:rFonts w:hint="eastAsia"/>
        </w:rPr>
        <w:t>BP</w:t>
      </w:r>
      <w:r w:rsidR="00412110" w:rsidRPr="009E36A4">
        <w:rPr>
          <w:rFonts w:hint="eastAsia"/>
        </w:rPr>
        <w:t>中继阀排向大气</w:t>
      </w:r>
      <w:r w:rsidR="009D6E5B" w:rsidRPr="009E36A4">
        <w:rPr>
          <w:rFonts w:hint="eastAsia"/>
        </w:rPr>
        <w:t>，具体如下所示：</w:t>
      </w:r>
    </w:p>
    <w:p w14:paraId="79AE8BD9" w14:textId="77777777" w:rsidR="005F0EAF" w:rsidRPr="009E36A4" w:rsidRDefault="005F0EAF" w:rsidP="00ED346E">
      <w:pPr>
        <w:spacing w:line="360" w:lineRule="exact"/>
        <w:ind w:firstLine="412"/>
        <w:rPr>
          <w:rFonts w:hint="eastAsia"/>
        </w:rPr>
      </w:pPr>
    </w:p>
    <w:p w14:paraId="575D3304" w14:textId="77777777" w:rsidR="00BC3477" w:rsidRPr="009E36A4" w:rsidRDefault="0094175D" w:rsidP="00853754">
      <w:pPr>
        <w:ind w:firstLine="414"/>
      </w:pPr>
      <w:r w:rsidRPr="009E36A4">
        <w:object w:dxaOrig="8790" w:dyaOrig="3616" w14:anchorId="37B3C535">
          <v:shape id="_x0000_i1030" type="#_x0000_t75" style="width:392.85pt;height:159pt" o:ole="">
            <v:imagedata r:id="rId27" o:title=""/>
          </v:shape>
          <o:OLEObject Type="Embed" ProgID="Visio.Drawing.15" ShapeID="_x0000_i1030" DrawAspect="Content" ObjectID="_1558661429" r:id="rId28"/>
        </w:object>
      </w:r>
    </w:p>
    <w:p w14:paraId="2D7AFE44" w14:textId="46330ABD" w:rsidR="00853754" w:rsidRDefault="0085375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w:t>
      </w:r>
      <w:del w:id="699" w:author="Quan Wen" w:date="2017-06-10T22:44:00Z">
        <w:r w:rsidR="009B65F6" w:rsidDel="00CA5698">
          <w:rPr>
            <w:rFonts w:eastAsia="黑体"/>
            <w:sz w:val="18"/>
            <w:szCs w:val="18"/>
          </w:rPr>
          <w:delText>8</w:delText>
        </w:r>
        <w:r w:rsidR="009B65F6" w:rsidRPr="00A30000" w:rsidDel="00CA5698">
          <w:rPr>
            <w:rFonts w:eastAsia="黑体"/>
            <w:sz w:val="18"/>
            <w:szCs w:val="18"/>
          </w:rPr>
          <w:delText xml:space="preserve"> </w:delText>
        </w:r>
      </w:del>
      <w:ins w:id="700" w:author="Quan Wen" w:date="2017-06-10T22:44:00Z">
        <w:r w:rsidR="00CA5698">
          <w:rPr>
            <w:rFonts w:eastAsia="黑体"/>
            <w:sz w:val="18"/>
            <w:szCs w:val="18"/>
          </w:rPr>
          <w:t>11</w:t>
        </w:r>
        <w:r w:rsidR="00CA5698" w:rsidRPr="00A30000">
          <w:rPr>
            <w:rFonts w:eastAsia="黑体"/>
            <w:sz w:val="18"/>
            <w:szCs w:val="18"/>
          </w:rPr>
          <w:t xml:space="preserve"> </w:t>
        </w:r>
      </w:ins>
      <w:r w:rsidRPr="00A30000">
        <w:rPr>
          <w:rFonts w:eastAsia="黑体" w:hint="eastAsia"/>
          <w:sz w:val="18"/>
          <w:szCs w:val="18"/>
        </w:rPr>
        <w:t>减压制动列车管气路流通</w:t>
      </w:r>
    </w:p>
    <w:p w14:paraId="1F71963B" w14:textId="77777777" w:rsidR="00257D29" w:rsidRPr="00A30000" w:rsidRDefault="00257D29" w:rsidP="00A30000">
      <w:pPr>
        <w:jc w:val="center"/>
        <w:rPr>
          <w:rFonts w:eastAsia="黑体"/>
          <w:sz w:val="18"/>
          <w:szCs w:val="18"/>
        </w:rPr>
      </w:pPr>
    </w:p>
    <w:p w14:paraId="62793A10" w14:textId="77777777" w:rsidR="009A538D" w:rsidRPr="009B1EA4" w:rsidRDefault="009A538D" w:rsidP="000E268E">
      <w:pPr>
        <w:pStyle w:val="af5"/>
        <w:numPr>
          <w:ilvl w:val="0"/>
          <w:numId w:val="50"/>
        </w:numPr>
        <w:spacing w:line="360" w:lineRule="exact"/>
        <w:ind w:left="782" w:firstLineChars="0" w:hanging="357"/>
        <w:rPr>
          <w:rFonts w:ascii="Times New Roman" w:hAnsi="Times New Roman"/>
          <w:kern w:val="0"/>
          <w:rPrChange w:id="701" w:author="Quan Wen" w:date="2017-06-10T22:26:00Z">
            <w:rPr>
              <w:rFonts w:ascii="Times New Roman" w:hAnsi="Times New Roman"/>
            </w:rPr>
          </w:rPrChange>
        </w:rPr>
        <w:pPrChange w:id="702" w:author="Quan Wen" w:date="2017-06-11T01:45:00Z">
          <w:pPr>
            <w:pStyle w:val="af5"/>
            <w:numPr>
              <w:numId w:val="21"/>
            </w:numPr>
            <w:spacing w:line="360" w:lineRule="exact"/>
            <w:ind w:left="785" w:firstLineChars="0" w:hanging="360"/>
          </w:pPr>
        </w:pPrChange>
      </w:pPr>
      <w:r w:rsidRPr="009B1EA4">
        <w:rPr>
          <w:rFonts w:ascii="Times New Roman" w:hAnsi="Times New Roman" w:hint="eastAsia"/>
          <w:kern w:val="0"/>
          <w:rPrChange w:id="703" w:author="Quan Wen" w:date="2017-06-10T22:26:00Z">
            <w:rPr>
              <w:rFonts w:ascii="Times New Roman" w:hAnsi="Times New Roman" w:hint="eastAsia"/>
            </w:rPr>
          </w:rPrChange>
        </w:rPr>
        <w:t>16</w:t>
      </w:r>
      <w:r w:rsidRPr="009B1EA4">
        <w:rPr>
          <w:rFonts w:ascii="Times New Roman" w:hAnsi="Times New Roman" w:hint="eastAsia"/>
          <w:kern w:val="0"/>
          <w:rPrChange w:id="704" w:author="Quan Wen" w:date="2017-06-10T22:26:00Z">
            <w:rPr>
              <w:rFonts w:ascii="Times New Roman" w:hAnsi="Times New Roman" w:hint="eastAsia"/>
              <w:vertAlign w:val="superscript"/>
            </w:rPr>
          </w:rPrChange>
        </w:rPr>
        <w:t>#</w:t>
      </w:r>
      <w:r w:rsidRPr="009B1EA4">
        <w:rPr>
          <w:rFonts w:ascii="Times New Roman" w:hAnsi="Times New Roman" w:hint="eastAsia"/>
          <w:kern w:val="0"/>
          <w:rPrChange w:id="705" w:author="Quan Wen" w:date="2017-06-10T22:26:00Z">
            <w:rPr>
              <w:rFonts w:ascii="Times New Roman" w:hAnsi="Times New Roman" w:hint="eastAsia"/>
            </w:rPr>
          </w:rPrChange>
        </w:rPr>
        <w:t>管回路</w:t>
      </w:r>
    </w:p>
    <w:p w14:paraId="23E08DBB" w14:textId="6B283FDA" w:rsidR="00CA5698" w:rsidRDefault="009A538D" w:rsidP="0094175D">
      <w:pPr>
        <w:spacing w:line="360" w:lineRule="exact"/>
        <w:ind w:firstLine="420"/>
        <w:rPr>
          <w:ins w:id="706" w:author="Quan Wen" w:date="2017-06-10T22:49:00Z"/>
        </w:rPr>
      </w:pPr>
      <w:r w:rsidRPr="009E36A4">
        <w:rPr>
          <w:rFonts w:hint="eastAsia"/>
        </w:rPr>
        <w:t>16</w:t>
      </w:r>
      <w:r w:rsidRPr="009E36A4">
        <w:rPr>
          <w:rFonts w:hint="eastAsia"/>
          <w:vertAlign w:val="superscript"/>
        </w:rPr>
        <w:t>#</w:t>
      </w:r>
      <w:r w:rsidRPr="009E36A4">
        <w:rPr>
          <w:rFonts w:hint="eastAsia"/>
        </w:rPr>
        <w:t>管在减压制动时也和充风时相反，充风时是排大气，而减压制动则是对风缸和</w:t>
      </w:r>
      <w:r w:rsidRPr="009E36A4">
        <w:rPr>
          <w:rFonts w:hint="eastAsia"/>
        </w:rPr>
        <w:t>16</w:t>
      </w:r>
      <w:r w:rsidRPr="009E36A4">
        <w:rPr>
          <w:rFonts w:hint="eastAsia"/>
          <w:vertAlign w:val="superscript"/>
        </w:rPr>
        <w:t>#</w:t>
      </w:r>
      <w:r w:rsidRPr="009E36A4">
        <w:rPr>
          <w:rFonts w:hint="eastAsia"/>
        </w:rPr>
        <w:t>管充气。</w:t>
      </w:r>
      <w:r w:rsidR="00621ABF" w:rsidRPr="009E36A4">
        <w:rPr>
          <w:rFonts w:hint="eastAsia"/>
        </w:rPr>
        <w:t>16</w:t>
      </w:r>
      <w:r w:rsidR="00621ABF" w:rsidRPr="009E36A4">
        <w:rPr>
          <w:rFonts w:hint="eastAsia"/>
        </w:rPr>
        <w:t>控制部分在收到</w:t>
      </w:r>
      <w:r w:rsidR="00621ABF" w:rsidRPr="009E36A4">
        <w:rPr>
          <w:rFonts w:hint="eastAsia"/>
        </w:rPr>
        <w:t>IPM</w:t>
      </w:r>
      <w:r w:rsidR="00621ABF" w:rsidRPr="009E36A4">
        <w:rPr>
          <w:rFonts w:hint="eastAsia"/>
        </w:rPr>
        <w:t>和</w:t>
      </w:r>
      <w:r w:rsidR="00621ABF" w:rsidRPr="009E36A4">
        <w:rPr>
          <w:rFonts w:hint="eastAsia"/>
        </w:rPr>
        <w:t>BPCP</w:t>
      </w:r>
      <w:r w:rsidR="00621ABF" w:rsidRPr="009E36A4">
        <w:rPr>
          <w:rFonts w:hint="eastAsia"/>
        </w:rPr>
        <w:t>的控制报文后随机按要求打开作用电磁阀</w:t>
      </w:r>
      <w:r w:rsidR="00621ABF" w:rsidRPr="009E36A4">
        <w:rPr>
          <w:rFonts w:hint="eastAsia"/>
        </w:rPr>
        <w:t>APP</w:t>
      </w:r>
      <w:r w:rsidR="00621ABF" w:rsidRPr="009E36A4">
        <w:rPr>
          <w:rFonts w:hint="eastAsia"/>
        </w:rPr>
        <w:t>，气体由</w:t>
      </w:r>
      <w:r w:rsidR="00621ABF" w:rsidRPr="009E36A4">
        <w:rPr>
          <w:rFonts w:hint="eastAsia"/>
        </w:rPr>
        <w:t>MR</w:t>
      </w:r>
      <w:r w:rsidR="00621ABF" w:rsidRPr="009E36A4">
        <w:rPr>
          <w:rFonts w:hint="eastAsia"/>
        </w:rPr>
        <w:t>管经滤器和作用电磁阀</w:t>
      </w:r>
      <w:r w:rsidR="00621ABF" w:rsidRPr="009E36A4">
        <w:rPr>
          <w:rFonts w:hint="eastAsia"/>
        </w:rPr>
        <w:t>APP</w:t>
      </w:r>
      <w:r w:rsidR="00621ABF" w:rsidRPr="009E36A4">
        <w:rPr>
          <w:rFonts w:hint="eastAsia"/>
        </w:rPr>
        <w:t>，一部分向</w:t>
      </w:r>
      <w:r w:rsidR="00621ABF" w:rsidRPr="009E36A4">
        <w:rPr>
          <w:rFonts w:hint="eastAsia"/>
        </w:rPr>
        <w:t>13</w:t>
      </w:r>
      <w:r w:rsidR="00621ABF" w:rsidRPr="009E36A4">
        <w:rPr>
          <w:rFonts w:hint="eastAsia"/>
        </w:rPr>
        <w:t>管充气，一部分经</w:t>
      </w:r>
      <w:r w:rsidR="00621ABF" w:rsidRPr="009E36A4">
        <w:rPr>
          <w:rFonts w:hint="eastAsia"/>
        </w:rPr>
        <w:t>MV16</w:t>
      </w:r>
      <w:r w:rsidR="00621ABF" w:rsidRPr="009E36A4">
        <w:rPr>
          <w:rFonts w:hint="eastAsia"/>
        </w:rPr>
        <w:t>控制的</w:t>
      </w:r>
      <w:r w:rsidR="00621ABF" w:rsidRPr="009E36A4">
        <w:rPr>
          <w:rFonts w:hint="eastAsia"/>
        </w:rPr>
        <w:t>PV16</w:t>
      </w:r>
      <w:r w:rsidR="00621ABF" w:rsidRPr="009E36A4">
        <w:rPr>
          <w:rFonts w:hint="eastAsia"/>
        </w:rPr>
        <w:t>，最终向</w:t>
      </w:r>
      <w:r w:rsidR="00621ABF" w:rsidRPr="009E36A4">
        <w:rPr>
          <w:rFonts w:hint="eastAsia"/>
        </w:rPr>
        <w:t>16</w:t>
      </w:r>
      <w:r w:rsidR="00621ABF" w:rsidRPr="009E36A4">
        <w:rPr>
          <w:rFonts w:hint="eastAsia"/>
          <w:vertAlign w:val="superscript"/>
        </w:rPr>
        <w:t>#</w:t>
      </w:r>
      <w:r w:rsidR="00621ABF" w:rsidRPr="009E36A4">
        <w:rPr>
          <w:rFonts w:hint="eastAsia"/>
        </w:rPr>
        <w:t>管和</w:t>
      </w:r>
      <w:r w:rsidR="00621ABF" w:rsidRPr="009E36A4">
        <w:rPr>
          <w:rFonts w:hint="eastAsia"/>
        </w:rPr>
        <w:t>16</w:t>
      </w:r>
      <w:r w:rsidR="00621ABF" w:rsidRPr="009E36A4">
        <w:rPr>
          <w:vertAlign w:val="superscript"/>
        </w:rPr>
        <w:t>#</w:t>
      </w:r>
      <w:r w:rsidR="00621ABF" w:rsidRPr="009E36A4">
        <w:rPr>
          <w:rFonts w:hint="eastAsia"/>
        </w:rPr>
        <w:t>风缸充气</w:t>
      </w:r>
      <w:r w:rsidR="009D6E5B" w:rsidRPr="009E36A4">
        <w:rPr>
          <w:rFonts w:hint="eastAsia"/>
        </w:rPr>
        <w:t>，</w:t>
      </w:r>
      <w:r w:rsidR="00266ED8" w:rsidRPr="009E36A4">
        <w:rPr>
          <w:rFonts w:hint="eastAsia"/>
        </w:rPr>
        <w:t>具体如下所示：</w:t>
      </w:r>
    </w:p>
    <w:p w14:paraId="022679DF" w14:textId="77777777" w:rsidR="00180CA4" w:rsidRDefault="00180CA4" w:rsidP="0094175D">
      <w:pPr>
        <w:spacing w:line="360" w:lineRule="exact"/>
        <w:ind w:firstLine="420"/>
        <w:rPr>
          <w:ins w:id="707" w:author="Quan Wen" w:date="2017-06-10T22:45:00Z"/>
          <w:rFonts w:hint="eastAsia"/>
        </w:rPr>
      </w:pPr>
    </w:p>
    <w:p w14:paraId="129B697D" w14:textId="76350E99" w:rsidR="0094175D" w:rsidRPr="00A30000" w:rsidRDefault="00180CA4" w:rsidP="00A64264">
      <w:pPr>
        <w:tabs>
          <w:tab w:val="left" w:pos="1725"/>
        </w:tabs>
        <w:ind w:firstLine="420"/>
        <w:jc w:val="center"/>
        <w:rPr>
          <w:rFonts w:eastAsia="黑体"/>
          <w:sz w:val="18"/>
          <w:szCs w:val="18"/>
        </w:rPr>
      </w:pPr>
      <w:r>
        <w:tab/>
      </w:r>
      <w:r>
        <w:object w:dxaOrig="9421" w:dyaOrig="3271" w14:anchorId="3A0C3BA4">
          <v:shape id="_x0000_i1061" type="#_x0000_t75" style="width:471.15pt;height:163.6pt" o:ole="">
            <v:imagedata r:id="rId29" o:title=""/>
          </v:shape>
          <o:OLEObject Type="Embed" ProgID="Visio.Drawing.15" ShapeID="_x0000_i1061" DrawAspect="Content" ObjectID="_1558661430" r:id="rId30"/>
        </w:object>
      </w:r>
      <w:r w:rsidR="0094175D" w:rsidRPr="00A30000">
        <w:rPr>
          <w:rFonts w:eastAsia="黑体" w:hint="eastAsia"/>
          <w:sz w:val="18"/>
          <w:szCs w:val="18"/>
        </w:rPr>
        <w:t>图</w:t>
      </w:r>
      <w:r w:rsidR="0094175D" w:rsidRPr="00A30000">
        <w:rPr>
          <w:rFonts w:eastAsia="黑体" w:hint="eastAsia"/>
          <w:sz w:val="18"/>
          <w:szCs w:val="18"/>
        </w:rPr>
        <w:t>2.</w:t>
      </w:r>
      <w:r w:rsidR="00CA5698">
        <w:rPr>
          <w:rFonts w:eastAsia="黑体"/>
          <w:sz w:val="18"/>
          <w:szCs w:val="18"/>
        </w:rPr>
        <w:t>12</w:t>
      </w:r>
      <w:r w:rsidR="00CA5698" w:rsidRPr="00A30000">
        <w:rPr>
          <w:rFonts w:eastAsia="黑体"/>
          <w:sz w:val="18"/>
          <w:szCs w:val="18"/>
        </w:rPr>
        <w:t xml:space="preserve"> </w:t>
      </w:r>
      <w:r w:rsidR="0094175D" w:rsidRPr="00A30000">
        <w:rPr>
          <w:rFonts w:eastAsia="黑体" w:hint="eastAsia"/>
          <w:sz w:val="18"/>
          <w:szCs w:val="18"/>
        </w:rPr>
        <w:t>减压制动</w:t>
      </w:r>
      <w:r w:rsidR="0094175D" w:rsidRPr="00A30000">
        <w:rPr>
          <w:rFonts w:eastAsia="黑体" w:hint="eastAsia"/>
          <w:sz w:val="18"/>
          <w:szCs w:val="18"/>
        </w:rPr>
        <w:t>16</w:t>
      </w:r>
      <w:r w:rsidR="0094175D" w:rsidRPr="00A30000">
        <w:rPr>
          <w:rFonts w:eastAsia="黑体" w:hint="eastAsia"/>
          <w:sz w:val="18"/>
          <w:szCs w:val="18"/>
        </w:rPr>
        <w:t>管气路流通</w:t>
      </w:r>
    </w:p>
    <w:p w14:paraId="6F2A9A7A" w14:textId="77777777" w:rsidR="0094175D" w:rsidRPr="009E36A4" w:rsidRDefault="0094175D" w:rsidP="0094175D"/>
    <w:p w14:paraId="507531C1" w14:textId="77777777" w:rsidR="00356788" w:rsidRPr="00D2406A" w:rsidRDefault="007259CF" w:rsidP="000E268E">
      <w:pPr>
        <w:pStyle w:val="af5"/>
        <w:numPr>
          <w:ilvl w:val="0"/>
          <w:numId w:val="50"/>
        </w:numPr>
        <w:spacing w:line="360" w:lineRule="exact"/>
        <w:ind w:left="782" w:firstLineChars="0" w:hanging="357"/>
        <w:rPr>
          <w:rFonts w:ascii="Times New Roman" w:hAnsi="Times New Roman"/>
          <w:kern w:val="0"/>
        </w:rPr>
        <w:pPrChange w:id="708" w:author="Quan Wen" w:date="2017-06-11T01:45:00Z">
          <w:pPr>
            <w:pStyle w:val="af5"/>
            <w:numPr>
              <w:numId w:val="50"/>
            </w:numPr>
            <w:spacing w:beforeLines="50" w:before="156" w:afterLines="50" w:after="156" w:line="360" w:lineRule="exact"/>
            <w:ind w:left="785" w:firstLineChars="0" w:hanging="360"/>
          </w:pPr>
        </w:pPrChange>
      </w:pPr>
      <w:r w:rsidRPr="00D2406A">
        <w:rPr>
          <w:rFonts w:ascii="Times New Roman" w:hAnsi="Times New Roman" w:hint="eastAsia"/>
          <w:kern w:val="0"/>
        </w:rPr>
        <w:t>20</w:t>
      </w:r>
      <w:r w:rsidRPr="00D2406A">
        <w:rPr>
          <w:rFonts w:ascii="Times New Roman" w:hAnsi="Times New Roman" w:hint="eastAsia"/>
          <w:kern w:val="0"/>
          <w:vertAlign w:val="superscript"/>
        </w:rPr>
        <w:t>#</w:t>
      </w:r>
      <w:r w:rsidRPr="00D2406A">
        <w:rPr>
          <w:rFonts w:ascii="Times New Roman" w:hAnsi="Times New Roman" w:hint="eastAsia"/>
          <w:kern w:val="0"/>
        </w:rPr>
        <w:t>模块</w:t>
      </w:r>
    </w:p>
    <w:p w14:paraId="3B02A7A2" w14:textId="7D05067B" w:rsidR="00356788" w:rsidRPr="009E36A4" w:rsidRDefault="00DD57FB" w:rsidP="00DD57FB">
      <w:pPr>
        <w:spacing w:line="360" w:lineRule="exact"/>
      </w:pPr>
      <w:ins w:id="709" w:author="Quan Wen" w:date="2017-06-10T22:39:00Z">
        <w:r>
          <w:tab/>
        </w:r>
      </w:ins>
      <w:r w:rsidR="00127739" w:rsidRPr="009E36A4">
        <w:rPr>
          <w:rFonts w:hint="eastAsia"/>
        </w:rPr>
        <w:t>20</w:t>
      </w:r>
      <w:r w:rsidR="00AD4D3B" w:rsidRPr="009E36A4">
        <w:rPr>
          <w:rFonts w:hint="eastAsia"/>
          <w:vertAlign w:val="superscript"/>
        </w:rPr>
        <w:t>#</w:t>
      </w:r>
      <w:r w:rsidR="00AD4D3B" w:rsidRPr="009E36A4">
        <w:rPr>
          <w:rFonts w:hint="eastAsia"/>
        </w:rPr>
        <w:t>管部分在减压制动时，总风管</w:t>
      </w:r>
      <w:r w:rsidR="00AD4D3B" w:rsidRPr="009E36A4">
        <w:rPr>
          <w:rFonts w:hint="eastAsia"/>
        </w:rPr>
        <w:t>MR</w:t>
      </w:r>
      <w:r w:rsidR="00AD4D3B" w:rsidRPr="009E36A4">
        <w:rPr>
          <w:rFonts w:hint="eastAsia"/>
        </w:rPr>
        <w:t>气体经滤器后到达作用电磁阀</w:t>
      </w:r>
      <w:r w:rsidR="00AD4D3B" w:rsidRPr="009E36A4">
        <w:rPr>
          <w:rFonts w:hint="eastAsia"/>
        </w:rPr>
        <w:t>APP</w:t>
      </w:r>
      <w:r w:rsidR="00AD4D3B" w:rsidRPr="009E36A4">
        <w:rPr>
          <w:rFonts w:hint="eastAsia"/>
        </w:rPr>
        <w:t>，</w:t>
      </w:r>
      <w:r w:rsidR="00AD4D3B" w:rsidRPr="009E36A4">
        <w:rPr>
          <w:rFonts w:hint="eastAsia"/>
        </w:rPr>
        <w:t>20</w:t>
      </w:r>
      <w:r w:rsidR="00AD4D3B" w:rsidRPr="009E36A4">
        <w:rPr>
          <w:rFonts w:hint="eastAsia"/>
        </w:rPr>
        <w:t>控制部分在收到</w:t>
      </w:r>
      <w:r w:rsidR="00AD4D3B" w:rsidRPr="009E36A4">
        <w:rPr>
          <w:rFonts w:hint="eastAsia"/>
        </w:rPr>
        <w:t>IPM</w:t>
      </w:r>
      <w:r w:rsidR="00AD4D3B" w:rsidRPr="009E36A4">
        <w:rPr>
          <w:rFonts w:hint="eastAsia"/>
        </w:rPr>
        <w:t>的控制报文时便打开作用电磁阀</w:t>
      </w:r>
      <w:r w:rsidR="00AD4D3B" w:rsidRPr="009E36A4">
        <w:rPr>
          <w:rFonts w:hint="eastAsia"/>
        </w:rPr>
        <w:t>APP</w:t>
      </w:r>
      <w:r w:rsidR="00AD4D3B" w:rsidRPr="009E36A4">
        <w:rPr>
          <w:rFonts w:hint="eastAsia"/>
        </w:rPr>
        <w:t>，于是气体得以流经</w:t>
      </w:r>
      <w:r w:rsidR="00AD4D3B" w:rsidRPr="009E36A4">
        <w:rPr>
          <w:rFonts w:hint="eastAsia"/>
        </w:rPr>
        <w:t>APP</w:t>
      </w:r>
      <w:r w:rsidR="00AD4D3B" w:rsidRPr="009E36A4">
        <w:rPr>
          <w:rFonts w:hint="eastAsia"/>
        </w:rPr>
        <w:t>并最终向风缸和</w:t>
      </w:r>
      <w:r w:rsidR="00AD4D3B" w:rsidRPr="009E36A4">
        <w:rPr>
          <w:rFonts w:hint="eastAsia"/>
        </w:rPr>
        <w:t>20</w:t>
      </w:r>
      <w:r w:rsidR="00AD4D3B" w:rsidRPr="009E36A4">
        <w:rPr>
          <w:rFonts w:hint="eastAsia"/>
          <w:vertAlign w:val="superscript"/>
        </w:rPr>
        <w:t>#</w:t>
      </w:r>
      <w:r w:rsidR="00CC77C6" w:rsidRPr="009E36A4">
        <w:rPr>
          <w:rFonts w:hint="eastAsia"/>
        </w:rPr>
        <w:t>管充风此处较简单，不做气路图展示。</w:t>
      </w:r>
    </w:p>
    <w:p w14:paraId="6FE5C89E" w14:textId="77777777" w:rsidR="00F23E81" w:rsidRPr="009E36A4" w:rsidRDefault="00F23E81" w:rsidP="000E268E">
      <w:pPr>
        <w:pStyle w:val="af5"/>
        <w:numPr>
          <w:ilvl w:val="0"/>
          <w:numId w:val="28"/>
        </w:numPr>
        <w:spacing w:line="360" w:lineRule="exact"/>
        <w:ind w:firstLineChars="0"/>
        <w:rPr>
          <w:rFonts w:ascii="Times New Roman" w:hAnsi="Times New Roman"/>
        </w:rPr>
      </w:pPr>
      <w:r w:rsidRPr="009E36A4">
        <w:rPr>
          <w:rFonts w:ascii="Times New Roman" w:hAnsi="Times New Roman" w:hint="eastAsia"/>
        </w:rPr>
        <w:t>紧急位</w:t>
      </w:r>
    </w:p>
    <w:p w14:paraId="5D4E3C46" w14:textId="77777777" w:rsidR="00AC4FA4" w:rsidRPr="009E36A4" w:rsidRDefault="00AC4FA4" w:rsidP="00DD57FB">
      <w:pPr>
        <w:tabs>
          <w:tab w:val="left" w:pos="1530"/>
        </w:tabs>
        <w:spacing w:line="360" w:lineRule="exact"/>
        <w:ind w:firstLineChars="200" w:firstLine="420"/>
        <w:pPrChange w:id="710" w:author="Quan Wen" w:date="2017-06-10T22:39:00Z">
          <w:pPr>
            <w:tabs>
              <w:tab w:val="left" w:pos="1740"/>
            </w:tabs>
            <w:ind w:firstLineChars="200" w:firstLine="420"/>
          </w:pPr>
        </w:pPrChange>
      </w:pPr>
      <w:r w:rsidRPr="009E36A4">
        <w:rPr>
          <w:rFonts w:hint="eastAsia"/>
        </w:rPr>
        <w:t>紧急制动可分为多种条件触发，其中大闸手柄</w:t>
      </w:r>
      <w:r w:rsidRPr="009E36A4">
        <w:rPr>
          <w:rFonts w:hint="eastAsia"/>
        </w:rPr>
        <w:t>EBV</w:t>
      </w:r>
      <w:r w:rsidRPr="009E36A4">
        <w:rPr>
          <w:rFonts w:hint="eastAsia"/>
        </w:rPr>
        <w:t>致紧急位、拉紧急制动手柄（</w:t>
      </w:r>
      <w:r w:rsidRPr="009E36A4">
        <w:rPr>
          <w:rFonts w:hint="eastAsia"/>
        </w:rPr>
        <w:t>N68</w:t>
      </w:r>
      <w:r w:rsidRPr="009E36A4">
        <w:rPr>
          <w:rFonts w:hint="eastAsia"/>
        </w:rPr>
        <w:t>）、按下紧急按钮、监控紧急制动及</w:t>
      </w:r>
      <w:r w:rsidRPr="009E36A4">
        <w:rPr>
          <w:rFonts w:hint="eastAsia"/>
        </w:rPr>
        <w:t>CCU</w:t>
      </w:r>
      <w:r w:rsidRPr="009E36A4">
        <w:rPr>
          <w:rFonts w:hint="eastAsia"/>
        </w:rPr>
        <w:t>，</w:t>
      </w:r>
      <w:r w:rsidRPr="009E36A4">
        <w:rPr>
          <w:rFonts w:hint="eastAsia"/>
        </w:rPr>
        <w:t>WTB</w:t>
      </w:r>
      <w:r w:rsidRPr="009E36A4">
        <w:rPr>
          <w:rFonts w:hint="eastAsia"/>
        </w:rPr>
        <w:t>等触发紧急均非由</w:t>
      </w:r>
      <w:r w:rsidRPr="009E36A4">
        <w:rPr>
          <w:rFonts w:hint="eastAsia"/>
        </w:rPr>
        <w:t>CCB</w:t>
      </w:r>
      <w:r w:rsidR="008D6638" w:rsidRPr="009E36A4">
        <w:rPr>
          <w:rFonts w:hint="eastAsia"/>
        </w:rPr>
        <w:t>II</w:t>
      </w:r>
      <w:r w:rsidRPr="009E36A4">
        <w:rPr>
          <w:rFonts w:hint="eastAsia"/>
        </w:rPr>
        <w:t>发出紧急制动。</w:t>
      </w:r>
      <w:r w:rsidRPr="009E36A4">
        <w:rPr>
          <w:rFonts w:hint="eastAsia"/>
        </w:rPr>
        <w:t>CCB</w:t>
      </w:r>
      <w:r w:rsidRPr="009E36A4">
        <w:rPr>
          <w:rFonts w:hint="eastAsia"/>
        </w:rPr>
        <w:t>Ⅱ触发紧急是</w:t>
      </w:r>
      <w:r w:rsidRPr="009E36A4">
        <w:rPr>
          <w:rFonts w:hint="eastAsia"/>
        </w:rPr>
        <w:t>MVEM</w:t>
      </w:r>
      <w:r w:rsidRPr="009E36A4">
        <w:rPr>
          <w:rFonts w:hint="eastAsia"/>
        </w:rPr>
        <w:t>得电。针对触发紧急的条件，列车管排风顺序如下：对于</w:t>
      </w:r>
      <w:r w:rsidRPr="009E36A4">
        <w:rPr>
          <w:rFonts w:hint="eastAsia"/>
        </w:rPr>
        <w:t>HXD</w:t>
      </w:r>
      <w:smartTag w:uri="urn:schemas-microsoft-com:office:smarttags" w:element="chmetcnv">
        <w:smartTagPr>
          <w:attr w:name="TCSC" w:val="0"/>
          <w:attr w:name="NumberType" w:val="1"/>
          <w:attr w:name="Negative" w:val="False"/>
          <w:attr w:name="HasSpace" w:val="True"/>
          <w:attr w:name="SourceValue" w:val="1"/>
          <w:attr w:name="UnitName" w:val="C"/>
        </w:smartTagPr>
        <w:r w:rsidRPr="009E36A4">
          <w:rPr>
            <w:rFonts w:hint="eastAsia"/>
          </w:rPr>
          <w:t>1 C</w:t>
        </w:r>
      </w:smartTag>
      <w:r w:rsidRPr="009E36A4">
        <w:rPr>
          <w:rFonts w:hint="eastAsia"/>
        </w:rPr>
        <w:t>机车，由</w:t>
      </w:r>
      <w:r w:rsidRPr="009E36A4">
        <w:rPr>
          <w:rFonts w:hint="eastAsia"/>
        </w:rPr>
        <w:t>MVEM</w:t>
      </w:r>
      <w:r w:rsidRPr="009E36A4">
        <w:rPr>
          <w:rFonts w:hint="eastAsia"/>
        </w:rPr>
        <w:t>触发后，由于</w:t>
      </w:r>
      <w:r w:rsidRPr="009E36A4">
        <w:rPr>
          <w:rFonts w:hint="eastAsia"/>
        </w:rPr>
        <w:t>PVEM</w:t>
      </w:r>
      <w:r w:rsidRPr="009E36A4">
        <w:rPr>
          <w:rFonts w:hint="eastAsia"/>
        </w:rPr>
        <w:t>使列车管压力快速下降，导致压力阀</w:t>
      </w:r>
      <w:r w:rsidRPr="009E36A4">
        <w:rPr>
          <w:rFonts w:hint="eastAsia"/>
        </w:rPr>
        <w:t>N97</w:t>
      </w:r>
      <w:r w:rsidRPr="009E36A4">
        <w:rPr>
          <w:rFonts w:hint="eastAsia"/>
        </w:rPr>
        <w:t>及</w:t>
      </w:r>
      <w:r w:rsidRPr="009E36A4">
        <w:rPr>
          <w:rFonts w:hint="eastAsia"/>
        </w:rPr>
        <w:t>NB11</w:t>
      </w:r>
      <w:r w:rsidRPr="009E36A4">
        <w:rPr>
          <w:rFonts w:hint="eastAsia"/>
        </w:rPr>
        <w:t>动作，加速列车管排风，保证紧急制动的灵敏性。</w:t>
      </w:r>
    </w:p>
    <w:p w14:paraId="1D6B3268" w14:textId="788DED88" w:rsidR="00AC4FA4" w:rsidRPr="009E36A4" w:rsidRDefault="00AC4FA4" w:rsidP="00DD57FB">
      <w:pPr>
        <w:tabs>
          <w:tab w:val="left" w:pos="1530"/>
        </w:tabs>
        <w:spacing w:line="360" w:lineRule="exact"/>
        <w:ind w:firstLineChars="200" w:firstLine="420"/>
        <w:pPrChange w:id="711" w:author="Quan Wen" w:date="2017-06-10T22:39:00Z">
          <w:pPr>
            <w:tabs>
              <w:tab w:val="left" w:pos="1740"/>
            </w:tabs>
            <w:ind w:firstLineChars="200" w:firstLine="420"/>
          </w:pPr>
        </w:pPrChange>
      </w:pPr>
      <w:r w:rsidRPr="009E36A4">
        <w:rPr>
          <w:rFonts w:hint="eastAsia"/>
        </w:rPr>
        <w:t>对于</w:t>
      </w:r>
      <w:r w:rsidRPr="009E36A4">
        <w:rPr>
          <w:rFonts w:hint="eastAsia"/>
        </w:rPr>
        <w:t>EBV</w:t>
      </w:r>
      <w:r w:rsidRPr="009E36A4">
        <w:rPr>
          <w:rFonts w:hint="eastAsia"/>
        </w:rPr>
        <w:t>手柄置紧急位时先触发</w:t>
      </w:r>
      <w:r w:rsidRPr="009E36A4">
        <w:rPr>
          <w:rFonts w:hint="eastAsia"/>
        </w:rPr>
        <w:t>NB</w:t>
      </w:r>
      <w:r w:rsidR="008D6638" w:rsidRPr="009E36A4">
        <w:rPr>
          <w:rFonts w:hint="eastAsia"/>
        </w:rPr>
        <w:t>II</w:t>
      </w:r>
      <w:r w:rsidRPr="009E36A4">
        <w:rPr>
          <w:rFonts w:hint="eastAsia"/>
        </w:rPr>
        <w:t>，然后是</w:t>
      </w:r>
      <w:r w:rsidRPr="009E36A4">
        <w:rPr>
          <w:rFonts w:hint="eastAsia"/>
        </w:rPr>
        <w:t>N97</w:t>
      </w:r>
      <w:r w:rsidRPr="009E36A4">
        <w:rPr>
          <w:rFonts w:hint="eastAsia"/>
        </w:rPr>
        <w:t>再触发</w:t>
      </w:r>
      <w:r w:rsidRPr="009E36A4">
        <w:rPr>
          <w:rFonts w:hint="eastAsia"/>
        </w:rPr>
        <w:t>PVEM</w:t>
      </w:r>
      <w:r w:rsidR="001F252A">
        <w:rPr>
          <w:rFonts w:hint="eastAsia"/>
        </w:rPr>
        <w:t>。</w:t>
      </w:r>
    </w:p>
    <w:p w14:paraId="3479859E" w14:textId="2A44FF1D" w:rsidR="00AC4FA4" w:rsidRPr="009E36A4" w:rsidRDefault="00AC4FA4" w:rsidP="00DD57FB">
      <w:pPr>
        <w:tabs>
          <w:tab w:val="left" w:pos="1530"/>
        </w:tabs>
        <w:spacing w:line="360" w:lineRule="exact"/>
        <w:ind w:firstLineChars="200" w:firstLine="420"/>
        <w:pPrChange w:id="712" w:author="Quan Wen" w:date="2017-06-10T22:39:00Z">
          <w:pPr>
            <w:tabs>
              <w:tab w:val="left" w:pos="1740"/>
            </w:tabs>
            <w:ind w:firstLineChars="200" w:firstLine="420"/>
          </w:pPr>
        </w:pPrChange>
      </w:pPr>
      <w:r w:rsidRPr="009E36A4">
        <w:rPr>
          <w:rFonts w:hint="eastAsia"/>
        </w:rPr>
        <w:t>对于拉车长阀</w:t>
      </w:r>
      <w:r w:rsidRPr="009E36A4">
        <w:rPr>
          <w:rFonts w:hint="eastAsia"/>
        </w:rPr>
        <w:t>N68</w:t>
      </w:r>
      <w:r w:rsidRPr="009E36A4">
        <w:rPr>
          <w:rFonts w:hint="eastAsia"/>
        </w:rPr>
        <w:t>，则先触发</w:t>
      </w:r>
      <w:r w:rsidRPr="009E36A4">
        <w:rPr>
          <w:rFonts w:hint="eastAsia"/>
        </w:rPr>
        <w:t>N97</w:t>
      </w:r>
      <w:r w:rsidRPr="009E36A4">
        <w:rPr>
          <w:rFonts w:hint="eastAsia"/>
        </w:rPr>
        <w:t>，其次是</w:t>
      </w:r>
      <w:r w:rsidRPr="009E36A4">
        <w:rPr>
          <w:rFonts w:hint="eastAsia"/>
        </w:rPr>
        <w:t>NB</w:t>
      </w:r>
      <w:r w:rsidR="008D6638" w:rsidRPr="009E36A4">
        <w:rPr>
          <w:rFonts w:hint="eastAsia"/>
        </w:rPr>
        <w:t>II</w:t>
      </w:r>
      <w:r w:rsidRPr="009E36A4">
        <w:rPr>
          <w:rFonts w:hint="eastAsia"/>
        </w:rPr>
        <w:t>，再触发</w:t>
      </w:r>
      <w:r w:rsidRPr="009E36A4">
        <w:rPr>
          <w:rFonts w:hint="eastAsia"/>
        </w:rPr>
        <w:t>PVEM</w:t>
      </w:r>
      <w:r w:rsidR="001F252A">
        <w:rPr>
          <w:rFonts w:hint="eastAsia"/>
        </w:rPr>
        <w:t>。</w:t>
      </w:r>
    </w:p>
    <w:p w14:paraId="3507BCF7" w14:textId="77777777" w:rsidR="00AC4FA4" w:rsidRPr="009E36A4" w:rsidRDefault="00AC4FA4" w:rsidP="00DD57FB">
      <w:pPr>
        <w:tabs>
          <w:tab w:val="left" w:pos="1530"/>
        </w:tabs>
        <w:spacing w:line="360" w:lineRule="exact"/>
        <w:ind w:firstLineChars="200" w:firstLine="420"/>
        <w:pPrChange w:id="713" w:author="Quan Wen" w:date="2017-06-10T22:39:00Z">
          <w:pPr>
            <w:tabs>
              <w:tab w:val="left" w:pos="1740"/>
            </w:tabs>
            <w:ind w:firstLineChars="200" w:firstLine="420"/>
          </w:pPr>
        </w:pPrChange>
      </w:pPr>
      <w:r w:rsidRPr="009E36A4">
        <w:rPr>
          <w:rFonts w:hint="eastAsia"/>
        </w:rPr>
        <w:t>对于安全装置（</w:t>
      </w:r>
      <w:r w:rsidRPr="009E36A4">
        <w:rPr>
          <w:rFonts w:hint="eastAsia"/>
        </w:rPr>
        <w:t>CCU</w:t>
      </w:r>
      <w:r w:rsidRPr="009E36A4">
        <w:rPr>
          <w:rFonts w:hint="eastAsia"/>
        </w:rPr>
        <w:t>、</w:t>
      </w:r>
      <w:r w:rsidRPr="009E36A4">
        <w:rPr>
          <w:rFonts w:hint="eastAsia"/>
        </w:rPr>
        <w:t>MVB</w:t>
      </w:r>
      <w:r w:rsidRPr="009E36A4">
        <w:rPr>
          <w:rFonts w:hint="eastAsia"/>
        </w:rPr>
        <w:t>、</w:t>
      </w:r>
      <w:r w:rsidRPr="009E36A4">
        <w:rPr>
          <w:rFonts w:hint="eastAsia"/>
        </w:rPr>
        <w:t>WTB</w:t>
      </w:r>
      <w:r w:rsidRPr="009E36A4">
        <w:rPr>
          <w:rFonts w:hint="eastAsia"/>
        </w:rPr>
        <w:t>、监控等）则先触发</w:t>
      </w:r>
      <w:r w:rsidRPr="009E36A4">
        <w:rPr>
          <w:rFonts w:hint="eastAsia"/>
        </w:rPr>
        <w:t>S10.36</w:t>
      </w:r>
      <w:r w:rsidRPr="009E36A4">
        <w:rPr>
          <w:rFonts w:hint="eastAsia"/>
        </w:rPr>
        <w:t>排出紧急管（</w:t>
      </w:r>
      <w:r w:rsidRPr="009E36A4">
        <w:rPr>
          <w:rFonts w:hint="eastAsia"/>
        </w:rPr>
        <w:t>21</w:t>
      </w:r>
      <w:r w:rsidRPr="00DD57FB">
        <w:rPr>
          <w:rFonts w:hint="eastAsia"/>
          <w:rPrChange w:id="714" w:author="Quan Wen" w:date="2017-06-10T22:39:00Z">
            <w:rPr>
              <w:rFonts w:hint="eastAsia"/>
              <w:vertAlign w:val="superscript"/>
            </w:rPr>
          </w:rPrChange>
        </w:rPr>
        <w:t>#</w:t>
      </w:r>
      <w:r w:rsidRPr="009E36A4">
        <w:rPr>
          <w:rFonts w:hint="eastAsia"/>
        </w:rPr>
        <w:t>）压力以触发</w:t>
      </w:r>
      <w:r w:rsidRPr="009E36A4">
        <w:rPr>
          <w:rFonts w:hint="eastAsia"/>
        </w:rPr>
        <w:t>PVEM</w:t>
      </w:r>
      <w:r w:rsidRPr="009E36A4">
        <w:rPr>
          <w:rFonts w:hint="eastAsia"/>
        </w:rPr>
        <w:t>，其次是</w:t>
      </w:r>
      <w:r w:rsidRPr="009E36A4">
        <w:rPr>
          <w:rFonts w:hint="eastAsia"/>
        </w:rPr>
        <w:t>N97</w:t>
      </w:r>
      <w:r w:rsidRPr="009E36A4">
        <w:rPr>
          <w:rFonts w:hint="eastAsia"/>
        </w:rPr>
        <w:t>和</w:t>
      </w:r>
      <w:r w:rsidRPr="009E36A4">
        <w:rPr>
          <w:rFonts w:hint="eastAsia"/>
        </w:rPr>
        <w:t>NB</w:t>
      </w:r>
      <w:r w:rsidR="008D6638" w:rsidRPr="009E36A4">
        <w:rPr>
          <w:rFonts w:hint="eastAsia"/>
        </w:rPr>
        <w:t>II</w:t>
      </w:r>
      <w:r w:rsidRPr="009E36A4">
        <w:rPr>
          <w:rFonts w:hint="eastAsia"/>
        </w:rPr>
        <w:t>加速列车管排风。</w:t>
      </w:r>
      <w:r w:rsidR="00CB1878" w:rsidRPr="009E36A4">
        <w:rPr>
          <w:rFonts w:hint="eastAsia"/>
        </w:rPr>
        <w:t>其具体流程图此处不再列出。</w:t>
      </w:r>
    </w:p>
    <w:p w14:paraId="04E91CE9"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715" w:name="_Toc261510879"/>
      <w:bookmarkStart w:id="716" w:name="_Toc484917516"/>
      <w:r w:rsidRPr="009E36A4">
        <w:rPr>
          <w:rFonts w:ascii="Times New Roman" w:hAnsi="Times New Roman"/>
          <w:b w:val="0"/>
          <w:sz w:val="21"/>
          <w:szCs w:val="21"/>
        </w:rPr>
        <w:t>2.2.2</w:t>
      </w:r>
      <w:r w:rsidRPr="009E36A4">
        <w:rPr>
          <w:rFonts w:ascii="Times New Roman" w:hAnsi="Times New Roman" w:cs="Arial"/>
          <w:b w:val="0"/>
          <w:sz w:val="21"/>
          <w:szCs w:val="21"/>
        </w:rPr>
        <w:t xml:space="preserve"> </w:t>
      </w:r>
      <w:bookmarkEnd w:id="715"/>
      <w:r w:rsidR="009873AB" w:rsidRPr="009E36A4">
        <w:rPr>
          <w:rFonts w:ascii="Times New Roman" w:hAnsi="Times New Roman" w:cs="Arial" w:hint="eastAsia"/>
          <w:b w:val="0"/>
          <w:sz w:val="21"/>
          <w:szCs w:val="21"/>
          <w:lang w:eastAsia="zh-CN"/>
        </w:rPr>
        <w:t>单独制动</w:t>
      </w:r>
      <w:bookmarkEnd w:id="716"/>
    </w:p>
    <w:p w14:paraId="7E06CD90" w14:textId="77777777" w:rsidR="00D06896" w:rsidRPr="009B1EA4" w:rsidRDefault="00992AF8" w:rsidP="000E268E">
      <w:pPr>
        <w:pStyle w:val="af5"/>
        <w:numPr>
          <w:ilvl w:val="0"/>
          <w:numId w:val="52"/>
        </w:numPr>
        <w:spacing w:line="360" w:lineRule="exact"/>
        <w:ind w:firstLineChars="0"/>
        <w:rPr>
          <w:rFonts w:ascii="Times New Roman" w:hAnsi="Times New Roman"/>
          <w:rPrChange w:id="717" w:author="Quan Wen" w:date="2017-06-10T22:26:00Z">
            <w:rPr>
              <w:rFonts w:ascii="Times New Roman" w:hAnsi="Times New Roman" w:cs="Arial"/>
              <w:bCs/>
              <w:szCs w:val="21"/>
              <w:lang w:val="x-none"/>
            </w:rPr>
          </w:rPrChange>
        </w:rPr>
        <w:pPrChange w:id="718" w:author="Quan Wen" w:date="2017-06-11T01:45:00Z">
          <w:pPr>
            <w:pStyle w:val="af5"/>
            <w:numPr>
              <w:numId w:val="22"/>
            </w:numPr>
            <w:spacing w:line="360" w:lineRule="exact"/>
            <w:ind w:left="841" w:firstLineChars="0" w:hanging="420"/>
            <w:jc w:val="left"/>
          </w:pPr>
        </w:pPrChange>
      </w:pPr>
      <w:r w:rsidRPr="009B1EA4">
        <w:rPr>
          <w:rFonts w:ascii="Times New Roman" w:hAnsi="Times New Roman" w:hint="eastAsia"/>
          <w:rPrChange w:id="719" w:author="Quan Wen" w:date="2017-06-10T22:26:00Z">
            <w:rPr>
              <w:rFonts w:ascii="Times New Roman" w:hAnsi="Times New Roman" w:cs="Arial" w:hint="eastAsia"/>
              <w:bCs/>
              <w:szCs w:val="21"/>
              <w:lang w:val="x-none"/>
            </w:rPr>
          </w:rPrChange>
        </w:rPr>
        <w:t>小闸单独制动与缓解</w:t>
      </w:r>
    </w:p>
    <w:p w14:paraId="660912FC" w14:textId="77777777" w:rsidR="00992AF8" w:rsidRPr="009E36A4" w:rsidRDefault="00992AF8" w:rsidP="00DD57FB">
      <w:pPr>
        <w:tabs>
          <w:tab w:val="left" w:pos="1530"/>
        </w:tabs>
        <w:spacing w:line="360" w:lineRule="exact"/>
        <w:ind w:firstLineChars="200" w:firstLine="420"/>
        <w:pPrChange w:id="720" w:author="Quan Wen" w:date="2017-06-10T22:38:00Z">
          <w:pPr>
            <w:tabs>
              <w:tab w:val="left" w:pos="1530"/>
            </w:tabs>
            <w:ind w:firstLineChars="200" w:firstLine="420"/>
          </w:pPr>
        </w:pPrChange>
      </w:pPr>
      <w:r w:rsidRPr="009E36A4">
        <w:rPr>
          <w:rFonts w:hint="eastAsia"/>
        </w:rPr>
        <w:t>小闸单独制动和缓解时不控制均衡风缸压力也就不会控制控制列车管压力，</w:t>
      </w:r>
      <w:r w:rsidRPr="009E36A4">
        <w:rPr>
          <w:rFonts w:hint="eastAsia"/>
        </w:rPr>
        <w:t xml:space="preserve"> M</w:t>
      </w:r>
      <w:r w:rsidRPr="009E36A4">
        <w:rPr>
          <w:rFonts w:hint="eastAsia"/>
        </w:rPr>
        <w:t>―</w:t>
      </w:r>
      <w:r w:rsidRPr="009E36A4">
        <w:rPr>
          <w:rFonts w:hint="eastAsia"/>
        </w:rPr>
        <w:t>IPM</w:t>
      </w:r>
      <w:r w:rsidRPr="009E36A4">
        <w:rPr>
          <w:rFonts w:hint="eastAsia"/>
        </w:rPr>
        <w:t>根据小闸手柄位置产生相应的电压信号，通过</w:t>
      </w:r>
      <w:r w:rsidRPr="009E36A4">
        <w:rPr>
          <w:rFonts w:hint="eastAsia"/>
        </w:rPr>
        <w:t>CAN</w:t>
      </w:r>
      <w:r w:rsidRPr="009E36A4">
        <w:rPr>
          <w:rFonts w:hint="eastAsia"/>
        </w:rPr>
        <w:t>总线传递给</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模块和</w:t>
      </w: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w:t>
      </w:r>
    </w:p>
    <w:p w14:paraId="052A2930" w14:textId="77777777" w:rsidR="00113D73" w:rsidRPr="009E36A4" w:rsidRDefault="00113D73" w:rsidP="00DD57FB">
      <w:pPr>
        <w:tabs>
          <w:tab w:val="left" w:pos="1740"/>
        </w:tabs>
        <w:spacing w:line="360" w:lineRule="exact"/>
        <w:pPrChange w:id="721" w:author="Quan Wen" w:date="2017-06-10T22:38:00Z">
          <w:pPr>
            <w:tabs>
              <w:tab w:val="left" w:pos="1740"/>
            </w:tabs>
          </w:pPr>
        </w:pPrChange>
      </w:pP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模块：与大闸制动和缓解时，风管路走向一致；</w:t>
      </w:r>
    </w:p>
    <w:p w14:paraId="3D7ACF89" w14:textId="77777777" w:rsidR="00113D73" w:rsidRPr="009E36A4" w:rsidRDefault="00113D73" w:rsidP="00DD57FB">
      <w:pPr>
        <w:tabs>
          <w:tab w:val="left" w:pos="1740"/>
        </w:tabs>
        <w:spacing w:line="360" w:lineRule="exact"/>
        <w:pPrChange w:id="722" w:author="Quan Wen" w:date="2017-06-10T22:38:00Z">
          <w:pPr>
            <w:tabs>
              <w:tab w:val="left" w:pos="1740"/>
            </w:tabs>
          </w:pPr>
        </w:pPrChange>
      </w:pPr>
      <w:r w:rsidRPr="009E36A4">
        <w:rPr>
          <w:rFonts w:hint="eastAsia"/>
        </w:rPr>
        <w:t>16</w:t>
      </w:r>
      <w:r w:rsidRPr="009E36A4">
        <w:rPr>
          <w:rFonts w:hint="eastAsia"/>
          <w:vertAlign w:val="superscript"/>
        </w:rPr>
        <w:t xml:space="preserve"># </w:t>
      </w:r>
      <w:r w:rsidRPr="009E36A4">
        <w:rPr>
          <w:rFonts w:hint="eastAsia"/>
        </w:rPr>
        <w:t>模块：与大闸制动和缓解</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模块管路走向一致；</w:t>
      </w:r>
    </w:p>
    <w:p w14:paraId="2B787DFB" w14:textId="77777777" w:rsidR="00113D73" w:rsidRPr="009E36A4" w:rsidRDefault="00113D73" w:rsidP="00DD57FB">
      <w:pPr>
        <w:tabs>
          <w:tab w:val="left" w:pos="1740"/>
        </w:tabs>
        <w:spacing w:line="360" w:lineRule="exact"/>
        <w:pPrChange w:id="723" w:author="Quan Wen" w:date="2017-06-10T22:38:00Z">
          <w:pPr>
            <w:tabs>
              <w:tab w:val="left" w:pos="1740"/>
            </w:tabs>
          </w:pPr>
        </w:pPrChange>
      </w:pPr>
      <w:r w:rsidRPr="009E36A4">
        <w:rPr>
          <w:rFonts w:hint="eastAsia"/>
        </w:rPr>
        <w:t>BC</w:t>
      </w:r>
      <w:r w:rsidRPr="009E36A4">
        <w:rPr>
          <w:rFonts w:hint="eastAsia"/>
        </w:rPr>
        <w:t>模块：制动缸上闸和缓解回路与大闸作用一致。</w:t>
      </w:r>
    </w:p>
    <w:p w14:paraId="4885DD66" w14:textId="77777777" w:rsidR="00D06896" w:rsidRPr="009B1EA4" w:rsidRDefault="00B11E4E" w:rsidP="000E268E">
      <w:pPr>
        <w:pStyle w:val="af5"/>
        <w:numPr>
          <w:ilvl w:val="0"/>
          <w:numId w:val="52"/>
        </w:numPr>
        <w:spacing w:line="360" w:lineRule="exact"/>
        <w:ind w:firstLineChars="0"/>
        <w:rPr>
          <w:rFonts w:ascii="Times New Roman" w:hAnsi="Times New Roman"/>
          <w:rPrChange w:id="724" w:author="Quan Wen" w:date="2017-06-10T22:27:00Z">
            <w:rPr>
              <w:rFonts w:ascii="Times New Roman" w:hAnsi="Times New Roman" w:cs="Arial"/>
              <w:bCs/>
              <w:szCs w:val="21"/>
              <w:lang w:val="x-none"/>
            </w:rPr>
          </w:rPrChange>
        </w:rPr>
        <w:pPrChange w:id="725" w:author="Quan Wen" w:date="2017-06-11T01:45:00Z">
          <w:pPr>
            <w:pStyle w:val="af5"/>
            <w:numPr>
              <w:numId w:val="22"/>
            </w:numPr>
            <w:spacing w:line="360" w:lineRule="exact"/>
            <w:ind w:left="841" w:firstLineChars="0" w:hanging="420"/>
            <w:jc w:val="left"/>
          </w:pPr>
        </w:pPrChange>
      </w:pPr>
      <w:r w:rsidRPr="009B1EA4">
        <w:rPr>
          <w:rFonts w:ascii="Times New Roman" w:hAnsi="Times New Roman" w:hint="eastAsia"/>
          <w:rPrChange w:id="726" w:author="Quan Wen" w:date="2017-06-10T22:27:00Z">
            <w:rPr>
              <w:rFonts w:ascii="Times New Roman" w:hAnsi="Times New Roman" w:cs="Arial" w:hint="eastAsia"/>
              <w:bCs/>
              <w:szCs w:val="21"/>
              <w:lang w:val="x-none"/>
            </w:rPr>
          </w:rPrChange>
        </w:rPr>
        <w:t>小闸单缓（即小闸的快速缓解功能）</w:t>
      </w:r>
    </w:p>
    <w:p w14:paraId="528B7C61" w14:textId="77777777" w:rsidR="00B11E4E" w:rsidRPr="009E36A4" w:rsidRDefault="00B11E4E" w:rsidP="00DD57FB">
      <w:pPr>
        <w:tabs>
          <w:tab w:val="left" w:pos="1740"/>
        </w:tabs>
        <w:spacing w:line="360" w:lineRule="exact"/>
        <w:ind w:left="421"/>
        <w:pPrChange w:id="727" w:author="Quan Wen" w:date="2017-06-10T22:39:00Z">
          <w:pPr>
            <w:tabs>
              <w:tab w:val="left" w:pos="1740"/>
            </w:tabs>
            <w:ind w:left="421"/>
          </w:pPr>
        </w:pPrChange>
      </w:pPr>
      <w:r w:rsidRPr="009E36A4">
        <w:rPr>
          <w:rFonts w:hint="eastAsia"/>
        </w:rPr>
        <w:t>小闸快速缓解分为常用全制动后快缓和紧急制动后快缓。</w:t>
      </w:r>
    </w:p>
    <w:p w14:paraId="4C2F6569" w14:textId="77777777" w:rsidR="00B11E4E" w:rsidRPr="009E36A4" w:rsidRDefault="00B11E4E" w:rsidP="00DD57FB">
      <w:pPr>
        <w:pStyle w:val="af5"/>
        <w:numPr>
          <w:ilvl w:val="0"/>
          <w:numId w:val="23"/>
        </w:numPr>
        <w:spacing w:line="360" w:lineRule="exact"/>
        <w:ind w:firstLineChars="0"/>
        <w:rPr>
          <w:rFonts w:ascii="Times New Roman" w:eastAsia="宋体" w:hAnsi="Times New Roman"/>
          <w:szCs w:val="21"/>
        </w:rPr>
        <w:pPrChange w:id="728" w:author="Quan Wen" w:date="2017-06-10T22:39:00Z">
          <w:pPr>
            <w:pStyle w:val="af5"/>
            <w:numPr>
              <w:numId w:val="23"/>
            </w:numPr>
            <w:ind w:left="785" w:firstLineChars="0" w:hanging="360"/>
          </w:pPr>
        </w:pPrChange>
      </w:pPr>
      <w:r w:rsidRPr="009E36A4">
        <w:rPr>
          <w:rFonts w:ascii="Times New Roman" w:eastAsia="宋体" w:hAnsi="Times New Roman" w:hint="eastAsia"/>
          <w:szCs w:val="21"/>
        </w:rPr>
        <w:t>当大闸进行常用全制动后，将小闸至全制动位，由于大闸全制动压力为</w:t>
      </w:r>
      <w:r w:rsidRPr="009E36A4">
        <w:rPr>
          <w:rFonts w:ascii="Times New Roman" w:eastAsia="宋体" w:hAnsi="Times New Roman" w:hint="eastAsia"/>
          <w:szCs w:val="21"/>
        </w:rPr>
        <w:t>350</w:t>
      </w:r>
      <w:r w:rsidRPr="009E36A4">
        <w:rPr>
          <w:rFonts w:ascii="Times New Roman" w:eastAsia="宋体" w:hAnsi="Times New Roman" w:hint="eastAsia"/>
          <w:szCs w:val="21"/>
        </w:rPr>
        <w:t>±</w:t>
      </w:r>
      <w:r w:rsidRPr="009E36A4">
        <w:rPr>
          <w:rFonts w:ascii="Times New Roman" w:eastAsia="宋体" w:hAnsi="Times New Roman" w:hint="eastAsia"/>
          <w:szCs w:val="21"/>
        </w:rPr>
        <w:t>10</w:t>
      </w:r>
      <w:r w:rsidRPr="009E36A4">
        <w:rPr>
          <w:rFonts w:ascii="Times New Roman" w:eastAsia="宋体" w:hAnsi="Times New Roman" w:hint="eastAsia"/>
          <w:szCs w:val="21"/>
        </w:rPr>
        <w:t>大</w:t>
      </w:r>
      <w:r w:rsidRPr="009E36A4">
        <w:rPr>
          <w:rFonts w:ascii="Times New Roman" w:eastAsia="宋体" w:hAnsi="Times New Roman" w:hint="eastAsia"/>
          <w:szCs w:val="21"/>
        </w:rPr>
        <w:lastRenderedPageBreak/>
        <w:t>于小闸全制动压力（</w:t>
      </w:r>
      <w:r w:rsidRPr="009E36A4">
        <w:rPr>
          <w:rFonts w:ascii="Times New Roman" w:eastAsia="宋体" w:hAnsi="Times New Roman" w:hint="eastAsia"/>
          <w:szCs w:val="21"/>
        </w:rPr>
        <w:t>300</w:t>
      </w:r>
      <w:r w:rsidRPr="009E36A4">
        <w:rPr>
          <w:rFonts w:ascii="Times New Roman" w:eastAsia="宋体" w:hAnsi="Times New Roman" w:hint="eastAsia"/>
          <w:szCs w:val="21"/>
        </w:rPr>
        <w:t>±</w:t>
      </w:r>
      <w:r w:rsidRPr="009E36A4">
        <w:rPr>
          <w:rFonts w:ascii="Times New Roman" w:eastAsia="宋体" w:hAnsi="Times New Roman" w:hint="eastAsia"/>
          <w:szCs w:val="21"/>
        </w:rPr>
        <w:t>10KPa</w:t>
      </w:r>
      <w:r w:rsidRPr="009E36A4">
        <w:rPr>
          <w:rFonts w:ascii="Times New Roman" w:eastAsia="宋体" w:hAnsi="Times New Roman" w:hint="eastAsia"/>
          <w:szCs w:val="21"/>
        </w:rPr>
        <w:t>），故制动缸压力仍保持大闸全制动压力。此时将小闸侧压快缓，可以缓解大闸常用全制动的压力，制动缸压力不大于</w:t>
      </w:r>
      <w:r w:rsidRPr="009E36A4">
        <w:rPr>
          <w:rFonts w:ascii="Times New Roman" w:eastAsia="宋体" w:hAnsi="Times New Roman" w:hint="eastAsia"/>
          <w:szCs w:val="21"/>
        </w:rPr>
        <w:t xml:space="preserve">321KPa </w:t>
      </w:r>
      <w:r w:rsidRPr="009E36A4">
        <w:rPr>
          <w:rFonts w:ascii="Times New Roman" w:eastAsia="宋体" w:hAnsi="Times New Roman" w:hint="eastAsia"/>
          <w:szCs w:val="21"/>
        </w:rPr>
        <w:t>，一般在</w:t>
      </w:r>
      <w:r w:rsidRPr="009E36A4">
        <w:rPr>
          <w:rFonts w:ascii="Times New Roman" w:eastAsia="宋体" w:hAnsi="Times New Roman" w:hint="eastAsia"/>
          <w:szCs w:val="21"/>
        </w:rPr>
        <w:t>310</w:t>
      </w:r>
      <w:r w:rsidRPr="009E36A4">
        <w:rPr>
          <w:rFonts w:ascii="Times New Roman" w:eastAsia="宋体" w:hAnsi="Times New Roman" w:hint="eastAsia"/>
          <w:szCs w:val="21"/>
        </w:rPr>
        <w:t>—</w:t>
      </w:r>
      <w:r w:rsidRPr="009E36A4">
        <w:rPr>
          <w:rFonts w:ascii="Times New Roman" w:eastAsia="宋体" w:hAnsi="Times New Roman" w:hint="eastAsia"/>
          <w:szCs w:val="21"/>
        </w:rPr>
        <w:t>320 KPa</w:t>
      </w:r>
      <w:r w:rsidRPr="009E36A4">
        <w:rPr>
          <w:rFonts w:ascii="Times New Roman" w:eastAsia="宋体" w:hAnsi="Times New Roman" w:hint="eastAsia"/>
          <w:szCs w:val="21"/>
        </w:rPr>
        <w:t>间，将小闸回运转位，制动缸压力缓解到</w:t>
      </w:r>
      <w:r w:rsidRPr="009E36A4">
        <w:rPr>
          <w:rFonts w:ascii="Times New Roman" w:eastAsia="宋体" w:hAnsi="Times New Roman" w:hint="eastAsia"/>
          <w:szCs w:val="21"/>
        </w:rPr>
        <w:t>0</w:t>
      </w:r>
      <w:r w:rsidRPr="009E36A4">
        <w:rPr>
          <w:rFonts w:ascii="Times New Roman" w:eastAsia="宋体" w:hAnsi="Times New Roman" w:hint="eastAsia"/>
          <w:szCs w:val="21"/>
        </w:rPr>
        <w:t>。这是由于该制动机继承了</w:t>
      </w:r>
      <w:r w:rsidRPr="009E36A4">
        <w:rPr>
          <w:rFonts w:ascii="Times New Roman" w:eastAsia="宋体" w:hAnsi="Times New Roman" w:hint="eastAsia"/>
          <w:szCs w:val="21"/>
        </w:rPr>
        <w:t>Wabco</w:t>
      </w:r>
      <w:r w:rsidRPr="009E36A4">
        <w:rPr>
          <w:rFonts w:ascii="Times New Roman" w:eastAsia="宋体" w:hAnsi="Times New Roman" w:hint="eastAsia"/>
          <w:szCs w:val="21"/>
        </w:rPr>
        <w:t>制动机的特点—大小闸综合作用，制动缸增加</w:t>
      </w:r>
      <w:r w:rsidRPr="009E36A4">
        <w:rPr>
          <w:rFonts w:ascii="Times New Roman" w:eastAsia="宋体" w:hAnsi="Times New Roman" w:hint="eastAsia"/>
          <w:szCs w:val="21"/>
        </w:rPr>
        <w:t>1.04</w:t>
      </w:r>
      <w:r w:rsidRPr="009E36A4">
        <w:rPr>
          <w:rFonts w:ascii="Times New Roman" w:eastAsia="宋体" w:hAnsi="Times New Roman" w:hint="eastAsia"/>
          <w:szCs w:val="21"/>
        </w:rPr>
        <w:t>的压力。</w:t>
      </w:r>
    </w:p>
    <w:p w14:paraId="5152549F" w14:textId="77777777" w:rsidR="00B11E4E" w:rsidRPr="009E36A4" w:rsidRDefault="00B11E4E" w:rsidP="00DD57FB">
      <w:pPr>
        <w:pStyle w:val="af5"/>
        <w:numPr>
          <w:ilvl w:val="0"/>
          <w:numId w:val="23"/>
        </w:numPr>
        <w:spacing w:line="360" w:lineRule="exact"/>
        <w:ind w:firstLineChars="0"/>
        <w:rPr>
          <w:rFonts w:ascii="Times New Roman" w:eastAsia="宋体" w:hAnsi="Times New Roman"/>
          <w:szCs w:val="21"/>
        </w:rPr>
        <w:pPrChange w:id="729" w:author="Quan Wen" w:date="2017-06-10T22:39:00Z">
          <w:pPr>
            <w:pStyle w:val="af5"/>
            <w:numPr>
              <w:numId w:val="23"/>
            </w:numPr>
            <w:ind w:left="785" w:firstLineChars="0" w:hanging="360"/>
          </w:pPr>
        </w:pPrChange>
      </w:pPr>
      <w:r w:rsidRPr="009E36A4">
        <w:rPr>
          <w:rFonts w:ascii="Times New Roman" w:eastAsia="宋体" w:hAnsi="Times New Roman" w:hint="eastAsia"/>
          <w:szCs w:val="21"/>
        </w:rPr>
        <w:t>当大闸紧急制动后，小闸侧压快缓，制动缸压力缓解根据小闸位置而确定。当小闸在运转位侧缓，制动缸压力可缓解到</w:t>
      </w:r>
      <w:r w:rsidRPr="009E36A4">
        <w:rPr>
          <w:rFonts w:ascii="Times New Roman" w:eastAsia="宋体" w:hAnsi="Times New Roman" w:hint="eastAsia"/>
          <w:szCs w:val="21"/>
        </w:rPr>
        <w:t xml:space="preserve">0 KPa </w:t>
      </w:r>
      <w:r w:rsidRPr="009E36A4">
        <w:rPr>
          <w:rFonts w:ascii="Times New Roman" w:eastAsia="宋体" w:hAnsi="Times New Roman" w:hint="eastAsia"/>
          <w:szCs w:val="21"/>
        </w:rPr>
        <w:t>，松开小闸侧缓，制动缸压力又会上升至紧急制动压力。这是因为</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模块内紧急限压回路中紧急制动阀</w:t>
      </w:r>
      <w:r w:rsidRPr="009E36A4">
        <w:rPr>
          <w:rFonts w:ascii="Times New Roman" w:eastAsia="宋体" w:hAnsi="Times New Roman" w:hint="eastAsia"/>
          <w:szCs w:val="21"/>
        </w:rPr>
        <w:t>PVE</w:t>
      </w:r>
      <w:r w:rsidRPr="009E36A4">
        <w:rPr>
          <w:rFonts w:ascii="Times New Roman" w:eastAsia="宋体" w:hAnsi="Times New Roman" w:hint="eastAsia"/>
          <w:szCs w:val="21"/>
        </w:rPr>
        <w:t>同时受</w:t>
      </w:r>
      <w:r w:rsidRPr="009E36A4">
        <w:rPr>
          <w:rFonts w:ascii="Times New Roman" w:eastAsia="宋体" w:hAnsi="Times New Roman" w:hint="eastAsia"/>
          <w:szCs w:val="21"/>
        </w:rPr>
        <w:t>BP</w:t>
      </w:r>
      <w:r w:rsidRPr="009E36A4">
        <w:rPr>
          <w:rFonts w:ascii="Times New Roman" w:eastAsia="宋体" w:hAnsi="Times New Roman" w:hint="eastAsia"/>
          <w:szCs w:val="21"/>
        </w:rPr>
        <w:t>和</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管压力控制，当紧急位时</w:t>
      </w:r>
      <w:r w:rsidRPr="009E36A4">
        <w:rPr>
          <w:rFonts w:ascii="Times New Roman" w:eastAsia="宋体" w:hAnsi="Times New Roman" w:hint="eastAsia"/>
          <w:szCs w:val="21"/>
        </w:rPr>
        <w:t>BP</w:t>
      </w:r>
      <w:r w:rsidRPr="009E36A4">
        <w:rPr>
          <w:rFonts w:ascii="Times New Roman" w:eastAsia="宋体" w:hAnsi="Times New Roman" w:hint="eastAsia"/>
          <w:szCs w:val="21"/>
        </w:rPr>
        <w:t>压力为</w:t>
      </w:r>
      <w:r w:rsidRPr="009E36A4">
        <w:rPr>
          <w:rFonts w:ascii="Times New Roman" w:eastAsia="宋体" w:hAnsi="Times New Roman" w:hint="eastAsia"/>
          <w:szCs w:val="21"/>
        </w:rPr>
        <w:t>0</w:t>
      </w:r>
      <w:r w:rsidRPr="009E36A4">
        <w:rPr>
          <w:rFonts w:ascii="Times New Roman" w:eastAsia="宋体" w:hAnsi="Times New Roman" w:hint="eastAsia"/>
          <w:szCs w:val="21"/>
        </w:rPr>
        <w:t>，侧缓</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管建立压力，</w:t>
      </w:r>
      <w:r w:rsidRPr="009E36A4">
        <w:rPr>
          <w:rFonts w:ascii="Times New Roman" w:eastAsia="宋体" w:hAnsi="Times New Roman" w:hint="eastAsia"/>
          <w:szCs w:val="21"/>
        </w:rPr>
        <w:t>PVE</w:t>
      </w:r>
      <w:r w:rsidRPr="009E36A4">
        <w:rPr>
          <w:rFonts w:ascii="Times New Roman" w:eastAsia="宋体" w:hAnsi="Times New Roman" w:hint="eastAsia"/>
          <w:szCs w:val="21"/>
        </w:rPr>
        <w:t>断开，</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管压力通过</w:t>
      </w:r>
      <w:r w:rsidRPr="009E36A4">
        <w:rPr>
          <w:rFonts w:ascii="Times New Roman" w:eastAsia="宋体" w:hAnsi="Times New Roman" w:hint="eastAsia"/>
          <w:szCs w:val="21"/>
        </w:rPr>
        <w:t>BO</w:t>
      </w:r>
      <w:r w:rsidRPr="009E36A4">
        <w:rPr>
          <w:rFonts w:ascii="Times New Roman" w:eastAsia="宋体" w:hAnsi="Times New Roman" w:hint="eastAsia"/>
          <w:szCs w:val="21"/>
        </w:rPr>
        <w:t>及</w:t>
      </w:r>
      <w:r w:rsidRPr="009E36A4">
        <w:rPr>
          <w:rFonts w:ascii="Times New Roman" w:eastAsia="宋体" w:hAnsi="Times New Roman" w:hint="eastAsia"/>
          <w:szCs w:val="21"/>
        </w:rPr>
        <w:t>DBTV</w:t>
      </w:r>
      <w:r w:rsidRPr="009E36A4">
        <w:rPr>
          <w:rFonts w:ascii="Times New Roman" w:eastAsia="宋体" w:hAnsi="Times New Roman" w:hint="eastAsia"/>
          <w:szCs w:val="21"/>
        </w:rPr>
        <w:t>排大气，制动缸缓解。一旦松开小闸侧缓手柄，此时</w:t>
      </w:r>
      <w:r w:rsidRPr="009E36A4">
        <w:rPr>
          <w:rFonts w:ascii="Times New Roman" w:eastAsia="宋体" w:hAnsi="Times New Roman" w:hint="eastAsia"/>
          <w:szCs w:val="21"/>
        </w:rPr>
        <w:t>BP</w:t>
      </w:r>
      <w:r w:rsidRPr="009E36A4">
        <w:rPr>
          <w:rFonts w:ascii="Times New Roman" w:eastAsia="宋体" w:hAnsi="Times New Roman" w:hint="eastAsia"/>
          <w:szCs w:val="21"/>
        </w:rPr>
        <w:t>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管也排气压力降为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PVE</w:t>
      </w:r>
      <w:r w:rsidRPr="009E36A4">
        <w:rPr>
          <w:rFonts w:ascii="Times New Roman" w:eastAsia="宋体" w:hAnsi="Times New Roman" w:hint="eastAsia"/>
          <w:szCs w:val="21"/>
        </w:rPr>
        <w:t>接通紧急限压回路，总风通过</w:t>
      </w:r>
      <w:r w:rsidRPr="009E36A4">
        <w:rPr>
          <w:rFonts w:ascii="Times New Roman" w:eastAsia="宋体" w:hAnsi="Times New Roman" w:hint="eastAsia"/>
          <w:szCs w:val="21"/>
        </w:rPr>
        <w:t>ELV</w:t>
      </w:r>
      <w:r w:rsidRPr="009E36A4">
        <w:rPr>
          <w:rFonts w:ascii="Times New Roman" w:eastAsia="宋体" w:hAnsi="Times New Roman" w:hint="eastAsia"/>
          <w:szCs w:val="21"/>
        </w:rPr>
        <w:t>、</w:t>
      </w:r>
      <w:r w:rsidRPr="009E36A4">
        <w:rPr>
          <w:rFonts w:ascii="Times New Roman" w:eastAsia="宋体" w:hAnsi="Times New Roman" w:hint="eastAsia"/>
          <w:szCs w:val="21"/>
        </w:rPr>
        <w:t xml:space="preserve">C1 </w:t>
      </w:r>
      <w:r w:rsidRPr="009E36A4">
        <w:rPr>
          <w:rFonts w:ascii="Times New Roman" w:eastAsia="宋体" w:hAnsi="Times New Roman" w:hint="eastAsia"/>
          <w:szCs w:val="21"/>
        </w:rPr>
        <w:t>和</w:t>
      </w:r>
      <w:r w:rsidRPr="009E36A4">
        <w:rPr>
          <w:rFonts w:ascii="Times New Roman" w:eastAsia="宋体" w:hAnsi="Times New Roman" w:hint="eastAsia"/>
          <w:szCs w:val="21"/>
        </w:rPr>
        <w:t>PVE</w:t>
      </w:r>
      <w:r w:rsidRPr="009E36A4">
        <w:rPr>
          <w:rFonts w:ascii="Times New Roman" w:eastAsia="宋体" w:hAnsi="Times New Roman" w:hint="eastAsia"/>
          <w:szCs w:val="21"/>
        </w:rPr>
        <w:t>向</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管充风（</w:t>
      </w:r>
      <w:r w:rsidRPr="009E36A4">
        <w:rPr>
          <w:rFonts w:ascii="Times New Roman" w:eastAsia="宋体" w:hAnsi="Times New Roman" w:hint="eastAsia"/>
          <w:szCs w:val="21"/>
        </w:rPr>
        <w:t>470</w:t>
      </w:r>
      <w:r w:rsidRPr="009E36A4">
        <w:rPr>
          <w:rFonts w:ascii="Times New Roman" w:eastAsia="宋体" w:hAnsi="Times New Roman" w:hint="eastAsia"/>
          <w:szCs w:val="21"/>
        </w:rPr>
        <w:t>—</w:t>
      </w:r>
      <w:r w:rsidRPr="009E36A4">
        <w:rPr>
          <w:rFonts w:ascii="Times New Roman" w:eastAsia="宋体" w:hAnsi="Times New Roman" w:hint="eastAsia"/>
          <w:szCs w:val="21"/>
        </w:rPr>
        <w:t>480KPa</w:t>
      </w:r>
      <w:r w:rsidRPr="009E36A4">
        <w:rPr>
          <w:rFonts w:ascii="Times New Roman" w:eastAsia="宋体" w:hAnsi="Times New Roman" w:hint="eastAsia"/>
          <w:szCs w:val="21"/>
        </w:rPr>
        <w:t>），制动缸压力上升至紧急制动压力。</w:t>
      </w:r>
    </w:p>
    <w:p w14:paraId="5E852BAE"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30" w:name="_Toc261510880"/>
      <w:bookmarkStart w:id="731" w:name="_Toc484917517"/>
      <w:r w:rsidRPr="009E36A4">
        <w:rPr>
          <w:rFonts w:ascii="Times New Roman" w:hAnsi="Times New Roman"/>
          <w:b w:val="0"/>
          <w:sz w:val="21"/>
          <w:szCs w:val="21"/>
        </w:rPr>
        <w:t>2.2.3</w:t>
      </w:r>
      <w:r w:rsidRPr="009E36A4">
        <w:rPr>
          <w:rFonts w:ascii="Times New Roman" w:hAnsi="Times New Roman" w:cs="Arial"/>
          <w:b w:val="0"/>
          <w:sz w:val="21"/>
          <w:szCs w:val="21"/>
        </w:rPr>
        <w:t xml:space="preserve"> </w:t>
      </w:r>
      <w:bookmarkEnd w:id="730"/>
      <w:r w:rsidR="009873AB" w:rsidRPr="009E36A4">
        <w:rPr>
          <w:rFonts w:ascii="Times New Roman" w:hAnsi="Times New Roman" w:cs="Arial" w:hint="eastAsia"/>
          <w:b w:val="0"/>
          <w:sz w:val="21"/>
          <w:szCs w:val="21"/>
          <w:lang w:eastAsia="zh-CN"/>
        </w:rPr>
        <w:t>后备制动</w:t>
      </w:r>
      <w:bookmarkEnd w:id="731"/>
    </w:p>
    <w:p w14:paraId="35E99CD6" w14:textId="2515D12C" w:rsidR="009873AB" w:rsidRPr="009E36A4" w:rsidRDefault="00DD57FB" w:rsidP="00DD57FB">
      <w:pPr>
        <w:tabs>
          <w:tab w:val="left" w:pos="1740"/>
        </w:tabs>
        <w:spacing w:line="360" w:lineRule="exact"/>
        <w:ind w:left="421"/>
        <w:pPrChange w:id="732" w:author="Quan Wen" w:date="2017-06-10T22:39:00Z">
          <w:pPr>
            <w:ind w:firstLine="412"/>
          </w:pPr>
        </w:pPrChange>
      </w:pPr>
      <w:ins w:id="733" w:author="Quan Wen" w:date="2017-06-10T22:39:00Z">
        <w:r>
          <w:rPr>
            <w:lang w:val="x-none"/>
          </w:rPr>
          <w:t xml:space="preserve">    </w:t>
        </w:r>
      </w:ins>
      <w:r w:rsidR="00E71A40" w:rsidRPr="009E36A4">
        <w:rPr>
          <w:rFonts w:hint="eastAsia"/>
        </w:rPr>
        <w:t>当</w:t>
      </w:r>
      <w:r w:rsidR="00E71A40" w:rsidRPr="009E36A4">
        <w:rPr>
          <w:rFonts w:hint="eastAsia"/>
        </w:rPr>
        <w:t>CCB</w:t>
      </w:r>
      <w:r w:rsidR="00E71A40" w:rsidRPr="009E36A4">
        <w:rPr>
          <w:rFonts w:hint="eastAsia"/>
        </w:rPr>
        <w:t>Ⅱ制动系统中均衡模块出现故障时，先产生惩罚制动，系统自动转为后备模式，</w:t>
      </w:r>
      <w:r w:rsidR="00E71A40" w:rsidRPr="009E36A4">
        <w:rPr>
          <w:rFonts w:hint="eastAsia"/>
        </w:rPr>
        <w:t>ER</w:t>
      </w:r>
      <w:r w:rsidR="00E71A40" w:rsidRPr="009E36A4">
        <w:rPr>
          <w:rFonts w:hint="eastAsia"/>
        </w:rPr>
        <w:t>模块不再作用，</w:t>
      </w:r>
      <w:r w:rsidR="00E71A40" w:rsidRPr="009E36A4">
        <w:rPr>
          <w:rFonts w:hint="eastAsia"/>
        </w:rPr>
        <w:t xml:space="preserve">16# </w:t>
      </w:r>
      <w:r w:rsidR="00E71A40" w:rsidRPr="009E36A4">
        <w:rPr>
          <w:rFonts w:hint="eastAsia"/>
        </w:rPr>
        <w:t>模块代替</w:t>
      </w:r>
      <w:r w:rsidR="00E71A40" w:rsidRPr="009E36A4">
        <w:rPr>
          <w:rFonts w:hint="eastAsia"/>
        </w:rPr>
        <w:t>ER</w:t>
      </w:r>
      <w:r w:rsidR="00E71A40" w:rsidRPr="009E36A4">
        <w:rPr>
          <w:rFonts w:hint="eastAsia"/>
        </w:rPr>
        <w:t>模块对均衡风缸进行控制，原</w:t>
      </w:r>
      <w:r w:rsidR="00E71A40" w:rsidRPr="009E36A4">
        <w:rPr>
          <w:rFonts w:hint="eastAsia"/>
        </w:rPr>
        <w:t xml:space="preserve">16# </w:t>
      </w:r>
      <w:r w:rsidR="00E71A40" w:rsidRPr="009E36A4">
        <w:rPr>
          <w:rFonts w:hint="eastAsia"/>
        </w:rPr>
        <w:t>模块的控制作用由</w:t>
      </w:r>
      <w:r w:rsidR="00E71A40" w:rsidRPr="009E36A4">
        <w:rPr>
          <w:rFonts w:hint="eastAsia"/>
        </w:rPr>
        <w:t>DBTV</w:t>
      </w:r>
      <w:r w:rsidR="00E71A40" w:rsidRPr="009E36A4">
        <w:rPr>
          <w:rFonts w:hint="eastAsia"/>
        </w:rPr>
        <w:t>（分配阀）承担，但此时不能进行自检功能，</w:t>
      </w:r>
      <w:r w:rsidR="00E71A40" w:rsidRPr="009E36A4">
        <w:rPr>
          <w:rFonts w:hint="eastAsia"/>
        </w:rPr>
        <w:t>ER</w:t>
      </w:r>
      <w:r w:rsidR="00E71A40" w:rsidRPr="009E36A4">
        <w:rPr>
          <w:rFonts w:hint="eastAsia"/>
        </w:rPr>
        <w:t>模块通不过自检，其他模块就无法完成自检。具体通路如下：</w:t>
      </w:r>
    </w:p>
    <w:p w14:paraId="27B4CA1F" w14:textId="0082A598" w:rsidR="00355FF8" w:rsidRDefault="00314FC1" w:rsidP="000E268E">
      <w:pPr>
        <w:pStyle w:val="af5"/>
        <w:numPr>
          <w:ilvl w:val="0"/>
          <w:numId w:val="24"/>
        </w:numPr>
        <w:spacing w:line="360" w:lineRule="exact"/>
        <w:ind w:left="840" w:firstLineChars="0"/>
        <w:jc w:val="left"/>
        <w:rPr>
          <w:ins w:id="734" w:author="Quan Wen" w:date="2017-06-10T22:29:00Z"/>
          <w:rFonts w:ascii="Times New Roman" w:hAnsi="Times New Roman"/>
        </w:rPr>
        <w:pPrChange w:id="735" w:author="Quan Wen" w:date="2017-06-11T01:45:00Z">
          <w:pPr>
            <w:pStyle w:val="af5"/>
            <w:numPr>
              <w:numId w:val="24"/>
            </w:numPr>
            <w:spacing w:beforeLines="50" w:before="156" w:afterLines="50" w:after="156" w:line="360" w:lineRule="exact"/>
            <w:ind w:left="840" w:firstLineChars="0" w:hanging="420"/>
            <w:jc w:val="left"/>
          </w:pPr>
        </w:pPrChange>
      </w:pPr>
      <w:r w:rsidRPr="009E36A4">
        <w:rPr>
          <w:rFonts w:ascii="Times New Roman" w:hAnsi="Times New Roman" w:hint="eastAsia"/>
        </w:rPr>
        <w:t>充风缓</w:t>
      </w:r>
      <w:r w:rsidR="00355FF8">
        <w:rPr>
          <w:rFonts w:ascii="Times New Roman" w:hAnsi="Times New Roman" w:hint="eastAsia"/>
        </w:rPr>
        <w:t>解</w:t>
      </w:r>
    </w:p>
    <w:p w14:paraId="2F17700B" w14:textId="77777777" w:rsidR="0074038B" w:rsidRPr="00355FF8" w:rsidRDefault="0074038B" w:rsidP="0074038B">
      <w:pPr>
        <w:ind w:firstLine="412"/>
        <w:rPr>
          <w:rFonts w:hint="eastAsia"/>
        </w:rPr>
      </w:pPr>
    </w:p>
    <w:p w14:paraId="52E8C397" w14:textId="17D4D132" w:rsidR="00B24ABE" w:rsidRPr="009E36A4" w:rsidRDefault="0098275F" w:rsidP="00F539BD">
      <w:pPr>
        <w:pStyle w:val="af5"/>
        <w:ind w:left="839" w:firstLineChars="0" w:firstLine="0"/>
        <w:jc w:val="left"/>
        <w:rPr>
          <w:rFonts w:ascii="Times New Roman" w:hAnsi="Times New Roman"/>
        </w:rPr>
      </w:pPr>
      <w:r w:rsidRPr="009E36A4">
        <w:rPr>
          <w:rFonts w:ascii="Times New Roman" w:hAnsi="Times New Roman"/>
        </w:rPr>
        <w:object w:dxaOrig="7921" w:dyaOrig="5626" w14:anchorId="78A72742">
          <v:shape id="_x0000_i1032" type="#_x0000_t75" style="width:369.8pt;height:4in" o:ole="">
            <v:imagedata r:id="rId31" o:title=""/>
          </v:shape>
          <o:OLEObject Type="Embed" ProgID="Visio.Drawing.15" ShapeID="_x0000_i1032" DrawAspect="Content" ObjectID="_1558661431" r:id="rId32"/>
        </w:object>
      </w:r>
    </w:p>
    <w:p w14:paraId="46A44D46" w14:textId="68B87A9E" w:rsidR="00F539BD" w:rsidRPr="009E36A4" w:rsidRDefault="00F539BD"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Pr>
          <w:rFonts w:eastAsia="黑体"/>
          <w:sz w:val="18"/>
          <w:szCs w:val="18"/>
        </w:rPr>
        <w:t>.10</w:t>
      </w:r>
      <w:r w:rsidRPr="009E36A4">
        <w:rPr>
          <w:rFonts w:eastAsia="黑体"/>
          <w:sz w:val="18"/>
          <w:szCs w:val="18"/>
        </w:rPr>
        <w:t xml:space="preserve"> </w:t>
      </w:r>
      <w:r w:rsidRPr="009E36A4">
        <w:rPr>
          <w:rFonts w:eastAsia="黑体" w:hint="eastAsia"/>
          <w:sz w:val="18"/>
          <w:szCs w:val="18"/>
        </w:rPr>
        <w:t>后备制动充风缓解气路</w:t>
      </w:r>
      <w:r w:rsidR="003638BC" w:rsidRPr="009E36A4">
        <w:rPr>
          <w:rFonts w:eastAsia="黑体" w:hint="eastAsia"/>
          <w:sz w:val="18"/>
          <w:szCs w:val="18"/>
        </w:rPr>
        <w:t>流通</w:t>
      </w:r>
      <w:r w:rsidRPr="009E36A4">
        <w:rPr>
          <w:rFonts w:eastAsia="黑体" w:hint="eastAsia"/>
          <w:sz w:val="18"/>
          <w:szCs w:val="18"/>
        </w:rPr>
        <w:t>图</w:t>
      </w:r>
    </w:p>
    <w:p w14:paraId="283552F8" w14:textId="77777777" w:rsidR="00A473DB" w:rsidRPr="009E36A4" w:rsidRDefault="00A473DB" w:rsidP="005A367F">
      <w:pPr>
        <w:autoSpaceDE w:val="0"/>
        <w:autoSpaceDN w:val="0"/>
        <w:spacing w:line="360" w:lineRule="exact"/>
        <w:jc w:val="center"/>
        <w:rPr>
          <w:rFonts w:eastAsia="黑体"/>
          <w:sz w:val="18"/>
          <w:szCs w:val="18"/>
        </w:rPr>
      </w:pPr>
    </w:p>
    <w:p w14:paraId="20BCB416" w14:textId="76B8F177" w:rsidR="00F539BD" w:rsidRPr="009E36A4" w:rsidRDefault="00F539BD" w:rsidP="00F539BD">
      <w:r w:rsidRPr="009E36A4">
        <w:tab/>
      </w:r>
      <w:r w:rsidRPr="009E36A4">
        <w:rPr>
          <w:rFonts w:hint="eastAsia"/>
        </w:rPr>
        <w:t>列车管和制动缸回路与正常位缓解相同，这里不画图</w:t>
      </w:r>
      <w:r w:rsidR="00144A45">
        <w:rPr>
          <w:rFonts w:hint="eastAsia"/>
        </w:rPr>
        <w:t>展</w:t>
      </w:r>
      <w:r w:rsidRPr="009E36A4">
        <w:rPr>
          <w:rFonts w:hint="eastAsia"/>
        </w:rPr>
        <w:t>示。</w:t>
      </w:r>
    </w:p>
    <w:p w14:paraId="0255681E" w14:textId="5B46D9C9" w:rsidR="00B24ABE" w:rsidRDefault="00314FC1" w:rsidP="000E268E">
      <w:pPr>
        <w:pStyle w:val="af5"/>
        <w:numPr>
          <w:ilvl w:val="0"/>
          <w:numId w:val="24"/>
        </w:numPr>
        <w:spacing w:line="360" w:lineRule="exact"/>
        <w:ind w:left="840" w:firstLineChars="0"/>
        <w:jc w:val="left"/>
        <w:rPr>
          <w:ins w:id="736" w:author="Quan Wen" w:date="2017-06-10T22:30:00Z"/>
          <w:rFonts w:ascii="Times New Roman" w:hAnsi="Times New Roman"/>
        </w:rPr>
        <w:pPrChange w:id="737" w:author="Quan Wen" w:date="2017-06-11T01:45:00Z">
          <w:pPr>
            <w:pStyle w:val="af5"/>
            <w:numPr>
              <w:numId w:val="24"/>
            </w:numPr>
            <w:spacing w:line="360" w:lineRule="exact"/>
            <w:ind w:left="841" w:firstLineChars="0" w:hanging="420"/>
            <w:jc w:val="left"/>
          </w:pPr>
        </w:pPrChange>
      </w:pPr>
      <w:r w:rsidRPr="009E36A4">
        <w:rPr>
          <w:rFonts w:ascii="Times New Roman" w:hAnsi="Times New Roman" w:hint="eastAsia"/>
        </w:rPr>
        <w:t>减压制动</w:t>
      </w:r>
    </w:p>
    <w:p w14:paraId="481DEBAE" w14:textId="77777777" w:rsidR="0074038B" w:rsidRPr="009E36A4" w:rsidRDefault="0074038B" w:rsidP="0074038B"/>
    <w:p w14:paraId="2187FC40" w14:textId="02A890B5" w:rsidR="00B24ABE" w:rsidRPr="009E36A4" w:rsidRDefault="0098275F" w:rsidP="00D32DF3">
      <w:pPr>
        <w:pStyle w:val="af5"/>
        <w:ind w:left="839" w:firstLineChars="0" w:firstLine="0"/>
        <w:jc w:val="center"/>
        <w:rPr>
          <w:rFonts w:ascii="Times New Roman" w:hAnsi="Times New Roman"/>
        </w:rPr>
      </w:pPr>
      <w:r w:rsidRPr="009E36A4">
        <w:rPr>
          <w:rFonts w:ascii="Times New Roman" w:hAnsi="Times New Roman"/>
        </w:rPr>
        <w:object w:dxaOrig="10081" w:dyaOrig="5775" w14:anchorId="3F99F8ED">
          <v:shape id="_x0000_i1033" type="#_x0000_t75" style="width:5in;height:303pt" o:ole="">
            <v:imagedata r:id="rId33" o:title=""/>
          </v:shape>
          <o:OLEObject Type="Embed" ProgID="Visio.Drawing.15" ShapeID="_x0000_i1033" DrawAspect="Content" ObjectID="_1558661432" r:id="rId34"/>
        </w:object>
      </w:r>
    </w:p>
    <w:p w14:paraId="78E4E350" w14:textId="4CDCE2CA" w:rsidR="00330862" w:rsidRDefault="00330862"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w:t>
      </w:r>
      <w:r w:rsidR="00057C69" w:rsidRPr="009E36A4">
        <w:rPr>
          <w:rFonts w:eastAsia="黑体" w:hint="eastAsia"/>
          <w:sz w:val="18"/>
          <w:szCs w:val="18"/>
        </w:rPr>
        <w:t>1</w:t>
      </w:r>
      <w:r w:rsidR="00057C69">
        <w:rPr>
          <w:rFonts w:eastAsia="黑体"/>
          <w:sz w:val="18"/>
          <w:szCs w:val="18"/>
        </w:rPr>
        <w:t>1</w:t>
      </w:r>
      <w:r w:rsidR="00057C69" w:rsidRPr="009E36A4">
        <w:rPr>
          <w:rFonts w:eastAsia="黑体"/>
          <w:sz w:val="18"/>
          <w:szCs w:val="18"/>
        </w:rPr>
        <w:t xml:space="preserve"> </w:t>
      </w:r>
      <w:r w:rsidRPr="009E36A4">
        <w:rPr>
          <w:rFonts w:eastAsia="黑体" w:hint="eastAsia"/>
          <w:sz w:val="18"/>
          <w:szCs w:val="18"/>
        </w:rPr>
        <w:t>后备制动减压制动气路流通图</w:t>
      </w:r>
    </w:p>
    <w:p w14:paraId="3F3A7EFB" w14:textId="77777777" w:rsidR="00310DFE" w:rsidRPr="009E36A4" w:rsidRDefault="00310DFE" w:rsidP="005A367F">
      <w:pPr>
        <w:autoSpaceDE w:val="0"/>
        <w:autoSpaceDN w:val="0"/>
        <w:spacing w:line="360" w:lineRule="exact"/>
        <w:jc w:val="center"/>
        <w:rPr>
          <w:rFonts w:eastAsia="黑体"/>
          <w:sz w:val="18"/>
          <w:szCs w:val="18"/>
        </w:rPr>
      </w:pPr>
    </w:p>
    <w:p w14:paraId="7FF17084" w14:textId="77777777" w:rsidR="00D32DF3" w:rsidRPr="009E36A4" w:rsidRDefault="00D32DF3" w:rsidP="00D32DF3">
      <w:r w:rsidRPr="009E36A4">
        <w:tab/>
      </w:r>
      <w:r w:rsidRPr="009E36A4">
        <w:rPr>
          <w:rFonts w:hint="eastAsia"/>
        </w:rPr>
        <w:t>后备制动模式下，列车管回路和制动缸回路和正常位通路相同。</w:t>
      </w:r>
    </w:p>
    <w:p w14:paraId="6C766CEA" w14:textId="77777777" w:rsidR="00B24ABE" w:rsidRPr="009E36A4" w:rsidRDefault="00314FC1" w:rsidP="000E268E">
      <w:pPr>
        <w:pStyle w:val="af5"/>
        <w:numPr>
          <w:ilvl w:val="0"/>
          <w:numId w:val="24"/>
        </w:numPr>
        <w:spacing w:line="360" w:lineRule="exact"/>
        <w:ind w:left="840" w:firstLineChars="0"/>
        <w:jc w:val="left"/>
        <w:rPr>
          <w:rFonts w:ascii="Times New Roman" w:hAnsi="Times New Roman"/>
        </w:rPr>
        <w:pPrChange w:id="738" w:author="Quan Wen" w:date="2017-06-11T01:45:00Z">
          <w:pPr>
            <w:pStyle w:val="af5"/>
            <w:numPr>
              <w:numId w:val="24"/>
            </w:numPr>
            <w:spacing w:line="360" w:lineRule="exact"/>
            <w:ind w:left="841" w:firstLineChars="0" w:hanging="420"/>
            <w:jc w:val="left"/>
          </w:pPr>
        </w:pPrChange>
      </w:pPr>
      <w:r w:rsidRPr="009E36A4">
        <w:rPr>
          <w:rFonts w:ascii="Times New Roman" w:hAnsi="Times New Roman" w:hint="eastAsia"/>
        </w:rPr>
        <w:t>紧急位</w:t>
      </w:r>
    </w:p>
    <w:p w14:paraId="163D3BAE" w14:textId="77777777" w:rsidR="00AB24E9" w:rsidRPr="009E36A4" w:rsidRDefault="00AB24E9" w:rsidP="00AB24E9">
      <w:pPr>
        <w:ind w:firstLine="420"/>
      </w:pPr>
      <w:r w:rsidRPr="009E36A4">
        <w:rPr>
          <w:rFonts w:hint="eastAsia"/>
        </w:rPr>
        <w:t>列车管：紧急制动根据触发的条件仍有效。</w:t>
      </w:r>
    </w:p>
    <w:p w14:paraId="462740A0" w14:textId="77777777" w:rsidR="00AB24E9" w:rsidRPr="009E36A4" w:rsidRDefault="00AB24E9" w:rsidP="00AB24E9">
      <w:pPr>
        <w:ind w:firstLine="420"/>
      </w:pPr>
      <w:r w:rsidRPr="009E36A4">
        <w:rPr>
          <w:rFonts w:hint="eastAsia"/>
        </w:rPr>
        <w:t>均衡回路：与后备模式的减压制动位一致。</w:t>
      </w:r>
    </w:p>
    <w:p w14:paraId="6AE71FBA" w14:textId="77777777" w:rsidR="00AB24E9" w:rsidRPr="009E36A4" w:rsidRDefault="00AB24E9" w:rsidP="00AB24E9">
      <w:r w:rsidRPr="009E36A4">
        <w:rPr>
          <w:rFonts w:hint="eastAsia"/>
        </w:rPr>
        <w:t xml:space="preserve">  </w:t>
      </w:r>
      <w:r w:rsidRPr="009E36A4">
        <w:tab/>
      </w:r>
      <w:r w:rsidRPr="009E36A4">
        <w:rPr>
          <w:rFonts w:hint="eastAsia"/>
        </w:rPr>
        <w:t>BC</w:t>
      </w:r>
      <w:r w:rsidRPr="009E36A4">
        <w:rPr>
          <w:rFonts w:hint="eastAsia"/>
        </w:rPr>
        <w:t>中继阀预控压力（作用管）回路：与后备模式的减压制动位一致；但此时由于</w:t>
      </w:r>
      <w:r w:rsidRPr="009E36A4">
        <w:rPr>
          <w:rFonts w:hint="eastAsia"/>
        </w:rPr>
        <w:t>16</w:t>
      </w:r>
      <w:r w:rsidRPr="009E36A4">
        <w:rPr>
          <w:rFonts w:hint="eastAsia"/>
          <w:vertAlign w:val="superscript"/>
        </w:rPr>
        <w:t>#</w:t>
      </w:r>
      <w:r w:rsidRPr="009E36A4">
        <w:rPr>
          <w:rFonts w:hint="eastAsia"/>
        </w:rPr>
        <w:t>模块不再控制</w:t>
      </w:r>
      <w:r w:rsidRPr="009E36A4">
        <w:rPr>
          <w:rFonts w:hint="eastAsia"/>
        </w:rPr>
        <w:t>BC</w:t>
      </w:r>
      <w:r w:rsidRPr="009E36A4">
        <w:rPr>
          <w:rFonts w:hint="eastAsia"/>
        </w:rPr>
        <w:t>中继阀预控压力，因此</w:t>
      </w:r>
      <w:r w:rsidRPr="009E36A4">
        <w:rPr>
          <w:rFonts w:hint="eastAsia"/>
        </w:rPr>
        <w:t>16</w:t>
      </w:r>
      <w:r w:rsidRPr="009E36A4">
        <w:rPr>
          <w:rFonts w:hint="eastAsia"/>
          <w:vertAlign w:val="superscript"/>
        </w:rPr>
        <w:t>#</w:t>
      </w:r>
      <w:r w:rsidRPr="009E36A4">
        <w:rPr>
          <w:rFonts w:hint="eastAsia"/>
        </w:rPr>
        <w:t>模块内的紧急限压部分不再动作。</w:t>
      </w:r>
    </w:p>
    <w:p w14:paraId="3FB90819" w14:textId="77777777" w:rsidR="00AB24E9" w:rsidRPr="009E36A4" w:rsidRDefault="00AB24E9" w:rsidP="00AB24E9">
      <w:r w:rsidRPr="009E36A4">
        <w:rPr>
          <w:rFonts w:hint="eastAsia"/>
        </w:rPr>
        <w:t>制动缸回路：制动缸上闸与正常位通路相同。</w:t>
      </w:r>
    </w:p>
    <w:p w14:paraId="387885B8" w14:textId="77777777" w:rsidR="00D06896" w:rsidRPr="009E36A4" w:rsidRDefault="00D06896" w:rsidP="00D06896">
      <w:pPr>
        <w:spacing w:line="360" w:lineRule="exact"/>
      </w:pPr>
    </w:p>
    <w:p w14:paraId="02AEA722" w14:textId="77777777" w:rsidR="00CC7BDA" w:rsidRPr="009E36A4" w:rsidRDefault="00CC7BDA" w:rsidP="00D06896">
      <w:pPr>
        <w:spacing w:line="360" w:lineRule="exact"/>
      </w:pPr>
    </w:p>
    <w:p w14:paraId="014E7B2D" w14:textId="77777777" w:rsidR="00CC7BDA" w:rsidRPr="009E36A4" w:rsidRDefault="00CC7BDA" w:rsidP="00D06896">
      <w:pPr>
        <w:spacing w:line="360" w:lineRule="exact"/>
      </w:pPr>
    </w:p>
    <w:p w14:paraId="3AD82D31" w14:textId="77777777" w:rsidR="00CC7BDA" w:rsidRPr="009E36A4" w:rsidRDefault="00CC7BDA" w:rsidP="00D06896">
      <w:pPr>
        <w:spacing w:line="360" w:lineRule="exact"/>
      </w:pPr>
    </w:p>
    <w:p w14:paraId="124A71FC" w14:textId="77777777" w:rsidR="00CC7BDA" w:rsidRPr="009E36A4" w:rsidRDefault="00CC7BDA" w:rsidP="00D06896">
      <w:pPr>
        <w:spacing w:line="360" w:lineRule="exact"/>
      </w:pPr>
    </w:p>
    <w:p w14:paraId="4D039854" w14:textId="77777777" w:rsidR="00CC7BDA" w:rsidRPr="009E36A4" w:rsidRDefault="00CC7BDA" w:rsidP="00D06896">
      <w:pPr>
        <w:spacing w:line="360" w:lineRule="exact"/>
      </w:pPr>
    </w:p>
    <w:p w14:paraId="4113BBF4" w14:textId="77777777" w:rsidR="0064393C" w:rsidRPr="009E36A4" w:rsidRDefault="0064393C" w:rsidP="00D06896">
      <w:pPr>
        <w:spacing w:line="360" w:lineRule="exact"/>
        <w:rPr>
          <w:rFonts w:hint="eastAsia"/>
        </w:rPr>
      </w:pPr>
    </w:p>
    <w:p w14:paraId="490ED606" w14:textId="77777777" w:rsidR="00FB4190" w:rsidRPr="009E36A4" w:rsidRDefault="00FB4190" w:rsidP="00D06896">
      <w:pPr>
        <w:spacing w:line="360" w:lineRule="exact"/>
      </w:pPr>
    </w:p>
    <w:p w14:paraId="38AD0761"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739" w:name="_Toc261510881"/>
      <w:bookmarkStart w:id="740" w:name="实验部分"/>
      <w:bookmarkStart w:id="741" w:name="_Toc484917518"/>
      <w:r w:rsidRPr="009E36A4">
        <w:rPr>
          <w:rFonts w:eastAsia="黑体"/>
          <w:b w:val="0"/>
          <w:i w:val="0"/>
        </w:rPr>
        <w:t>3</w:t>
      </w:r>
      <w:r w:rsidRPr="009E36A4">
        <w:rPr>
          <w:rFonts w:eastAsia="黑体" w:cs="Arial"/>
          <w:b w:val="0"/>
          <w:i w:val="0"/>
        </w:rPr>
        <w:t xml:space="preserve">  </w:t>
      </w:r>
      <w:bookmarkEnd w:id="739"/>
      <w:r w:rsidR="00262F68" w:rsidRPr="009E36A4">
        <w:rPr>
          <w:rFonts w:eastAsia="黑体" w:cs="Arial" w:hint="eastAsia"/>
          <w:b w:val="0"/>
          <w:i w:val="0"/>
          <w:lang w:eastAsia="zh-CN"/>
        </w:rPr>
        <w:t>CAN</w:t>
      </w:r>
      <w:r w:rsidR="00262F68" w:rsidRPr="009E36A4">
        <w:rPr>
          <w:rFonts w:eastAsia="黑体" w:cs="Arial" w:hint="eastAsia"/>
          <w:b w:val="0"/>
          <w:i w:val="0"/>
          <w:lang w:eastAsia="zh-CN"/>
        </w:rPr>
        <w:t>总线基本原理</w:t>
      </w:r>
      <w:bookmarkEnd w:id="741"/>
    </w:p>
    <w:p w14:paraId="6100E2B0" w14:textId="77777777" w:rsidR="00D06896" w:rsidRPr="009E36A4" w:rsidRDefault="00D06896" w:rsidP="00D06896">
      <w:pPr>
        <w:pStyle w:val="2"/>
        <w:spacing w:beforeLines="50" w:before="156" w:afterLines="50" w:after="156" w:line="360" w:lineRule="exact"/>
        <w:rPr>
          <w:rFonts w:eastAsia="黑体" w:cs="Arial"/>
          <w:b w:val="0"/>
          <w:i w:val="0"/>
        </w:rPr>
      </w:pPr>
      <w:bookmarkStart w:id="742" w:name="_Toc261510882"/>
      <w:bookmarkStart w:id="743" w:name="_Toc484917519"/>
      <w:bookmarkEnd w:id="740"/>
      <w:r w:rsidRPr="009E36A4">
        <w:rPr>
          <w:rFonts w:eastAsia="黑体"/>
          <w:b w:val="0"/>
          <w:i w:val="0"/>
        </w:rPr>
        <w:t>3.1</w:t>
      </w:r>
      <w:bookmarkStart w:id="744" w:name="仪器和试剂"/>
      <w:r w:rsidRPr="009E36A4">
        <w:rPr>
          <w:rFonts w:eastAsia="黑体" w:cs="Arial"/>
          <w:b w:val="0"/>
          <w:i w:val="0"/>
        </w:rPr>
        <w:t xml:space="preserve"> </w:t>
      </w:r>
      <w:bookmarkEnd w:id="742"/>
      <w:bookmarkEnd w:id="744"/>
      <w:r w:rsidR="00262F68" w:rsidRPr="009E36A4">
        <w:rPr>
          <w:rFonts w:eastAsia="黑体" w:cs="Arial" w:hint="eastAsia"/>
          <w:b w:val="0"/>
          <w:i w:val="0"/>
          <w:lang w:eastAsia="zh-CN"/>
        </w:rPr>
        <w:t>现场总线技术</w:t>
      </w:r>
      <w:bookmarkEnd w:id="743"/>
      <w:r w:rsidRPr="009E36A4">
        <w:rPr>
          <w:rFonts w:eastAsia="黑体" w:cs="Arial"/>
          <w:b w:val="0"/>
          <w:i w:val="0"/>
        </w:rPr>
        <w:tab/>
      </w:r>
    </w:p>
    <w:p w14:paraId="7A055A97"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745" w:name="_Toc261510883"/>
      <w:bookmarkStart w:id="746" w:name="仪器"/>
      <w:bookmarkStart w:id="747" w:name="_Toc484917520"/>
      <w:r w:rsidRPr="009E36A4">
        <w:rPr>
          <w:rFonts w:ascii="Times New Roman" w:hAnsi="Times New Roman"/>
          <w:b w:val="0"/>
          <w:sz w:val="21"/>
          <w:szCs w:val="21"/>
        </w:rPr>
        <w:t>3.1.1</w:t>
      </w:r>
      <w:r w:rsidRPr="009E36A4">
        <w:rPr>
          <w:rFonts w:ascii="Times New Roman" w:hAnsi="Times New Roman" w:cs="Arial"/>
          <w:b w:val="0"/>
          <w:sz w:val="21"/>
          <w:szCs w:val="21"/>
        </w:rPr>
        <w:t xml:space="preserve"> </w:t>
      </w:r>
      <w:bookmarkEnd w:id="745"/>
      <w:r w:rsidR="00262F68" w:rsidRPr="009E36A4">
        <w:rPr>
          <w:rFonts w:ascii="Times New Roman" w:hAnsi="Times New Roman" w:cs="Arial" w:hint="eastAsia"/>
          <w:b w:val="0"/>
          <w:sz w:val="21"/>
          <w:szCs w:val="21"/>
          <w:lang w:eastAsia="zh-CN"/>
        </w:rPr>
        <w:t>现场总线技术概论</w:t>
      </w:r>
      <w:bookmarkEnd w:id="747"/>
    </w:p>
    <w:p w14:paraId="3A715F32" w14:textId="77777777" w:rsidR="004C3962" w:rsidRPr="009E36A4" w:rsidRDefault="004C3962" w:rsidP="00F53FBA">
      <w:pPr>
        <w:autoSpaceDE w:val="0"/>
        <w:autoSpaceDN w:val="0"/>
        <w:spacing w:line="360" w:lineRule="exact"/>
        <w:ind w:firstLineChars="200" w:firstLine="420"/>
      </w:pPr>
      <w:bookmarkStart w:id="748" w:name="_Toc261510884"/>
      <w:bookmarkEnd w:id="746"/>
      <w:r w:rsidRPr="009E36A4">
        <w:rPr>
          <w:rFonts w:hint="eastAsia"/>
        </w:rPr>
        <w:t>传统工业控制系统</w:t>
      </w:r>
      <w:r w:rsidR="002A5AD2" w:rsidRPr="009E36A4">
        <w:rPr>
          <w:rFonts w:hint="eastAsia"/>
        </w:rPr>
        <w:t>各种外设、执行器</w:t>
      </w:r>
      <w:r w:rsidR="00A32920" w:rsidRPr="009E36A4">
        <w:rPr>
          <w:rFonts w:hint="eastAsia"/>
        </w:rPr>
        <w:t>和系统的链接</w:t>
      </w:r>
      <w:r w:rsidRPr="009E36A4">
        <w:rPr>
          <w:rFonts w:hint="eastAsia"/>
        </w:rPr>
        <w:t>采用的是</w:t>
      </w:r>
      <w:r w:rsidR="00A32920" w:rsidRPr="009E36A4">
        <w:rPr>
          <w:rFonts w:hint="eastAsia"/>
        </w:rPr>
        <w:t>独立导线传输的</w:t>
      </w:r>
      <w:r w:rsidR="00A32920" w:rsidRPr="009E36A4">
        <w:rPr>
          <w:rFonts w:hint="eastAsia"/>
        </w:rPr>
        <w:t>DC</w:t>
      </w:r>
      <w:r w:rsidR="00A32920" w:rsidRPr="009E36A4">
        <w:rPr>
          <w:rFonts w:hint="eastAsia"/>
        </w:rPr>
        <w:t>信号</w:t>
      </w:r>
      <w:r w:rsidR="0014107A" w:rsidRPr="009E36A4">
        <w:rPr>
          <w:rFonts w:hint="eastAsia"/>
        </w:rPr>
        <w:t>，这样对现在发展迅猛的工业系统来说效率是远远不够的。</w:t>
      </w:r>
      <w:r w:rsidR="007448CA" w:rsidRPr="009E36A4">
        <w:rPr>
          <w:rFonts w:hint="eastAsia"/>
        </w:rPr>
        <w:t>而</w:t>
      </w:r>
      <w:r w:rsidR="000C0AF9" w:rsidRPr="009E36A4">
        <w:rPr>
          <w:rFonts w:hint="eastAsia"/>
        </w:rPr>
        <w:t>1987</w:t>
      </w:r>
      <w:r w:rsidR="000C0AF9" w:rsidRPr="009E36A4">
        <w:rPr>
          <w:rFonts w:hint="eastAsia"/>
        </w:rPr>
        <w:t>年</w:t>
      </w:r>
      <w:r w:rsidR="007448CA" w:rsidRPr="009E36A4">
        <w:rPr>
          <w:rFonts w:hint="eastAsia"/>
        </w:rPr>
        <w:t>现场总线的出现正是</w:t>
      </w:r>
      <w:r w:rsidR="008D42A9" w:rsidRPr="009E36A4">
        <w:rPr>
          <w:rFonts w:hint="eastAsia"/>
        </w:rPr>
        <w:t>对传统控制系统的一次巨大变革。</w:t>
      </w:r>
      <w:r w:rsidR="00986A34" w:rsidRPr="009E36A4">
        <w:rPr>
          <w:rFonts w:hint="eastAsia"/>
        </w:rPr>
        <w:t>现场总线是一种连接智能</w:t>
      </w:r>
      <w:r w:rsidR="00087A2C" w:rsidRPr="009E36A4">
        <w:rPr>
          <w:rFonts w:hint="eastAsia"/>
        </w:rPr>
        <w:t>受控</w:t>
      </w:r>
      <w:r w:rsidR="00986A34" w:rsidRPr="009E36A4">
        <w:rPr>
          <w:rFonts w:hint="eastAsia"/>
        </w:rPr>
        <w:t>设备和</w:t>
      </w:r>
      <w:r w:rsidR="006000FB" w:rsidRPr="009E36A4">
        <w:rPr>
          <w:rFonts w:hint="eastAsia"/>
        </w:rPr>
        <w:t>工业</w:t>
      </w:r>
      <w:r w:rsidR="00986A34" w:rsidRPr="009E36A4">
        <w:rPr>
          <w:rFonts w:hint="eastAsia"/>
        </w:rPr>
        <w:t>自动化系统的采用全数字化、全双工、多拓扑结构的串行通信网络</w:t>
      </w:r>
      <w:r w:rsidR="00A8304D" w:rsidRPr="009E36A4">
        <w:rPr>
          <w:rFonts w:hint="eastAsia"/>
          <w:vertAlign w:val="superscript"/>
        </w:rPr>
        <w:t>[</w:t>
      </w:r>
      <w:r w:rsidR="00F008D0" w:rsidRPr="009E36A4">
        <w:rPr>
          <w:rFonts w:hint="eastAsia"/>
          <w:vertAlign w:val="superscript"/>
        </w:rPr>
        <w:t>9</w:t>
      </w:r>
      <w:r w:rsidR="00A8304D" w:rsidRPr="009E36A4">
        <w:rPr>
          <w:rFonts w:hint="eastAsia"/>
          <w:vertAlign w:val="superscript"/>
        </w:rPr>
        <w:t>]</w:t>
      </w:r>
      <w:r w:rsidR="00986A34" w:rsidRPr="009E36A4">
        <w:rPr>
          <w:rFonts w:hint="eastAsia"/>
        </w:rPr>
        <w:t>。</w:t>
      </w:r>
      <w:r w:rsidR="00A8304D" w:rsidRPr="009E36A4">
        <w:rPr>
          <w:rFonts w:hint="eastAsia"/>
        </w:rPr>
        <w:t>相比于传统点到点的控制方式，现场总线具有布线简单、施工方便</w:t>
      </w:r>
      <w:r w:rsidR="006F7DB9" w:rsidRPr="009E36A4">
        <w:rPr>
          <w:rFonts w:hint="eastAsia"/>
        </w:rPr>
        <w:t>、投资少</w:t>
      </w:r>
      <w:r w:rsidR="00A8304D" w:rsidRPr="009E36A4">
        <w:rPr>
          <w:rFonts w:hint="eastAsia"/>
        </w:rPr>
        <w:t>等优点</w:t>
      </w:r>
      <w:r w:rsidR="00A5056A" w:rsidRPr="009E36A4">
        <w:rPr>
          <w:rFonts w:hint="eastAsia"/>
        </w:rPr>
        <w:t>。</w:t>
      </w:r>
      <w:r w:rsidR="006E2742" w:rsidRPr="009E36A4">
        <w:rPr>
          <w:rFonts w:hint="eastAsia"/>
        </w:rPr>
        <w:t>现场总线的应用使得传统工业控制系统向工业自动化系统转变，并实现了基本控制、参数补偿、报警、优化及空管一体化的功能</w:t>
      </w:r>
      <w:r w:rsidR="00DC69EB" w:rsidRPr="009E36A4">
        <w:rPr>
          <w:rFonts w:hint="eastAsia"/>
        </w:rPr>
        <w:t>。</w:t>
      </w:r>
    </w:p>
    <w:p w14:paraId="2A5DE33F" w14:textId="77777777" w:rsidR="004C3962" w:rsidRPr="009E36A4" w:rsidRDefault="004C3962" w:rsidP="00BC2523">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现场总线系统的结构特点</w:t>
      </w:r>
    </w:p>
    <w:p w14:paraId="6EE3B8CF" w14:textId="77777777" w:rsidR="004C3962" w:rsidRPr="009E36A4" w:rsidRDefault="00A67F29" w:rsidP="004644BE">
      <w:pPr>
        <w:autoSpaceDE w:val="0"/>
        <w:autoSpaceDN w:val="0"/>
        <w:spacing w:line="360" w:lineRule="exact"/>
        <w:ind w:firstLineChars="200" w:firstLine="420"/>
      </w:pPr>
      <w:r w:rsidRPr="009E36A4">
        <w:rPr>
          <w:rFonts w:hint="eastAsia"/>
        </w:rPr>
        <w:t>传统</w:t>
      </w:r>
      <w:r w:rsidR="00760414" w:rsidRPr="009E36A4">
        <w:rPr>
          <w:rFonts w:hint="eastAsia"/>
        </w:rPr>
        <w:t>工业控制网络的结构特点是设备与控制器之间采用独立导线点对点进行连接，</w:t>
      </w:r>
      <w:r w:rsidR="00FB2249" w:rsidRPr="009E36A4">
        <w:rPr>
          <w:rFonts w:hint="eastAsia"/>
        </w:rPr>
        <w:t>这样的结构势必导致整个控制网络系统变得冗余而复杂。而使用现场总线的工业自动化系统的设备与控制器之间的连接则变得更为简略，设备通过总线的形式接入网络，网络拓扑也由了更新的形式，包括总线型拓扑、环型拓扑、星形拓扑和树状拓扑等。</w:t>
      </w:r>
      <w:r w:rsidR="00687730" w:rsidRPr="009E36A4">
        <w:rPr>
          <w:rFonts w:hint="eastAsia"/>
        </w:rPr>
        <w:t>网络型的网络结构使得现场总线系统的结构变得简单化和网络化。</w:t>
      </w:r>
    </w:p>
    <w:p w14:paraId="3135BDA2" w14:textId="77777777" w:rsidR="004C3962" w:rsidRPr="009E36A4" w:rsidRDefault="004C3962" w:rsidP="00BC2523">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现场总线系统的技术特点</w:t>
      </w:r>
    </w:p>
    <w:p w14:paraId="75B8C0FF" w14:textId="77777777" w:rsidR="001D51DF" w:rsidRPr="009E36A4" w:rsidRDefault="00815716" w:rsidP="00806CDA">
      <w:pPr>
        <w:autoSpaceDE w:val="0"/>
        <w:autoSpaceDN w:val="0"/>
        <w:spacing w:line="360" w:lineRule="exact"/>
        <w:ind w:firstLine="420"/>
        <w:textAlignment w:val="auto"/>
        <w:rPr>
          <w:vertAlign w:val="superscript"/>
        </w:rPr>
      </w:pPr>
      <w:r w:rsidRPr="009E36A4">
        <w:rPr>
          <w:rFonts w:hint="eastAsia"/>
        </w:rPr>
        <w:t>现场总线最显著的特点是其开放性，</w:t>
      </w:r>
      <w:r w:rsidR="00D95A36" w:rsidRPr="009E36A4">
        <w:rPr>
          <w:rFonts w:hint="eastAsia"/>
        </w:rPr>
        <w:t>开放性是指厂家可以自主开发自己的产品，只要其标准是参考相关现场技术标准即可。这样一来，</w:t>
      </w:r>
      <w:r w:rsidR="0057229F" w:rsidRPr="009E36A4">
        <w:rPr>
          <w:rFonts w:hint="eastAsia"/>
        </w:rPr>
        <w:t>厂家们可以根据自己的要求和特性，</w:t>
      </w:r>
      <w:r w:rsidR="00C464AE" w:rsidRPr="009E36A4">
        <w:rPr>
          <w:rFonts w:hint="eastAsia"/>
        </w:rPr>
        <w:t>生产和完成不同组态和集成，面向社会和工业生产所需的工业自动化系统。</w:t>
      </w:r>
      <w:r w:rsidR="00B000DF" w:rsidRPr="009E36A4">
        <w:rPr>
          <w:rFonts w:hint="eastAsia"/>
        </w:rPr>
        <w:t>现在，现场总线以其先进性、实用性和开放性的特点，已经成为了当前工业自动化发展的主流</w:t>
      </w:r>
      <w:r w:rsidR="007F30E3" w:rsidRPr="009E36A4">
        <w:rPr>
          <w:rFonts w:hint="eastAsia"/>
          <w:vertAlign w:val="superscript"/>
        </w:rPr>
        <w:t>[10</w:t>
      </w:r>
      <w:r w:rsidR="007F30E3" w:rsidRPr="009E36A4">
        <w:rPr>
          <w:vertAlign w:val="superscript"/>
        </w:rPr>
        <w:t>]</w:t>
      </w:r>
      <w:r w:rsidR="00B000DF" w:rsidRPr="009E36A4">
        <w:rPr>
          <w:rFonts w:hint="eastAsia"/>
        </w:rPr>
        <w:t>。</w:t>
      </w:r>
    </w:p>
    <w:p w14:paraId="4BD0EBF9" w14:textId="77777777" w:rsidR="004C3962" w:rsidRPr="00BC2523" w:rsidRDefault="004C3962" w:rsidP="00BC2523">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现场总线系统的优势</w:t>
      </w:r>
    </w:p>
    <w:p w14:paraId="28F99AAE" w14:textId="77777777" w:rsidR="004C3962" w:rsidRPr="009E36A4" w:rsidRDefault="008F7F6C" w:rsidP="00F53FBA">
      <w:pPr>
        <w:autoSpaceDE w:val="0"/>
        <w:autoSpaceDN w:val="0"/>
        <w:spacing w:line="360" w:lineRule="exact"/>
        <w:ind w:firstLineChars="200" w:firstLine="420"/>
        <w:rPr>
          <w:vertAlign w:val="superscript"/>
        </w:rPr>
      </w:pPr>
      <w:r w:rsidRPr="009E36A4">
        <w:rPr>
          <w:rFonts w:hint="eastAsia"/>
        </w:rPr>
        <w:t>由于现场总线实现了工业自动化系统设备的分布性要求，形成了分布式系统，因此可以把整个系统的风险分散化，当系统发现故障时可以针对性地解决。</w:t>
      </w:r>
      <w:r w:rsidR="004A540D" w:rsidRPr="009E36A4">
        <w:rPr>
          <w:rFonts w:hint="eastAsia"/>
        </w:rPr>
        <w:t>同时现场总线下的各个设备可以实时向总线上反馈当前工作状态和信息，使得系统信息流通增强</w:t>
      </w:r>
      <w:r w:rsidR="00AF2A45" w:rsidRPr="009E36A4">
        <w:rPr>
          <w:rFonts w:hint="eastAsia"/>
          <w:vertAlign w:val="superscript"/>
        </w:rPr>
        <w:t>[1</w:t>
      </w:r>
      <w:r w:rsidR="005076A3" w:rsidRPr="009E36A4">
        <w:rPr>
          <w:vertAlign w:val="superscript"/>
        </w:rPr>
        <w:t>1</w:t>
      </w:r>
      <w:r w:rsidR="00AF2A45" w:rsidRPr="009E36A4">
        <w:rPr>
          <w:vertAlign w:val="superscript"/>
        </w:rPr>
        <w:t>]</w:t>
      </w:r>
      <w:r w:rsidR="004A540D" w:rsidRPr="009E36A4">
        <w:rPr>
          <w:rFonts w:hint="eastAsia"/>
        </w:rPr>
        <w:t>。</w:t>
      </w:r>
    </w:p>
    <w:p w14:paraId="0AAFDC48" w14:textId="72C5A730" w:rsidR="004C3962" w:rsidRPr="009E36A4" w:rsidRDefault="004C3962" w:rsidP="00F53FBA">
      <w:pPr>
        <w:autoSpaceDE w:val="0"/>
        <w:autoSpaceDN w:val="0"/>
        <w:spacing w:line="360" w:lineRule="exact"/>
        <w:ind w:firstLineChars="200" w:firstLine="420"/>
      </w:pPr>
      <w:r w:rsidRPr="009E36A4">
        <w:rPr>
          <w:rFonts w:hint="eastAsia"/>
        </w:rPr>
        <w:t>世界上存在着大约四十余种现场总线，如国际标准组织</w:t>
      </w:r>
      <w:r w:rsidRPr="009E36A4">
        <w:t>-</w:t>
      </w:r>
      <w:hyperlink r:id="rId35" w:tgtFrame="_blank" w:history="1">
        <w:r w:rsidRPr="003E2F82">
          <w:rPr>
            <w:rFonts w:hint="eastAsia"/>
          </w:rPr>
          <w:t>基金会现场总线</w:t>
        </w:r>
      </w:hyperlink>
      <w:r w:rsidRPr="009E36A4">
        <w:t>FF</w:t>
      </w:r>
      <w:r w:rsidRPr="009E36A4">
        <w:rPr>
          <w:rFonts w:hint="eastAsia"/>
        </w:rPr>
        <w:t>：</w:t>
      </w:r>
      <w:r w:rsidRPr="009E36A4">
        <w:t>FieldBusFoundation</w:t>
      </w:r>
      <w:r w:rsidRPr="009E36A4">
        <w:rPr>
          <w:rFonts w:hint="eastAsia"/>
        </w:rPr>
        <w:t>、</w:t>
      </w:r>
      <w:r w:rsidRPr="009E36A4">
        <w:t>WorldFIP</w:t>
      </w:r>
      <w:r w:rsidRPr="009E36A4">
        <w:rPr>
          <w:rFonts w:hint="eastAsia"/>
        </w:rPr>
        <w:t>、</w:t>
      </w:r>
      <w:r w:rsidRPr="009E36A4">
        <w:t>BitBus</w:t>
      </w:r>
      <w:r w:rsidRPr="009E36A4">
        <w:rPr>
          <w:rFonts w:hint="eastAsia"/>
        </w:rPr>
        <w:t>，</w:t>
      </w:r>
      <w:hyperlink r:id="rId36" w:tgtFrame="_blank" w:history="1">
        <w:r w:rsidRPr="003E2F82">
          <w:rPr>
            <w:rFonts w:hint="eastAsia"/>
          </w:rPr>
          <w:t>美国</w:t>
        </w:r>
      </w:hyperlink>
      <w:r w:rsidRPr="009E36A4">
        <w:rPr>
          <w:rFonts w:hint="eastAsia"/>
        </w:rPr>
        <w:t>的</w:t>
      </w:r>
      <w:r w:rsidRPr="009E36A4">
        <w:t>DeviceNet</w:t>
      </w:r>
      <w:r w:rsidRPr="009E36A4">
        <w:rPr>
          <w:rFonts w:hint="eastAsia"/>
        </w:rPr>
        <w:t>与</w:t>
      </w:r>
      <w:r w:rsidRPr="009E36A4">
        <w:t>ControlNet</w:t>
      </w:r>
      <w:r w:rsidRPr="009E36A4">
        <w:rPr>
          <w:rFonts w:hint="eastAsia"/>
        </w:rPr>
        <w:t>，</w:t>
      </w:r>
      <w:hyperlink r:id="rId37" w:tgtFrame="_blank" w:history="1">
        <w:r w:rsidRPr="003E2F82">
          <w:rPr>
            <w:rFonts w:hint="eastAsia"/>
          </w:rPr>
          <w:t>法国</w:t>
        </w:r>
      </w:hyperlink>
      <w:r w:rsidRPr="009E36A4">
        <w:rPr>
          <w:rFonts w:hint="eastAsia"/>
        </w:rPr>
        <w:t>的</w:t>
      </w:r>
      <w:r w:rsidRPr="009E36A4">
        <w:t>FIP</w:t>
      </w:r>
      <w:r w:rsidRPr="009E36A4">
        <w:rPr>
          <w:rFonts w:hint="eastAsia"/>
        </w:rPr>
        <w:t>，</w:t>
      </w:r>
      <w:hyperlink r:id="rId38" w:tgtFrame="_blank" w:history="1">
        <w:r w:rsidRPr="003E2F82">
          <w:rPr>
            <w:rFonts w:hint="eastAsia"/>
          </w:rPr>
          <w:t>英国</w:t>
        </w:r>
      </w:hyperlink>
      <w:r w:rsidRPr="009E36A4">
        <w:rPr>
          <w:rFonts w:hint="eastAsia"/>
        </w:rPr>
        <w:t>的</w:t>
      </w:r>
      <w:r w:rsidRPr="009E36A4">
        <w:t>ERA</w:t>
      </w:r>
      <w:r w:rsidRPr="009E36A4">
        <w:rPr>
          <w:rFonts w:hint="eastAsia"/>
        </w:rPr>
        <w:t>，</w:t>
      </w:r>
      <w:hyperlink r:id="rId39" w:tgtFrame="_blank" w:history="1">
        <w:r w:rsidRPr="003E2F82">
          <w:rPr>
            <w:rFonts w:hint="eastAsia"/>
          </w:rPr>
          <w:t>德国</w:t>
        </w:r>
      </w:hyperlink>
      <w:r w:rsidRPr="009E36A4">
        <w:rPr>
          <w:rFonts w:hint="eastAsia"/>
        </w:rPr>
        <w:t>西门子公司</w:t>
      </w:r>
      <w:r w:rsidRPr="009E36A4">
        <w:t>Siemens</w:t>
      </w:r>
      <w:r w:rsidRPr="009E36A4">
        <w:rPr>
          <w:rFonts w:hint="eastAsia"/>
        </w:rPr>
        <w:t>的</w:t>
      </w:r>
      <w:r w:rsidRPr="009E36A4">
        <w:t>ProfiBus</w:t>
      </w:r>
      <w:r w:rsidRPr="009E36A4">
        <w:rPr>
          <w:rFonts w:hint="eastAsia"/>
        </w:rPr>
        <w:t>，</w:t>
      </w:r>
      <w:hyperlink r:id="rId40" w:tgtFrame="_blank" w:history="1">
        <w:r w:rsidRPr="003E2F82">
          <w:rPr>
            <w:rFonts w:hint="eastAsia"/>
          </w:rPr>
          <w:t>挪威</w:t>
        </w:r>
      </w:hyperlink>
      <w:r w:rsidRPr="009E36A4">
        <w:rPr>
          <w:rFonts w:hint="eastAsia"/>
        </w:rPr>
        <w:t>的</w:t>
      </w:r>
      <w:r w:rsidRPr="009E36A4">
        <w:t>FINT</w:t>
      </w:r>
      <w:r w:rsidRPr="009E36A4">
        <w:rPr>
          <w:rFonts w:hint="eastAsia"/>
        </w:rPr>
        <w:t>，</w:t>
      </w:r>
      <w:r w:rsidRPr="009E36A4">
        <w:t>Echelon</w:t>
      </w:r>
      <w:r w:rsidRPr="009E36A4">
        <w:rPr>
          <w:rFonts w:hint="eastAsia"/>
        </w:rPr>
        <w:t>公司的</w:t>
      </w:r>
      <w:r w:rsidRPr="009E36A4">
        <w:t>LONWorks</w:t>
      </w:r>
      <w:r w:rsidRPr="009E36A4">
        <w:rPr>
          <w:rFonts w:hint="eastAsia"/>
        </w:rPr>
        <w:t>，</w:t>
      </w:r>
      <w:r w:rsidRPr="009E36A4">
        <w:t>PhenixContact</w:t>
      </w:r>
      <w:r w:rsidRPr="009E36A4">
        <w:rPr>
          <w:rFonts w:hint="eastAsia"/>
        </w:rPr>
        <w:t>公司的</w:t>
      </w:r>
      <w:r w:rsidRPr="009E36A4">
        <w:t>InterBus</w:t>
      </w:r>
      <w:r w:rsidRPr="009E36A4">
        <w:rPr>
          <w:rFonts w:hint="eastAsia"/>
        </w:rPr>
        <w:t>，</w:t>
      </w:r>
      <w:r w:rsidRPr="009E36A4">
        <w:t>RoberBosch</w:t>
      </w:r>
      <w:r w:rsidRPr="009E36A4">
        <w:rPr>
          <w:rFonts w:hint="eastAsia"/>
        </w:rPr>
        <w:t>公司的</w:t>
      </w:r>
      <w:r w:rsidRPr="009E36A4">
        <w:t>CA</w:t>
      </w:r>
      <w:ins w:id="749" w:author="Quan Wen" w:date="2017-06-10T22:41:00Z">
        <w:r w:rsidR="003F6780">
          <w:t>N</w:t>
        </w:r>
      </w:ins>
      <w:del w:id="750" w:author="Quan Wen" w:date="2017-06-10T22:41:00Z">
        <w:r w:rsidRPr="009E36A4" w:rsidDel="003F6780">
          <w:delText>N</w:delText>
        </w:r>
      </w:del>
      <w:r w:rsidRPr="009E36A4">
        <w:rPr>
          <w:rFonts w:hint="eastAsia"/>
        </w:rPr>
        <w:t>，</w:t>
      </w:r>
      <w:r w:rsidRPr="009E36A4">
        <w:t>Rosemount</w:t>
      </w:r>
      <w:r w:rsidRPr="009E36A4">
        <w:rPr>
          <w:rFonts w:hint="eastAsia"/>
        </w:rPr>
        <w:t>公司的</w:t>
      </w:r>
      <w:r w:rsidRPr="009E36A4">
        <w:t>HART</w:t>
      </w:r>
      <w:r w:rsidRPr="009E36A4">
        <w:rPr>
          <w:rFonts w:hint="eastAsia"/>
        </w:rPr>
        <w:t>，</w:t>
      </w:r>
      <w:r w:rsidRPr="009E36A4">
        <w:t>CarloGavazzi</w:t>
      </w:r>
      <w:r w:rsidRPr="009E36A4">
        <w:rPr>
          <w:rFonts w:hint="eastAsia"/>
        </w:rPr>
        <w:t>公司的</w:t>
      </w:r>
      <w:r w:rsidRPr="009E36A4">
        <w:t>Dupline</w:t>
      </w:r>
      <w:r w:rsidRPr="009E36A4">
        <w:rPr>
          <w:rFonts w:hint="eastAsia"/>
        </w:rPr>
        <w:t>，</w:t>
      </w:r>
      <w:hyperlink r:id="rId41" w:tgtFrame="_blank" w:history="1">
        <w:r w:rsidRPr="003E2F82">
          <w:rPr>
            <w:rFonts w:hint="eastAsia"/>
          </w:rPr>
          <w:t>丹麦</w:t>
        </w:r>
      </w:hyperlink>
      <w:r w:rsidRPr="009E36A4">
        <w:t>ProcessData</w:t>
      </w:r>
      <w:r w:rsidRPr="009E36A4">
        <w:rPr>
          <w:rFonts w:hint="eastAsia"/>
        </w:rPr>
        <w:t>公司的</w:t>
      </w:r>
      <w:r w:rsidRPr="009E36A4">
        <w:t>P-net</w:t>
      </w:r>
      <w:r w:rsidRPr="009E36A4">
        <w:rPr>
          <w:rFonts w:hint="eastAsia"/>
        </w:rPr>
        <w:t>，</w:t>
      </w:r>
      <w:r w:rsidRPr="009E36A4">
        <w:t>PeterHans</w:t>
      </w:r>
      <w:r w:rsidRPr="009E36A4">
        <w:rPr>
          <w:rFonts w:hint="eastAsia"/>
        </w:rPr>
        <w:t>公司的</w:t>
      </w:r>
      <w:r w:rsidRPr="009E36A4">
        <w:t>F-Mux</w:t>
      </w:r>
      <w:r w:rsidRPr="009E36A4">
        <w:rPr>
          <w:rFonts w:hint="eastAsia"/>
        </w:rPr>
        <w:t>，以及</w:t>
      </w:r>
      <w:r w:rsidRPr="009E36A4">
        <w:t>ASI</w:t>
      </w:r>
      <w:r w:rsidRPr="009E36A4">
        <w:rPr>
          <w:rFonts w:hint="eastAsia"/>
        </w:rPr>
        <w:t>（</w:t>
      </w:r>
      <w:r w:rsidRPr="009E36A4">
        <w:t>ActraturSensorInterface</w:t>
      </w:r>
      <w:r w:rsidRPr="009E36A4">
        <w:rPr>
          <w:rFonts w:hint="eastAsia"/>
        </w:rPr>
        <w:t>），</w:t>
      </w:r>
      <w:r w:rsidRPr="009E36A4">
        <w:t>MODBus</w:t>
      </w:r>
      <w:r w:rsidRPr="009E36A4">
        <w:rPr>
          <w:rFonts w:hint="eastAsia"/>
        </w:rPr>
        <w:t>，</w:t>
      </w:r>
      <w:r w:rsidRPr="009E36A4">
        <w:t>SDS</w:t>
      </w:r>
      <w:r w:rsidRPr="009E36A4">
        <w:rPr>
          <w:rFonts w:hint="eastAsia"/>
        </w:rPr>
        <w:t>，</w:t>
      </w:r>
      <w:r w:rsidRPr="009E36A4">
        <w:t>Arcnet</w:t>
      </w:r>
      <w:r w:rsidRPr="009E36A4">
        <w:rPr>
          <w:rFonts w:hint="eastAsia"/>
        </w:rPr>
        <w:t>等等。这些现场总线大都用于</w:t>
      </w:r>
      <w:hyperlink r:id="rId42" w:tgtFrame="_blank" w:history="1">
        <w:r w:rsidRPr="003E2F82">
          <w:rPr>
            <w:rFonts w:hint="eastAsia"/>
          </w:rPr>
          <w:t>过程自动化</w:t>
        </w:r>
      </w:hyperlink>
      <w:r w:rsidRPr="009E36A4">
        <w:rPr>
          <w:rFonts w:hint="eastAsia"/>
        </w:rPr>
        <w:t>、医药领域、加工制造、</w:t>
      </w:r>
      <w:hyperlink r:id="rId43" w:tgtFrame="_blank" w:history="1">
        <w:r w:rsidRPr="003E2F82">
          <w:rPr>
            <w:rFonts w:hint="eastAsia"/>
          </w:rPr>
          <w:t>交通运输</w:t>
        </w:r>
      </w:hyperlink>
      <w:r w:rsidRPr="009E36A4">
        <w:rPr>
          <w:rFonts w:hint="eastAsia"/>
        </w:rPr>
        <w:t>、国防、航天、农业和楼宇等领域，大概不到十种的总线占有</w:t>
      </w:r>
      <w:r w:rsidRPr="009E36A4">
        <w:t>80%</w:t>
      </w:r>
      <w:r w:rsidRPr="009E36A4">
        <w:rPr>
          <w:rFonts w:hint="eastAsia"/>
        </w:rPr>
        <w:t>左右的市场。由于竞争激烈，而且还没有哪一种或几种总线能一统市场，很多重要企业都力图开发接口技术，使自己的总线能和其他总线相连，在国际标准中也出现了协调</w:t>
      </w:r>
      <w:r w:rsidRPr="009E36A4">
        <w:rPr>
          <w:rFonts w:hint="eastAsia"/>
        </w:rPr>
        <w:lastRenderedPageBreak/>
        <w:t>共存的局面</w:t>
      </w:r>
      <w:r w:rsidR="003C2610" w:rsidRPr="009E36A4">
        <w:rPr>
          <w:rFonts w:hint="eastAsia"/>
          <w:vertAlign w:val="superscript"/>
        </w:rPr>
        <w:t>[12]</w:t>
      </w:r>
      <w:r w:rsidRPr="009E36A4">
        <w:rPr>
          <w:rFonts w:hint="eastAsia"/>
        </w:rPr>
        <w:t>。</w:t>
      </w:r>
    </w:p>
    <w:p w14:paraId="17A26C2F" w14:textId="77777777" w:rsidR="00D06896" w:rsidRPr="009E36A4" w:rsidRDefault="004C3962"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751" w:name="_Toc484917521"/>
      <w:r w:rsidRPr="009E36A4">
        <w:rPr>
          <w:rFonts w:ascii="Times New Roman" w:hAnsi="Times New Roman"/>
          <w:b w:val="0"/>
          <w:sz w:val="21"/>
          <w:szCs w:val="21"/>
        </w:rPr>
        <w:t>3.1.2</w:t>
      </w:r>
      <w:r w:rsidRPr="009E36A4">
        <w:rPr>
          <w:rFonts w:ascii="Times New Roman" w:hAnsi="Times New Roman" w:cs="Arial"/>
          <w:b w:val="0"/>
          <w:sz w:val="21"/>
          <w:szCs w:val="21"/>
        </w:rPr>
        <w:t xml:space="preserve"> </w:t>
      </w:r>
      <w:bookmarkEnd w:id="748"/>
      <w:r w:rsidR="00262F68" w:rsidRPr="009E36A4">
        <w:rPr>
          <w:rFonts w:ascii="Times New Roman" w:hAnsi="Times New Roman" w:cs="Arial" w:hint="eastAsia"/>
          <w:b w:val="0"/>
          <w:sz w:val="21"/>
          <w:szCs w:val="21"/>
          <w:lang w:eastAsia="zh-CN"/>
        </w:rPr>
        <w:t>几种现场总线的比较</w:t>
      </w:r>
      <w:bookmarkEnd w:id="751"/>
    </w:p>
    <w:p w14:paraId="4D1CF920" w14:textId="77777777" w:rsidR="00D06896" w:rsidRPr="009E36A4" w:rsidRDefault="00BA1353" w:rsidP="007F78D4">
      <w:pPr>
        <w:spacing w:line="360" w:lineRule="exact"/>
        <w:ind w:firstLine="412"/>
      </w:pPr>
      <w:r w:rsidRPr="009E36A4">
        <w:rPr>
          <w:rFonts w:hint="eastAsia"/>
        </w:rPr>
        <w:t>自上个世纪</w:t>
      </w:r>
      <w:r w:rsidRPr="009E36A4">
        <w:rPr>
          <w:rFonts w:hint="eastAsia"/>
        </w:rPr>
        <w:t>80</w:t>
      </w:r>
      <w:r w:rsidRPr="009E36A4">
        <w:rPr>
          <w:rFonts w:hint="eastAsia"/>
        </w:rPr>
        <w:t>年代开始，现场总线</w:t>
      </w:r>
      <w:r w:rsidR="007F78D4" w:rsidRPr="009E36A4">
        <w:rPr>
          <w:rFonts w:hint="eastAsia"/>
        </w:rPr>
        <w:t>开始在工业控制的领域被广泛使用并逐渐体现出使用现场总线的工业自动化系统相比与传统控制系统的优势。现场总线种类比较多，他们都有其各自的特点和擅长的领域，针对不同的工业控制场所，应该选择不同的现场总线，以发挥其最优性能</w:t>
      </w:r>
      <w:r w:rsidR="00D06896" w:rsidRPr="009E36A4">
        <w:t>。</w:t>
      </w:r>
    </w:p>
    <w:p w14:paraId="6B8E2759" w14:textId="77777777" w:rsidR="00AC3D7D" w:rsidRPr="009E36A4" w:rsidRDefault="00A90E66" w:rsidP="00BC2523">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基金会现场总线</w:t>
      </w:r>
      <w:r w:rsidR="005F6AA9" w:rsidRPr="009E36A4">
        <w:rPr>
          <w:rFonts w:ascii="Times New Roman" w:hAnsi="Times New Roman" w:hint="eastAsia"/>
        </w:rPr>
        <w:t>（</w:t>
      </w:r>
      <w:r w:rsidR="005F6AA9" w:rsidRPr="009E36A4">
        <w:rPr>
          <w:rFonts w:ascii="Times New Roman" w:hAnsi="Times New Roman" w:hint="eastAsia"/>
        </w:rPr>
        <w:t>FF</w:t>
      </w:r>
      <w:r w:rsidR="005F6AA9" w:rsidRPr="009E36A4">
        <w:rPr>
          <w:rFonts w:ascii="Times New Roman" w:hAnsi="Times New Roman" w:hint="eastAsia"/>
        </w:rPr>
        <w:t>）</w:t>
      </w:r>
    </w:p>
    <w:p w14:paraId="478882A8" w14:textId="77777777" w:rsidR="00A90E66" w:rsidRPr="00D64232" w:rsidRDefault="005F6AA9" w:rsidP="00D64232">
      <w:pPr>
        <w:spacing w:line="360" w:lineRule="exact"/>
        <w:ind w:firstLine="412"/>
        <w:rPr>
          <w:rPrChange w:id="752" w:author="Quan Wen" w:date="2017-06-10T22:51:00Z">
            <w:rPr>
              <w:vertAlign w:val="superscript"/>
            </w:rPr>
          </w:rPrChange>
        </w:rPr>
      </w:pPr>
      <w:r w:rsidRPr="009E36A4">
        <w:rPr>
          <w:rFonts w:hint="eastAsia"/>
        </w:rPr>
        <w:t>基金会现场总线（</w:t>
      </w:r>
      <w:r w:rsidRPr="009E36A4">
        <w:rPr>
          <w:rFonts w:hint="eastAsia"/>
        </w:rPr>
        <w:t>Foundation</w:t>
      </w:r>
      <w:r w:rsidRPr="009E36A4">
        <w:t xml:space="preserve"> </w:t>
      </w:r>
      <w:r w:rsidRPr="009E36A4">
        <w:rPr>
          <w:rFonts w:hint="eastAsia"/>
        </w:rPr>
        <w:t>Fieldbus</w:t>
      </w:r>
      <w:r w:rsidRPr="009E36A4">
        <w:rPr>
          <w:rFonts w:hint="eastAsia"/>
        </w:rPr>
        <w:t>，</w:t>
      </w:r>
      <w:r w:rsidRPr="009E36A4">
        <w:rPr>
          <w:rFonts w:hint="eastAsia"/>
        </w:rPr>
        <w:t>FF</w:t>
      </w:r>
      <w:r w:rsidRPr="009E36A4">
        <w:rPr>
          <w:rFonts w:hint="eastAsia"/>
        </w:rPr>
        <w:t>），在</w:t>
      </w:r>
      <w:r w:rsidRPr="009E36A4">
        <w:rPr>
          <w:rFonts w:hint="eastAsia"/>
        </w:rPr>
        <w:t>1994</w:t>
      </w:r>
      <w:r w:rsidRPr="009E36A4">
        <w:rPr>
          <w:rFonts w:hint="eastAsia"/>
        </w:rPr>
        <w:t>年</w:t>
      </w:r>
      <w:r w:rsidRPr="009E36A4">
        <w:rPr>
          <w:rFonts w:hint="eastAsia"/>
        </w:rPr>
        <w:t>9</w:t>
      </w:r>
      <w:r w:rsidRPr="009E36A4">
        <w:rPr>
          <w:rFonts w:hint="eastAsia"/>
        </w:rPr>
        <w:t>月由美国</w:t>
      </w:r>
      <w:r w:rsidRPr="009E36A4">
        <w:rPr>
          <w:rFonts w:hint="eastAsia"/>
        </w:rPr>
        <w:t>FiSher</w:t>
      </w:r>
      <w:r w:rsidRPr="009E36A4">
        <w:t>-</w:t>
      </w:r>
      <w:r w:rsidRPr="009E36A4">
        <w:rPr>
          <w:rFonts w:hint="eastAsia"/>
        </w:rPr>
        <w:t>Rousemount</w:t>
      </w:r>
      <w:r w:rsidRPr="009E36A4">
        <w:rPr>
          <w:rFonts w:hint="eastAsia"/>
        </w:rPr>
        <w:t>公司、</w:t>
      </w:r>
      <w:r w:rsidRPr="009E36A4">
        <w:rPr>
          <w:rFonts w:hint="eastAsia"/>
        </w:rPr>
        <w:t>ABB</w:t>
      </w:r>
      <w:r w:rsidRPr="009E36A4">
        <w:rPr>
          <w:rFonts w:hint="eastAsia"/>
        </w:rPr>
        <w:t>、西门子等</w:t>
      </w:r>
      <w:r w:rsidRPr="009E36A4">
        <w:rPr>
          <w:rFonts w:hint="eastAsia"/>
        </w:rPr>
        <w:t>80</w:t>
      </w:r>
      <w:r w:rsidRPr="009E36A4">
        <w:rPr>
          <w:rFonts w:hint="eastAsia"/>
        </w:rPr>
        <w:t>家公司联合制定的</w:t>
      </w:r>
      <w:r w:rsidRPr="009E36A4">
        <w:rPr>
          <w:rFonts w:hint="eastAsia"/>
        </w:rPr>
        <w:t>ISP</w:t>
      </w:r>
      <w:r w:rsidRPr="009E36A4">
        <w:rPr>
          <w:rFonts w:hint="eastAsia"/>
        </w:rPr>
        <w:t>协议和</w:t>
      </w:r>
      <w:r w:rsidRPr="009E36A4">
        <w:rPr>
          <w:rFonts w:hint="eastAsia"/>
        </w:rPr>
        <w:t>Honeywell</w:t>
      </w:r>
      <w:r w:rsidRPr="009E36A4">
        <w:rPr>
          <w:rFonts w:hint="eastAsia"/>
        </w:rPr>
        <w:t>公司</w:t>
      </w:r>
      <w:r w:rsidR="00071D05" w:rsidRPr="009E36A4">
        <w:rPr>
          <w:rFonts w:hint="eastAsia"/>
        </w:rPr>
        <w:t>联合欧洲的</w:t>
      </w:r>
      <w:r w:rsidR="00071D05" w:rsidRPr="009E36A4">
        <w:rPr>
          <w:rFonts w:hint="eastAsia"/>
        </w:rPr>
        <w:t>150</w:t>
      </w:r>
      <w:r w:rsidR="00071D05" w:rsidRPr="009E36A4">
        <w:rPr>
          <w:rFonts w:hint="eastAsia"/>
        </w:rPr>
        <w:t>家公司联合制定的</w:t>
      </w:r>
      <w:r w:rsidR="00071D05" w:rsidRPr="009E36A4">
        <w:rPr>
          <w:rFonts w:hint="eastAsia"/>
        </w:rPr>
        <w:t>World</w:t>
      </w:r>
      <w:r w:rsidR="00071D05" w:rsidRPr="009E36A4">
        <w:t xml:space="preserve"> </w:t>
      </w:r>
      <w:r w:rsidR="00071D05" w:rsidRPr="009E36A4">
        <w:rPr>
          <w:rFonts w:hint="eastAsia"/>
        </w:rPr>
        <w:t>FIP</w:t>
      </w:r>
      <w:r w:rsidR="00071D05" w:rsidRPr="009E36A4">
        <w:rPr>
          <w:rFonts w:hint="eastAsia"/>
        </w:rPr>
        <w:t>协议，</w:t>
      </w:r>
      <w:r w:rsidR="0002234F" w:rsidRPr="009E36A4">
        <w:rPr>
          <w:rFonts w:hint="eastAsia"/>
        </w:rPr>
        <w:t>两大集团合并成立了现场总线基金会</w:t>
      </w:r>
      <w:r w:rsidR="003B7DD4" w:rsidRPr="009E36A4">
        <w:rPr>
          <w:rFonts w:hint="eastAsia"/>
        </w:rPr>
        <w:t>，</w:t>
      </w:r>
      <w:r w:rsidR="007025A0" w:rsidRPr="009E36A4">
        <w:rPr>
          <w:rFonts w:hint="eastAsia"/>
        </w:rPr>
        <w:t>共同开发出国际上统一的现场总线协议——基金会现场总线</w:t>
      </w:r>
      <w:r w:rsidR="00ED706C" w:rsidRPr="00D64232">
        <w:rPr>
          <w:rFonts w:hint="eastAsia"/>
          <w:rPrChange w:id="753" w:author="Quan Wen" w:date="2017-06-10T22:51:00Z">
            <w:rPr>
              <w:rFonts w:hint="eastAsia"/>
              <w:vertAlign w:val="superscript"/>
            </w:rPr>
          </w:rPrChange>
        </w:rPr>
        <w:t>[12]</w:t>
      </w:r>
      <w:r w:rsidR="00C93530" w:rsidRPr="009E36A4">
        <w:rPr>
          <w:rFonts w:hint="eastAsia"/>
        </w:rPr>
        <w:t>。</w:t>
      </w:r>
    </w:p>
    <w:p w14:paraId="5B0954A6" w14:textId="77777777" w:rsidR="00E43D6D" w:rsidRPr="009E36A4" w:rsidRDefault="00E43D6D" w:rsidP="00D64232">
      <w:pPr>
        <w:spacing w:line="360" w:lineRule="exact"/>
        <w:ind w:firstLine="412"/>
      </w:pPr>
      <w:r w:rsidRPr="009E36A4">
        <w:rPr>
          <w:rFonts w:hint="eastAsia"/>
        </w:rPr>
        <w:t>基金会现场总线以</w:t>
      </w:r>
      <w:r w:rsidRPr="009E36A4">
        <w:rPr>
          <w:rFonts w:hint="eastAsia"/>
        </w:rPr>
        <w:t>ISO</w:t>
      </w:r>
      <w:r w:rsidR="006F4AA5" w:rsidRPr="009E36A4">
        <w:rPr>
          <w:rFonts w:hint="eastAsia"/>
        </w:rPr>
        <w:t>/OSI</w:t>
      </w:r>
      <w:r w:rsidR="006F4AA5" w:rsidRPr="009E36A4">
        <w:rPr>
          <w:rFonts w:hint="eastAsia"/>
        </w:rPr>
        <w:t>模型为基准，</w:t>
      </w:r>
      <w:r w:rsidR="001479A2" w:rsidRPr="009E36A4">
        <w:rPr>
          <w:rFonts w:hint="eastAsia"/>
        </w:rPr>
        <w:t>在此基准上</w:t>
      </w:r>
      <w:r w:rsidR="006F4AA5" w:rsidRPr="009E36A4">
        <w:rPr>
          <w:rFonts w:hint="eastAsia"/>
        </w:rPr>
        <w:t>增加了用户层。</w:t>
      </w:r>
      <w:r w:rsidR="00E4698E" w:rsidRPr="009E36A4">
        <w:rPr>
          <w:rFonts w:hint="eastAsia"/>
        </w:rPr>
        <w:t>基金会现场总线编码方式采用曼彻斯特编码方式，传输速率分为</w:t>
      </w:r>
      <w:r w:rsidR="00E4698E" w:rsidRPr="009E36A4">
        <w:rPr>
          <w:rFonts w:hint="eastAsia"/>
        </w:rPr>
        <w:t>31.25kbps</w:t>
      </w:r>
      <w:r w:rsidR="00E4698E" w:rsidRPr="009E36A4">
        <w:rPr>
          <w:rFonts w:hint="eastAsia"/>
        </w:rPr>
        <w:t>的低速率网络和</w:t>
      </w:r>
      <w:r w:rsidR="00E4698E" w:rsidRPr="009E36A4">
        <w:rPr>
          <w:rFonts w:hint="eastAsia"/>
        </w:rPr>
        <w:t>1Mbps/2.5Mbps</w:t>
      </w:r>
      <w:r w:rsidR="00E4698E" w:rsidRPr="009E36A4">
        <w:rPr>
          <w:rFonts w:hint="eastAsia"/>
        </w:rPr>
        <w:t>的高速率网络两种，低速率网络可以利用信号线供电，高速率网络提高了传输波特率，但不能利用信号线供电。</w:t>
      </w:r>
      <w:r w:rsidR="00A67F0E" w:rsidRPr="009E36A4">
        <w:rPr>
          <w:rFonts w:hint="eastAsia"/>
        </w:rPr>
        <w:t>传输距离低速波特率时能传输</w:t>
      </w:r>
      <w:r w:rsidR="00A67F0E" w:rsidRPr="009E36A4">
        <w:rPr>
          <w:rFonts w:hint="eastAsia"/>
        </w:rPr>
        <w:t>1900m</w:t>
      </w:r>
      <w:r w:rsidR="00A67F0E" w:rsidRPr="009E36A4">
        <w:rPr>
          <w:rFonts w:hint="eastAsia"/>
        </w:rPr>
        <w:t>，高速波特率时最大传输距离为</w:t>
      </w:r>
      <w:r w:rsidR="00A67F0E" w:rsidRPr="009E36A4">
        <w:rPr>
          <w:rFonts w:hint="eastAsia"/>
        </w:rPr>
        <w:t>750m</w:t>
      </w:r>
      <w:r w:rsidR="00A67F0E" w:rsidRPr="009E36A4">
        <w:rPr>
          <w:rFonts w:hint="eastAsia"/>
        </w:rPr>
        <w:t>。</w:t>
      </w:r>
    </w:p>
    <w:p w14:paraId="10015A8B" w14:textId="77777777" w:rsidR="00667822" w:rsidRPr="009E36A4" w:rsidRDefault="0000097B" w:rsidP="00BC2523">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Profibus</w:t>
      </w:r>
      <w:r w:rsidRPr="009E36A4">
        <w:rPr>
          <w:rFonts w:ascii="Times New Roman" w:hAnsi="Times New Roman" w:hint="eastAsia"/>
        </w:rPr>
        <w:t>总线</w:t>
      </w:r>
    </w:p>
    <w:p w14:paraId="1EFB521A" w14:textId="77777777" w:rsidR="007333C9" w:rsidRPr="009E36A4" w:rsidRDefault="00ED64F9" w:rsidP="00EE2ED7">
      <w:pPr>
        <w:spacing w:line="360" w:lineRule="exact"/>
        <w:ind w:firstLine="412"/>
      </w:pPr>
      <w:r w:rsidRPr="009E36A4">
        <w:rPr>
          <w:rFonts w:hint="eastAsia"/>
        </w:rPr>
        <w:t>Profibus</w:t>
      </w:r>
      <w:r w:rsidRPr="009E36A4">
        <w:rPr>
          <w:rFonts w:hint="eastAsia"/>
        </w:rPr>
        <w:t>包括</w:t>
      </w:r>
      <w:r w:rsidR="009B356C" w:rsidRPr="009E36A4">
        <w:rPr>
          <w:rFonts w:hint="eastAsia"/>
        </w:rPr>
        <w:t>Profibus</w:t>
      </w:r>
      <w:r w:rsidR="009B356C" w:rsidRPr="009E36A4">
        <w:t>-DP</w:t>
      </w:r>
      <w:r w:rsidR="009B356C" w:rsidRPr="009E36A4">
        <w:rPr>
          <w:rFonts w:hint="eastAsia"/>
        </w:rPr>
        <w:t>、</w:t>
      </w:r>
      <w:r w:rsidR="009B356C" w:rsidRPr="009E36A4">
        <w:rPr>
          <w:rFonts w:hint="eastAsia"/>
        </w:rPr>
        <w:t>Profibus-FMS</w:t>
      </w:r>
      <w:r w:rsidRPr="009E36A4">
        <w:rPr>
          <w:rFonts w:hint="eastAsia"/>
        </w:rPr>
        <w:t>、</w:t>
      </w:r>
      <w:r w:rsidRPr="009E36A4">
        <w:rPr>
          <w:rFonts w:hint="eastAsia"/>
        </w:rPr>
        <w:t>Profibus-PA</w:t>
      </w:r>
      <w:r w:rsidRPr="009E36A4">
        <w:rPr>
          <w:rFonts w:hint="eastAsia"/>
        </w:rPr>
        <w:t>系列，是德国国家标准</w:t>
      </w:r>
      <w:r w:rsidRPr="009E36A4">
        <w:rPr>
          <w:rFonts w:hint="eastAsia"/>
        </w:rPr>
        <w:t>DIN19245</w:t>
      </w:r>
      <w:r w:rsidRPr="009E36A4">
        <w:rPr>
          <w:rFonts w:hint="eastAsia"/>
        </w:rPr>
        <w:t>和欧洲标准</w:t>
      </w:r>
      <w:r w:rsidRPr="009E36A4">
        <w:rPr>
          <w:rFonts w:hint="eastAsia"/>
        </w:rPr>
        <w:t>EN50170</w:t>
      </w:r>
      <w:r w:rsidRPr="009E36A4">
        <w:rPr>
          <w:rFonts w:hint="eastAsia"/>
        </w:rPr>
        <w:t>的现场总线</w:t>
      </w:r>
      <w:r w:rsidR="00015724" w:rsidRPr="009E36A4">
        <w:rPr>
          <w:rFonts w:hint="eastAsia"/>
        </w:rPr>
        <w:t>，</w:t>
      </w:r>
      <w:r w:rsidR="00700AE9" w:rsidRPr="009E36A4">
        <w:rPr>
          <w:rFonts w:hint="eastAsia"/>
        </w:rPr>
        <w:t>Profibus</w:t>
      </w:r>
      <w:r w:rsidR="00700AE9" w:rsidRPr="009E36A4">
        <w:rPr>
          <w:rFonts w:hint="eastAsia"/>
        </w:rPr>
        <w:t>同样是以</w:t>
      </w:r>
      <w:r w:rsidR="00700AE9" w:rsidRPr="009E36A4">
        <w:rPr>
          <w:rFonts w:hint="eastAsia"/>
        </w:rPr>
        <w:t>ISO/OSI</w:t>
      </w:r>
      <w:r w:rsidR="00700AE9" w:rsidRPr="009E36A4">
        <w:rPr>
          <w:rFonts w:hint="eastAsia"/>
        </w:rPr>
        <w:t>为参考模型</w:t>
      </w:r>
      <w:r w:rsidR="00015724" w:rsidRPr="009E36A4">
        <w:rPr>
          <w:rFonts w:hint="eastAsia"/>
        </w:rPr>
        <w:t>的。</w:t>
      </w:r>
      <w:r w:rsidR="009B356C" w:rsidRPr="009E36A4">
        <w:rPr>
          <w:rFonts w:hint="eastAsia"/>
        </w:rPr>
        <w:t>Profibus</w:t>
      </w:r>
      <w:r w:rsidR="009B356C" w:rsidRPr="009E36A4">
        <w:rPr>
          <w:rFonts w:hint="eastAsia"/>
        </w:rPr>
        <w:t>共有三种传输类型，其中</w:t>
      </w:r>
      <w:r w:rsidR="009B356C" w:rsidRPr="009E36A4">
        <w:rPr>
          <w:rFonts w:hint="eastAsia"/>
        </w:rPr>
        <w:t>Profibus</w:t>
      </w:r>
      <w:r w:rsidR="009B356C" w:rsidRPr="009E36A4">
        <w:t>-DP</w:t>
      </w:r>
      <w:r w:rsidR="009B356C" w:rsidRPr="009E36A4">
        <w:rPr>
          <w:rFonts w:hint="eastAsia"/>
        </w:rPr>
        <w:t>和</w:t>
      </w:r>
      <w:r w:rsidR="009B356C" w:rsidRPr="009E36A4">
        <w:rPr>
          <w:rFonts w:hint="eastAsia"/>
        </w:rPr>
        <w:t>Profibus-FMS</w:t>
      </w:r>
      <w:r w:rsidR="009B356C" w:rsidRPr="009E36A4">
        <w:rPr>
          <w:rFonts w:hint="eastAsia"/>
        </w:rPr>
        <w:t>采用的是</w:t>
      </w:r>
      <w:r w:rsidR="009B356C" w:rsidRPr="009E36A4">
        <w:rPr>
          <w:rFonts w:hint="eastAsia"/>
        </w:rPr>
        <w:t>RS-485</w:t>
      </w:r>
      <w:r w:rsidR="009B356C" w:rsidRPr="009E36A4">
        <w:rPr>
          <w:rFonts w:hint="eastAsia"/>
        </w:rPr>
        <w:t>传输，这是比较常用的一种，传输导线采用频闭双绞线，在高速传输和设备简单便宜的领域应用较广；另一种则是</w:t>
      </w:r>
      <w:r w:rsidR="009B356C" w:rsidRPr="009E36A4">
        <w:rPr>
          <w:rFonts w:hint="eastAsia"/>
        </w:rPr>
        <w:t>Profibus-PA</w:t>
      </w:r>
      <w:r w:rsidR="009B356C" w:rsidRPr="009E36A4">
        <w:rPr>
          <w:rFonts w:hint="eastAsia"/>
        </w:rPr>
        <w:t>采用的</w:t>
      </w:r>
      <w:r w:rsidR="009B356C" w:rsidRPr="009E36A4">
        <w:rPr>
          <w:rFonts w:hint="eastAsia"/>
        </w:rPr>
        <w:t>IEC1158-2</w:t>
      </w:r>
      <w:r w:rsidR="009B356C" w:rsidRPr="009E36A4">
        <w:rPr>
          <w:rFonts w:hint="eastAsia"/>
        </w:rPr>
        <w:t>技术，这种技术是一种位同步协议，可进行无电流的连续传输</w:t>
      </w:r>
      <w:r w:rsidR="00DB7225" w:rsidRPr="009E36A4">
        <w:rPr>
          <w:rFonts w:hint="eastAsia"/>
        </w:rPr>
        <w:t>；第三种是光纤传输技术。</w:t>
      </w:r>
      <w:r w:rsidR="00D43921" w:rsidRPr="009E36A4">
        <w:rPr>
          <w:rFonts w:hint="eastAsia"/>
        </w:rPr>
        <w:t>其传输速率选用范围为</w:t>
      </w:r>
      <w:r w:rsidR="00D43921" w:rsidRPr="009E36A4">
        <w:rPr>
          <w:rFonts w:hint="eastAsia"/>
        </w:rPr>
        <w:t>9.6kps</w:t>
      </w:r>
      <w:r w:rsidR="00D43921" w:rsidRPr="009E36A4">
        <w:rPr>
          <w:rFonts w:hint="eastAsia"/>
        </w:rPr>
        <w:t>到</w:t>
      </w:r>
      <w:r w:rsidR="00D43921" w:rsidRPr="009E36A4">
        <w:rPr>
          <w:rFonts w:hint="eastAsia"/>
        </w:rPr>
        <w:t>12Mbps</w:t>
      </w:r>
      <w:r w:rsidR="00D43921" w:rsidRPr="009E36A4">
        <w:rPr>
          <w:rFonts w:hint="eastAsia"/>
        </w:rPr>
        <w:t>。</w:t>
      </w:r>
    </w:p>
    <w:p w14:paraId="2A896D7D" w14:textId="77777777" w:rsidR="005A09C4" w:rsidRPr="009E36A4" w:rsidRDefault="005A09C4" w:rsidP="00BC2523">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LonWorks</w:t>
      </w:r>
      <w:r w:rsidRPr="009E36A4">
        <w:rPr>
          <w:rFonts w:ascii="Times New Roman" w:hAnsi="Times New Roman" w:hint="eastAsia"/>
        </w:rPr>
        <w:t>总线</w:t>
      </w:r>
    </w:p>
    <w:p w14:paraId="753A172B" w14:textId="77777777" w:rsidR="0005675B" w:rsidRPr="009E36A4" w:rsidRDefault="00E96B08" w:rsidP="00F8312D">
      <w:pPr>
        <w:spacing w:line="360" w:lineRule="exact"/>
        <w:ind w:firstLine="412"/>
      </w:pPr>
      <w:r w:rsidRPr="009E36A4">
        <w:rPr>
          <w:rFonts w:hint="eastAsia"/>
        </w:rPr>
        <w:t>LonWorks</w:t>
      </w:r>
      <w:r w:rsidRPr="009E36A4">
        <w:rPr>
          <w:rFonts w:hint="eastAsia"/>
        </w:rPr>
        <w:t>总线于</w:t>
      </w:r>
      <w:r w:rsidRPr="009E36A4">
        <w:rPr>
          <w:rFonts w:hint="eastAsia"/>
        </w:rPr>
        <w:t>1990</w:t>
      </w:r>
      <w:r w:rsidRPr="009E36A4">
        <w:rPr>
          <w:rFonts w:hint="eastAsia"/>
        </w:rPr>
        <w:t>正式发布，是美国</w:t>
      </w:r>
      <w:r w:rsidR="00A30EAA" w:rsidRPr="009E36A4">
        <w:rPr>
          <w:rFonts w:hint="eastAsia"/>
        </w:rPr>
        <w:t>Echelon</w:t>
      </w:r>
      <w:r w:rsidR="00A30EAA" w:rsidRPr="009E36A4">
        <w:rPr>
          <w:rFonts w:hint="eastAsia"/>
        </w:rPr>
        <w:t>公司和</w:t>
      </w:r>
      <w:r w:rsidR="00A30EAA" w:rsidRPr="009E36A4">
        <w:rPr>
          <w:rFonts w:hint="eastAsia"/>
        </w:rPr>
        <w:t>MOTOROLA</w:t>
      </w:r>
      <w:r w:rsidR="00A30EAA" w:rsidRPr="009E36A4">
        <w:rPr>
          <w:rFonts w:hint="eastAsia"/>
        </w:rPr>
        <w:t>、</w:t>
      </w:r>
      <w:r w:rsidR="00A30EAA" w:rsidRPr="009E36A4">
        <w:rPr>
          <w:rFonts w:hint="eastAsia"/>
        </w:rPr>
        <w:t>TOSHIBA</w:t>
      </w:r>
      <w:r w:rsidR="00A30EAA" w:rsidRPr="009E36A4">
        <w:rPr>
          <w:rFonts w:hint="eastAsia"/>
        </w:rPr>
        <w:t>公司所倡导的一种现场总线。</w:t>
      </w:r>
      <w:r w:rsidR="00EC157F" w:rsidRPr="009E36A4">
        <w:rPr>
          <w:rFonts w:hint="eastAsia"/>
        </w:rPr>
        <w:t>它采用的是</w:t>
      </w:r>
      <w:r w:rsidR="00EC157F" w:rsidRPr="009E36A4">
        <w:rPr>
          <w:rFonts w:hint="eastAsia"/>
        </w:rPr>
        <w:t>ISO/OSI</w:t>
      </w:r>
      <w:r w:rsidR="00EC157F" w:rsidRPr="009E36A4">
        <w:rPr>
          <w:rFonts w:hint="eastAsia"/>
        </w:rPr>
        <w:t>模型的全部七层模型和面向对象的设计方法</w:t>
      </w:r>
      <w:r w:rsidR="006A5AAE" w:rsidRPr="009E36A4">
        <w:rPr>
          <w:rFonts w:hint="eastAsia"/>
        </w:rPr>
        <w:t>，通过网络变量把网络通信设计简化为参数设置</w:t>
      </w:r>
      <w:r w:rsidR="00ED706C" w:rsidRPr="009E36A4">
        <w:rPr>
          <w:rFonts w:hint="eastAsia"/>
          <w:vertAlign w:val="superscript"/>
        </w:rPr>
        <w:t>[12]</w:t>
      </w:r>
      <w:r w:rsidR="006A5AAE" w:rsidRPr="009E36A4">
        <w:rPr>
          <w:rFonts w:hint="eastAsia"/>
        </w:rPr>
        <w:t>。</w:t>
      </w:r>
      <w:r w:rsidR="006A5AAE" w:rsidRPr="009E36A4">
        <w:rPr>
          <w:rFonts w:hint="eastAsia"/>
        </w:rPr>
        <w:t>Lon</w:t>
      </w:r>
      <w:r w:rsidR="006A5AAE" w:rsidRPr="009E36A4">
        <w:t>Works</w:t>
      </w:r>
      <w:r w:rsidR="006A5AAE" w:rsidRPr="009E36A4">
        <w:rPr>
          <w:rFonts w:hint="eastAsia"/>
        </w:rPr>
        <w:t>现场总线的通信速率最小是</w:t>
      </w:r>
      <w:r w:rsidR="006A5AAE" w:rsidRPr="009E36A4">
        <w:rPr>
          <w:rFonts w:hint="eastAsia"/>
        </w:rPr>
        <w:t>300bps</w:t>
      </w:r>
      <w:r w:rsidR="006A5AAE" w:rsidRPr="009E36A4">
        <w:rPr>
          <w:rFonts w:hint="eastAsia"/>
        </w:rPr>
        <w:t>，最大可达</w:t>
      </w:r>
      <w:r w:rsidR="006A5AAE" w:rsidRPr="009E36A4">
        <w:rPr>
          <w:rFonts w:hint="eastAsia"/>
        </w:rPr>
        <w:t>1.25Mbps</w:t>
      </w:r>
      <w:r w:rsidR="006A5AAE" w:rsidRPr="009E36A4">
        <w:rPr>
          <w:rFonts w:hint="eastAsia"/>
        </w:rPr>
        <w:t>，直接通信距离在</w:t>
      </w:r>
      <w:r w:rsidR="006A5AAE" w:rsidRPr="009E36A4">
        <w:rPr>
          <w:rFonts w:hint="eastAsia"/>
        </w:rPr>
        <w:t>78kbps</w:t>
      </w:r>
      <w:r w:rsidR="006A5AAE" w:rsidRPr="009E36A4">
        <w:rPr>
          <w:rFonts w:hint="eastAsia"/>
        </w:rPr>
        <w:t>，采用双绞线的情况下可达</w:t>
      </w:r>
      <w:r w:rsidR="006A5AAE" w:rsidRPr="009E36A4">
        <w:rPr>
          <w:rFonts w:hint="eastAsia"/>
        </w:rPr>
        <w:t>2700m</w:t>
      </w:r>
      <w:r w:rsidR="006A5AAE" w:rsidRPr="009E36A4">
        <w:rPr>
          <w:rFonts w:hint="eastAsia"/>
        </w:rPr>
        <w:t>。</w:t>
      </w:r>
      <w:r w:rsidR="009E1413" w:rsidRPr="009E36A4">
        <w:rPr>
          <w:rFonts w:hint="eastAsia"/>
        </w:rPr>
        <w:t>LonWorks</w:t>
      </w:r>
      <w:r w:rsidR="009E1413" w:rsidRPr="009E36A4">
        <w:rPr>
          <w:rFonts w:hint="eastAsia"/>
        </w:rPr>
        <w:t>总线的核心技术为神经元芯片，</w:t>
      </w:r>
      <w:r w:rsidR="00076FA2" w:rsidRPr="009E36A4">
        <w:rPr>
          <w:rFonts w:hint="eastAsia"/>
        </w:rPr>
        <w:t>该技术把</w:t>
      </w:r>
      <w:r w:rsidR="00076FA2" w:rsidRPr="009E36A4">
        <w:rPr>
          <w:rFonts w:hint="eastAsia"/>
        </w:rPr>
        <w:t>LonTalk</w:t>
      </w:r>
      <w:r w:rsidR="00076FA2" w:rsidRPr="009E36A4">
        <w:rPr>
          <w:rFonts w:hint="eastAsia"/>
        </w:rPr>
        <w:t>协议封装在芯片中实现，使之成为通信处理器和控制处理器的合成。</w:t>
      </w:r>
    </w:p>
    <w:p w14:paraId="5097C6C1" w14:textId="77777777" w:rsidR="000627E4" w:rsidRPr="009E36A4" w:rsidRDefault="000627E4" w:rsidP="00BC2523">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CAN</w:t>
      </w:r>
      <w:r w:rsidRPr="009E36A4">
        <w:rPr>
          <w:rFonts w:ascii="Times New Roman" w:hAnsi="Times New Roman" w:hint="eastAsia"/>
        </w:rPr>
        <w:t>总线</w:t>
      </w:r>
    </w:p>
    <w:p w14:paraId="69B0B6F2" w14:textId="77777777" w:rsidR="00E41288" w:rsidRPr="009E36A4" w:rsidRDefault="00AF1081" w:rsidP="00ED706C">
      <w:pPr>
        <w:spacing w:line="360" w:lineRule="exact"/>
        <w:ind w:firstLine="412"/>
      </w:pPr>
      <w:r w:rsidRPr="009E36A4">
        <w:rPr>
          <w:rFonts w:hint="eastAsia"/>
        </w:rPr>
        <w:t>CAN</w:t>
      </w:r>
      <w:r w:rsidRPr="009E36A4">
        <w:rPr>
          <w:rFonts w:hint="eastAsia"/>
        </w:rPr>
        <w:t>的全称是</w:t>
      </w:r>
      <w:r w:rsidRPr="009E36A4">
        <w:rPr>
          <w:rFonts w:hint="eastAsia"/>
        </w:rPr>
        <w:t>Control</w:t>
      </w:r>
      <w:r w:rsidRPr="009E36A4">
        <w:t xml:space="preserve"> </w:t>
      </w:r>
      <w:r w:rsidRPr="009E36A4">
        <w:rPr>
          <w:rFonts w:hint="eastAsia"/>
        </w:rPr>
        <w:t>Area</w:t>
      </w:r>
      <w:r w:rsidRPr="009E36A4">
        <w:t xml:space="preserve"> </w:t>
      </w:r>
      <w:r w:rsidRPr="009E36A4">
        <w:rPr>
          <w:rFonts w:hint="eastAsia"/>
        </w:rPr>
        <w:t>Network</w:t>
      </w:r>
      <w:r w:rsidRPr="009E36A4">
        <w:rPr>
          <w:rFonts w:hint="eastAsia"/>
        </w:rPr>
        <w:t>，</w:t>
      </w:r>
      <w:r w:rsidRPr="009E36A4">
        <w:rPr>
          <w:rFonts w:hint="eastAsia"/>
        </w:rPr>
        <w:t>CAN</w:t>
      </w:r>
      <w:r w:rsidRPr="009E36A4">
        <w:rPr>
          <w:rFonts w:hint="eastAsia"/>
        </w:rPr>
        <w:t>最先最早于上个世纪</w:t>
      </w:r>
      <w:r w:rsidR="003B6CEC" w:rsidRPr="009E36A4">
        <w:rPr>
          <w:rFonts w:hint="eastAsia"/>
        </w:rPr>
        <w:t>八十年代德国博世（</w:t>
      </w:r>
      <w:r w:rsidR="003B6CEC" w:rsidRPr="009E36A4">
        <w:rPr>
          <w:rFonts w:hint="eastAsia"/>
        </w:rPr>
        <w:t>BOSCH</w:t>
      </w:r>
      <w:r w:rsidR="003B6CEC" w:rsidRPr="009E36A4">
        <w:rPr>
          <w:rFonts w:hint="eastAsia"/>
        </w:rPr>
        <w:t>）公司设计提出</w:t>
      </w:r>
      <w:r w:rsidR="00A16641" w:rsidRPr="009E36A4">
        <w:rPr>
          <w:rFonts w:hint="eastAsia"/>
        </w:rPr>
        <w:t>。</w:t>
      </w:r>
      <w:r w:rsidR="00A16641" w:rsidRPr="009E36A4">
        <w:rPr>
          <w:rFonts w:hint="eastAsia"/>
        </w:rPr>
        <w:t>CAN</w:t>
      </w:r>
      <w:r w:rsidR="00A16641" w:rsidRPr="009E36A4">
        <w:rPr>
          <w:rFonts w:hint="eastAsia"/>
        </w:rPr>
        <w:t>总线自被发明以来，以其卓越的可靠性和实时性被普遍运用于汽车行业之外的各个领域，包括工业控制、机械工程和医疗器械等。</w:t>
      </w:r>
      <w:r w:rsidR="00E96AAF" w:rsidRPr="009E36A4">
        <w:rPr>
          <w:rFonts w:hint="eastAsia"/>
        </w:rPr>
        <w:t>由于</w:t>
      </w:r>
      <w:r w:rsidR="00E96AAF" w:rsidRPr="009E36A4">
        <w:rPr>
          <w:rFonts w:hint="eastAsia"/>
        </w:rPr>
        <w:t>CAN</w:t>
      </w:r>
      <w:r w:rsidR="00E96AAF" w:rsidRPr="009E36A4">
        <w:rPr>
          <w:rFonts w:hint="eastAsia"/>
        </w:rPr>
        <w:t>总线单次传输的数据量小，它能够以较高的速率和强抗干扰能力进行传输</w:t>
      </w:r>
      <w:r w:rsidR="00467420" w:rsidRPr="009E36A4">
        <w:rPr>
          <w:rFonts w:hint="eastAsia"/>
        </w:rPr>
        <w:t>，此外，</w:t>
      </w:r>
      <w:r w:rsidR="00467420" w:rsidRPr="009E36A4">
        <w:rPr>
          <w:rFonts w:hint="eastAsia"/>
        </w:rPr>
        <w:t>CAN</w:t>
      </w:r>
      <w:r w:rsidR="00467420" w:rsidRPr="009E36A4">
        <w:rPr>
          <w:rFonts w:hint="eastAsia"/>
        </w:rPr>
        <w:t>总线采用多主工作方式和非破坏性仲裁技术，这也是它的一大特点。</w:t>
      </w:r>
    </w:p>
    <w:p w14:paraId="3B676424" w14:textId="77777777" w:rsidR="005C1E24" w:rsidRPr="009E36A4" w:rsidRDefault="005C1E24" w:rsidP="00BC2523">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lastRenderedPageBreak/>
        <w:t>工业以太网</w:t>
      </w:r>
    </w:p>
    <w:p w14:paraId="08798715" w14:textId="7878EEFC" w:rsidR="005C1E24" w:rsidRDefault="005C1E24" w:rsidP="00D05A4A">
      <w:pPr>
        <w:spacing w:line="360" w:lineRule="exact"/>
        <w:ind w:firstLine="412"/>
        <w:jc w:val="left"/>
        <w:rPr>
          <w:ins w:id="754" w:author="Quan Wen" w:date="2017-06-10T22:41:00Z"/>
        </w:rPr>
      </w:pPr>
      <w:r w:rsidRPr="009E36A4">
        <w:rPr>
          <w:rFonts w:hint="eastAsia"/>
        </w:rPr>
        <w:t>近年来，现场总线的发展受限于其有条件的不完全开放性，</w:t>
      </w:r>
      <w:r w:rsidR="00051771" w:rsidRPr="009E36A4">
        <w:rPr>
          <w:rFonts w:hint="eastAsia"/>
        </w:rPr>
        <w:t>这使得工业控制领域开始寻求一种更开放、传输效率更高的现场总线，工业以太网应运而生。</w:t>
      </w:r>
      <w:r w:rsidR="009F3891" w:rsidRPr="009E36A4">
        <w:rPr>
          <w:rFonts w:hint="eastAsia"/>
        </w:rPr>
        <w:t>工业以太网易于安装，兼容性好，几乎能支持所有流行网络协议。</w:t>
      </w:r>
      <w:r w:rsidR="007F0991" w:rsidRPr="009E36A4">
        <w:rPr>
          <w:rFonts w:hint="eastAsia"/>
        </w:rPr>
        <w:t>工业以太网不</w:t>
      </w:r>
      <w:r w:rsidR="00EC1170" w:rsidRPr="009E36A4">
        <w:rPr>
          <w:rFonts w:hint="eastAsia"/>
        </w:rPr>
        <w:t>仅在办公自动化上得到了运用，近年来在汽车领域也渐渐开始投入使用。</w:t>
      </w:r>
    </w:p>
    <w:p w14:paraId="52752405" w14:textId="77777777" w:rsidR="004644BE" w:rsidRPr="009E36A4" w:rsidRDefault="004644BE" w:rsidP="00D05A4A">
      <w:pPr>
        <w:spacing w:line="360" w:lineRule="exact"/>
        <w:ind w:firstLine="412"/>
        <w:jc w:val="left"/>
        <w:rPr>
          <w:rFonts w:hint="eastAsia"/>
        </w:rPr>
      </w:pPr>
    </w:p>
    <w:p w14:paraId="63A00BA9" w14:textId="77777777" w:rsidR="00F15262" w:rsidRPr="009E36A4" w:rsidRDefault="00F15262" w:rsidP="00F1526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3.1</w:t>
      </w:r>
      <w:r w:rsidRPr="009E36A4">
        <w:rPr>
          <w:rFonts w:eastAsia="黑体" w:cs="Arial"/>
          <w:kern w:val="0"/>
          <w:sz w:val="18"/>
          <w:szCs w:val="18"/>
        </w:rPr>
        <w:t xml:space="preserve"> </w:t>
      </w:r>
      <w:r w:rsidRPr="009E36A4">
        <w:rPr>
          <w:rFonts w:eastAsia="黑体" w:cs="Arial" w:hint="eastAsia"/>
          <w:kern w:val="0"/>
          <w:sz w:val="18"/>
          <w:szCs w:val="18"/>
        </w:rPr>
        <w:t>几种现场总线的比较</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1817"/>
        <w:gridCol w:w="1567"/>
        <w:gridCol w:w="1667"/>
        <w:gridCol w:w="1339"/>
        <w:gridCol w:w="1109"/>
      </w:tblGrid>
      <w:tr w:rsidR="009B7770" w:rsidRPr="009E36A4" w14:paraId="43CCAF41" w14:textId="77777777" w:rsidTr="00A621F7">
        <w:trPr>
          <w:jc w:val="center"/>
        </w:trPr>
        <w:tc>
          <w:tcPr>
            <w:tcW w:w="1384" w:type="dxa"/>
            <w:tcBorders>
              <w:top w:val="single" w:sz="4" w:space="0" w:color="auto"/>
              <w:bottom w:val="single" w:sz="4" w:space="0" w:color="auto"/>
            </w:tcBorders>
            <w:vAlign w:val="center"/>
          </w:tcPr>
          <w:p w14:paraId="0DEC3228" w14:textId="1D52B20A" w:rsidR="009B7770" w:rsidRPr="009E36A4" w:rsidRDefault="00B61C49" w:rsidP="00D0616B">
            <w:pPr>
              <w:spacing w:line="360" w:lineRule="exact"/>
              <w:jc w:val="center"/>
            </w:pPr>
            <w:r w:rsidRPr="009E36A4">
              <w:rPr>
                <w:rFonts w:hint="eastAsia"/>
              </w:rPr>
              <w:t>总线</w:t>
            </w:r>
          </w:p>
          <w:p w14:paraId="394CE141" w14:textId="77777777" w:rsidR="00B61C49" w:rsidRPr="009E36A4" w:rsidRDefault="00B61C49" w:rsidP="00D0616B">
            <w:pPr>
              <w:spacing w:line="360" w:lineRule="exact"/>
              <w:jc w:val="center"/>
            </w:pPr>
            <w:r w:rsidRPr="009E36A4">
              <w:rPr>
                <w:rFonts w:hint="eastAsia"/>
              </w:rPr>
              <w:t>特性</w:t>
            </w:r>
          </w:p>
        </w:tc>
        <w:tc>
          <w:tcPr>
            <w:tcW w:w="1362" w:type="dxa"/>
            <w:tcBorders>
              <w:top w:val="single" w:sz="4" w:space="0" w:color="auto"/>
              <w:bottom w:val="single" w:sz="4" w:space="0" w:color="auto"/>
            </w:tcBorders>
            <w:vAlign w:val="center"/>
          </w:tcPr>
          <w:p w14:paraId="556A4158" w14:textId="77777777" w:rsidR="009B7770" w:rsidRPr="009E36A4" w:rsidRDefault="00F15262" w:rsidP="00D0616B">
            <w:pPr>
              <w:spacing w:line="360" w:lineRule="exact"/>
              <w:jc w:val="center"/>
            </w:pPr>
            <w:r w:rsidRPr="009E36A4">
              <w:rPr>
                <w:rFonts w:hint="eastAsia"/>
              </w:rPr>
              <w:t>基金会现场总线</w:t>
            </w:r>
          </w:p>
        </w:tc>
        <w:tc>
          <w:tcPr>
            <w:tcW w:w="1567" w:type="dxa"/>
            <w:tcBorders>
              <w:top w:val="single" w:sz="4" w:space="0" w:color="auto"/>
              <w:bottom w:val="single" w:sz="4" w:space="0" w:color="auto"/>
            </w:tcBorders>
            <w:vAlign w:val="center"/>
          </w:tcPr>
          <w:p w14:paraId="6859B8CA" w14:textId="77777777" w:rsidR="009B7770" w:rsidRPr="009E36A4" w:rsidRDefault="00F15262" w:rsidP="00D0616B">
            <w:pPr>
              <w:spacing w:line="360" w:lineRule="exact"/>
              <w:jc w:val="center"/>
            </w:pPr>
            <w:r w:rsidRPr="009E36A4">
              <w:rPr>
                <w:rFonts w:hint="eastAsia"/>
              </w:rPr>
              <w:t>Profibus</w:t>
            </w:r>
            <w:r w:rsidRPr="009E36A4">
              <w:rPr>
                <w:rFonts w:hint="eastAsia"/>
              </w:rPr>
              <w:t>总线</w:t>
            </w:r>
          </w:p>
        </w:tc>
        <w:tc>
          <w:tcPr>
            <w:tcW w:w="1667" w:type="dxa"/>
            <w:tcBorders>
              <w:top w:val="single" w:sz="4" w:space="0" w:color="auto"/>
              <w:bottom w:val="single" w:sz="4" w:space="0" w:color="auto"/>
            </w:tcBorders>
            <w:vAlign w:val="center"/>
          </w:tcPr>
          <w:p w14:paraId="551305D5" w14:textId="77777777" w:rsidR="009B7770" w:rsidRPr="009E36A4" w:rsidRDefault="00F15262" w:rsidP="00D0616B">
            <w:pPr>
              <w:spacing w:line="360" w:lineRule="exact"/>
              <w:jc w:val="center"/>
            </w:pPr>
            <w:r w:rsidRPr="009E36A4">
              <w:rPr>
                <w:rFonts w:hint="eastAsia"/>
              </w:rPr>
              <w:t>LonWorks</w:t>
            </w:r>
            <w:r w:rsidRPr="009E36A4">
              <w:rPr>
                <w:rFonts w:hint="eastAsia"/>
              </w:rPr>
              <w:t>总线</w:t>
            </w:r>
          </w:p>
        </w:tc>
        <w:tc>
          <w:tcPr>
            <w:tcW w:w="1352" w:type="dxa"/>
            <w:tcBorders>
              <w:top w:val="single" w:sz="4" w:space="0" w:color="auto"/>
              <w:bottom w:val="single" w:sz="4" w:space="0" w:color="auto"/>
            </w:tcBorders>
            <w:vAlign w:val="center"/>
          </w:tcPr>
          <w:p w14:paraId="55D39E29" w14:textId="77777777" w:rsidR="009B7770" w:rsidRPr="009E36A4" w:rsidRDefault="00F15262" w:rsidP="00D0616B">
            <w:pPr>
              <w:spacing w:line="360" w:lineRule="exact"/>
              <w:jc w:val="center"/>
            </w:pPr>
            <w:r w:rsidRPr="009E36A4">
              <w:rPr>
                <w:rFonts w:hint="eastAsia"/>
              </w:rPr>
              <w:t>CAN</w:t>
            </w:r>
            <w:r w:rsidRPr="009E36A4">
              <w:rPr>
                <w:rFonts w:hint="eastAsia"/>
              </w:rPr>
              <w:t>总线</w:t>
            </w:r>
          </w:p>
        </w:tc>
        <w:tc>
          <w:tcPr>
            <w:tcW w:w="1190" w:type="dxa"/>
            <w:tcBorders>
              <w:top w:val="single" w:sz="4" w:space="0" w:color="auto"/>
              <w:bottom w:val="single" w:sz="4" w:space="0" w:color="auto"/>
            </w:tcBorders>
            <w:vAlign w:val="center"/>
          </w:tcPr>
          <w:p w14:paraId="3267664F" w14:textId="77777777" w:rsidR="009B7770" w:rsidRPr="009E36A4" w:rsidRDefault="00F15262" w:rsidP="00D0616B">
            <w:pPr>
              <w:spacing w:line="360" w:lineRule="exact"/>
              <w:jc w:val="center"/>
            </w:pPr>
            <w:r w:rsidRPr="009E36A4">
              <w:rPr>
                <w:rFonts w:hint="eastAsia"/>
              </w:rPr>
              <w:t>工业以太网</w:t>
            </w:r>
          </w:p>
        </w:tc>
      </w:tr>
      <w:tr w:rsidR="009B7770" w:rsidRPr="009E36A4" w14:paraId="28C3D49A" w14:textId="77777777" w:rsidTr="00A621F7">
        <w:trPr>
          <w:jc w:val="center"/>
        </w:trPr>
        <w:tc>
          <w:tcPr>
            <w:tcW w:w="1384" w:type="dxa"/>
            <w:tcBorders>
              <w:top w:val="single" w:sz="4" w:space="0" w:color="auto"/>
            </w:tcBorders>
            <w:vAlign w:val="center"/>
          </w:tcPr>
          <w:p w14:paraId="1E6C2031" w14:textId="77777777" w:rsidR="009B7770" w:rsidRPr="009E36A4" w:rsidRDefault="00DE1344" w:rsidP="00D0616B">
            <w:pPr>
              <w:spacing w:line="360" w:lineRule="exact"/>
              <w:jc w:val="center"/>
            </w:pPr>
            <w:r w:rsidRPr="009E36A4">
              <w:rPr>
                <w:rFonts w:hint="eastAsia"/>
              </w:rPr>
              <w:t>使用</w:t>
            </w:r>
            <w:r w:rsidR="00DC4575" w:rsidRPr="009E36A4">
              <w:rPr>
                <w:rFonts w:hint="eastAsia"/>
              </w:rPr>
              <w:t>程度</w:t>
            </w:r>
          </w:p>
        </w:tc>
        <w:tc>
          <w:tcPr>
            <w:tcW w:w="1362" w:type="dxa"/>
            <w:tcBorders>
              <w:top w:val="single" w:sz="4" w:space="0" w:color="auto"/>
            </w:tcBorders>
            <w:vAlign w:val="center"/>
          </w:tcPr>
          <w:p w14:paraId="351BA788" w14:textId="77777777" w:rsidR="009B7770" w:rsidRPr="009E36A4" w:rsidRDefault="00DC4575" w:rsidP="00D0616B">
            <w:pPr>
              <w:spacing w:line="360" w:lineRule="exact"/>
              <w:jc w:val="center"/>
            </w:pPr>
            <w:r w:rsidRPr="009E36A4">
              <w:rPr>
                <w:rFonts w:hint="eastAsia"/>
              </w:rPr>
              <w:t>一般</w:t>
            </w:r>
          </w:p>
        </w:tc>
        <w:tc>
          <w:tcPr>
            <w:tcW w:w="1567" w:type="dxa"/>
            <w:tcBorders>
              <w:top w:val="single" w:sz="4" w:space="0" w:color="auto"/>
            </w:tcBorders>
            <w:vAlign w:val="center"/>
          </w:tcPr>
          <w:p w14:paraId="00F6DAEF" w14:textId="77777777" w:rsidR="009B7770" w:rsidRPr="009E36A4" w:rsidRDefault="00DC4575" w:rsidP="00D0616B">
            <w:pPr>
              <w:spacing w:line="360" w:lineRule="exact"/>
              <w:jc w:val="center"/>
            </w:pPr>
            <w:r w:rsidRPr="009E36A4">
              <w:rPr>
                <w:rFonts w:hint="eastAsia"/>
              </w:rPr>
              <w:t>一般</w:t>
            </w:r>
          </w:p>
        </w:tc>
        <w:tc>
          <w:tcPr>
            <w:tcW w:w="1667" w:type="dxa"/>
            <w:tcBorders>
              <w:top w:val="single" w:sz="4" w:space="0" w:color="auto"/>
            </w:tcBorders>
            <w:vAlign w:val="center"/>
          </w:tcPr>
          <w:p w14:paraId="1939C417" w14:textId="77777777" w:rsidR="009B7770" w:rsidRPr="009E36A4" w:rsidRDefault="00DC4575" w:rsidP="00D0616B">
            <w:pPr>
              <w:spacing w:line="360" w:lineRule="exact"/>
              <w:jc w:val="center"/>
            </w:pPr>
            <w:r w:rsidRPr="009E36A4">
              <w:rPr>
                <w:rFonts w:hint="eastAsia"/>
              </w:rPr>
              <w:t>较成熟</w:t>
            </w:r>
          </w:p>
        </w:tc>
        <w:tc>
          <w:tcPr>
            <w:tcW w:w="1352" w:type="dxa"/>
            <w:tcBorders>
              <w:top w:val="single" w:sz="4" w:space="0" w:color="auto"/>
            </w:tcBorders>
            <w:vAlign w:val="center"/>
          </w:tcPr>
          <w:p w14:paraId="582461D9" w14:textId="77777777" w:rsidR="009B7770" w:rsidRPr="009E36A4" w:rsidRDefault="00DC4575" w:rsidP="00D0616B">
            <w:pPr>
              <w:spacing w:line="360" w:lineRule="exact"/>
              <w:jc w:val="center"/>
            </w:pPr>
            <w:r w:rsidRPr="009E36A4">
              <w:rPr>
                <w:rFonts w:hint="eastAsia"/>
              </w:rPr>
              <w:t>成熟</w:t>
            </w:r>
          </w:p>
        </w:tc>
        <w:tc>
          <w:tcPr>
            <w:tcW w:w="1190" w:type="dxa"/>
            <w:tcBorders>
              <w:top w:val="single" w:sz="4" w:space="0" w:color="auto"/>
            </w:tcBorders>
            <w:vAlign w:val="center"/>
          </w:tcPr>
          <w:p w14:paraId="06CAAFB8" w14:textId="77777777" w:rsidR="009B7770" w:rsidRPr="009E36A4" w:rsidRDefault="00DC4575" w:rsidP="00D0616B">
            <w:pPr>
              <w:spacing w:line="360" w:lineRule="exact"/>
              <w:jc w:val="center"/>
            </w:pPr>
            <w:r w:rsidRPr="009E36A4">
              <w:rPr>
                <w:rFonts w:hint="eastAsia"/>
              </w:rPr>
              <w:t>不成熟</w:t>
            </w:r>
          </w:p>
        </w:tc>
      </w:tr>
      <w:tr w:rsidR="009B7770" w:rsidRPr="009E36A4" w14:paraId="01776FB8" w14:textId="77777777" w:rsidTr="00A621F7">
        <w:trPr>
          <w:jc w:val="center"/>
        </w:trPr>
        <w:tc>
          <w:tcPr>
            <w:tcW w:w="1384" w:type="dxa"/>
            <w:vAlign w:val="center"/>
          </w:tcPr>
          <w:p w14:paraId="7BBFD89B" w14:textId="77777777" w:rsidR="009B7770" w:rsidRPr="009E36A4" w:rsidRDefault="003A7C5A" w:rsidP="00D0616B">
            <w:pPr>
              <w:spacing w:line="360" w:lineRule="exact"/>
              <w:jc w:val="center"/>
            </w:pPr>
            <w:r w:rsidRPr="009E36A4">
              <w:rPr>
                <w:rFonts w:hint="eastAsia"/>
              </w:rPr>
              <w:t>传输速率</w:t>
            </w:r>
          </w:p>
        </w:tc>
        <w:tc>
          <w:tcPr>
            <w:tcW w:w="1362" w:type="dxa"/>
            <w:vAlign w:val="center"/>
          </w:tcPr>
          <w:p w14:paraId="09E5A926" w14:textId="77777777" w:rsidR="009B7770" w:rsidRPr="009E36A4" w:rsidRDefault="008440A9" w:rsidP="00D0616B">
            <w:pPr>
              <w:spacing w:line="360" w:lineRule="exact"/>
              <w:jc w:val="center"/>
            </w:pPr>
            <w:r w:rsidRPr="009E36A4">
              <w:rPr>
                <w:rFonts w:hint="eastAsia"/>
              </w:rPr>
              <w:t>31.25kbps</w:t>
            </w:r>
            <w:r w:rsidRPr="009E36A4">
              <w:t>-2.5Mbps</w:t>
            </w:r>
          </w:p>
        </w:tc>
        <w:tc>
          <w:tcPr>
            <w:tcW w:w="1567" w:type="dxa"/>
            <w:vAlign w:val="center"/>
          </w:tcPr>
          <w:p w14:paraId="4A96CD94" w14:textId="77777777" w:rsidR="009B7770" w:rsidRPr="009E36A4" w:rsidRDefault="008440A9" w:rsidP="00D0616B">
            <w:pPr>
              <w:spacing w:line="360" w:lineRule="exact"/>
              <w:jc w:val="center"/>
            </w:pPr>
            <w:r w:rsidRPr="009E36A4">
              <w:rPr>
                <w:rFonts w:hint="eastAsia"/>
              </w:rPr>
              <w:t>9.6kbps-12Mbps</w:t>
            </w:r>
          </w:p>
        </w:tc>
        <w:tc>
          <w:tcPr>
            <w:tcW w:w="1667" w:type="dxa"/>
            <w:vAlign w:val="center"/>
          </w:tcPr>
          <w:p w14:paraId="16597824" w14:textId="77777777" w:rsidR="009B7770" w:rsidRPr="009E36A4" w:rsidRDefault="008440A9" w:rsidP="00D0616B">
            <w:pPr>
              <w:spacing w:line="360" w:lineRule="exact"/>
              <w:jc w:val="center"/>
            </w:pPr>
            <w:r w:rsidRPr="009E36A4">
              <w:rPr>
                <w:rFonts w:hint="eastAsia"/>
              </w:rPr>
              <w:t>300bps-1.25Mbps</w:t>
            </w:r>
          </w:p>
        </w:tc>
        <w:tc>
          <w:tcPr>
            <w:tcW w:w="1352" w:type="dxa"/>
            <w:vAlign w:val="center"/>
          </w:tcPr>
          <w:p w14:paraId="0162BA99" w14:textId="77777777" w:rsidR="009B7770" w:rsidRPr="009E36A4" w:rsidRDefault="006223EA" w:rsidP="00D0616B">
            <w:pPr>
              <w:spacing w:line="360" w:lineRule="exact"/>
              <w:jc w:val="center"/>
            </w:pPr>
            <w:r w:rsidRPr="009E36A4">
              <w:rPr>
                <w:rFonts w:hint="eastAsia"/>
              </w:rPr>
              <w:t>5kbps</w:t>
            </w:r>
            <w:r w:rsidRPr="009E36A4">
              <w:t>-1Mbps</w:t>
            </w:r>
          </w:p>
        </w:tc>
        <w:tc>
          <w:tcPr>
            <w:tcW w:w="1190" w:type="dxa"/>
            <w:vAlign w:val="center"/>
          </w:tcPr>
          <w:p w14:paraId="439D37EE" w14:textId="77777777" w:rsidR="009B7770" w:rsidRPr="009E36A4" w:rsidRDefault="008440A9" w:rsidP="00D0616B">
            <w:pPr>
              <w:spacing w:line="360" w:lineRule="exact"/>
              <w:jc w:val="center"/>
            </w:pPr>
            <w:r w:rsidRPr="009E36A4">
              <w:rPr>
                <w:rFonts w:hint="eastAsia"/>
              </w:rPr>
              <w:t>最高</w:t>
            </w:r>
            <w:r w:rsidRPr="009E36A4">
              <w:rPr>
                <w:rFonts w:hint="eastAsia"/>
              </w:rPr>
              <w:t>100Mbps</w:t>
            </w:r>
          </w:p>
        </w:tc>
      </w:tr>
      <w:tr w:rsidR="009B7770" w:rsidRPr="009E36A4" w14:paraId="4B97DAB2" w14:textId="77777777" w:rsidTr="00A621F7">
        <w:trPr>
          <w:jc w:val="center"/>
        </w:trPr>
        <w:tc>
          <w:tcPr>
            <w:tcW w:w="1384" w:type="dxa"/>
            <w:vAlign w:val="center"/>
          </w:tcPr>
          <w:p w14:paraId="5E05A502" w14:textId="77777777" w:rsidR="009B7770" w:rsidRPr="009E36A4" w:rsidRDefault="004C2D5A" w:rsidP="00D0616B">
            <w:pPr>
              <w:spacing w:line="360" w:lineRule="exact"/>
              <w:jc w:val="center"/>
            </w:pPr>
            <w:r w:rsidRPr="009E36A4">
              <w:rPr>
                <w:rFonts w:hint="eastAsia"/>
              </w:rPr>
              <w:t>传输距离</w:t>
            </w:r>
          </w:p>
        </w:tc>
        <w:tc>
          <w:tcPr>
            <w:tcW w:w="1362" w:type="dxa"/>
            <w:vAlign w:val="center"/>
          </w:tcPr>
          <w:p w14:paraId="19981C4A" w14:textId="77777777" w:rsidR="009B7770" w:rsidRPr="009E36A4" w:rsidRDefault="004C2D5A" w:rsidP="00D0616B">
            <w:pPr>
              <w:spacing w:line="360" w:lineRule="exact"/>
              <w:jc w:val="center"/>
            </w:pPr>
            <w:r w:rsidRPr="009E36A4">
              <w:rPr>
                <w:rFonts w:hint="eastAsia"/>
              </w:rPr>
              <w:t>1900m</w:t>
            </w:r>
            <w:r w:rsidRPr="009E36A4">
              <w:t>/500m</w:t>
            </w:r>
          </w:p>
        </w:tc>
        <w:tc>
          <w:tcPr>
            <w:tcW w:w="1567" w:type="dxa"/>
            <w:vAlign w:val="center"/>
          </w:tcPr>
          <w:p w14:paraId="7B820AA9" w14:textId="77777777" w:rsidR="009B7770" w:rsidRPr="009E36A4" w:rsidRDefault="004C2D5A" w:rsidP="00D0616B">
            <w:pPr>
              <w:spacing w:line="360" w:lineRule="exact"/>
              <w:jc w:val="center"/>
            </w:pPr>
            <w:r w:rsidRPr="009E36A4">
              <w:rPr>
                <w:rFonts w:hint="eastAsia"/>
              </w:rPr>
              <w:t>100~1200m</w:t>
            </w:r>
          </w:p>
        </w:tc>
        <w:tc>
          <w:tcPr>
            <w:tcW w:w="1667" w:type="dxa"/>
            <w:vAlign w:val="center"/>
          </w:tcPr>
          <w:p w14:paraId="46DFF60C" w14:textId="77777777" w:rsidR="009B7770" w:rsidRPr="009E36A4" w:rsidRDefault="004C2D5A" w:rsidP="00D0616B">
            <w:pPr>
              <w:spacing w:line="360" w:lineRule="exact"/>
              <w:jc w:val="center"/>
            </w:pPr>
            <w:r w:rsidRPr="009E36A4">
              <w:rPr>
                <w:rFonts w:hint="eastAsia"/>
              </w:rPr>
              <w:t>最远</w:t>
            </w:r>
            <w:r w:rsidRPr="009E36A4">
              <w:rPr>
                <w:rFonts w:hint="eastAsia"/>
              </w:rPr>
              <w:t>2700m</w:t>
            </w:r>
          </w:p>
        </w:tc>
        <w:tc>
          <w:tcPr>
            <w:tcW w:w="1352" w:type="dxa"/>
            <w:vAlign w:val="center"/>
          </w:tcPr>
          <w:p w14:paraId="18EEFF8E" w14:textId="77777777" w:rsidR="009B7770" w:rsidRPr="009E36A4" w:rsidRDefault="00C50E25" w:rsidP="00D0616B">
            <w:pPr>
              <w:spacing w:line="360" w:lineRule="exact"/>
              <w:jc w:val="center"/>
            </w:pPr>
            <w:r w:rsidRPr="009E36A4">
              <w:rPr>
                <w:rFonts w:hint="eastAsia"/>
              </w:rPr>
              <w:t>40m/10km</w:t>
            </w:r>
          </w:p>
        </w:tc>
        <w:tc>
          <w:tcPr>
            <w:tcW w:w="1190" w:type="dxa"/>
            <w:vAlign w:val="center"/>
          </w:tcPr>
          <w:p w14:paraId="23CEB238" w14:textId="77777777" w:rsidR="009B7770" w:rsidRPr="009E36A4" w:rsidRDefault="00C90D41" w:rsidP="00D0616B">
            <w:pPr>
              <w:spacing w:line="360" w:lineRule="exact"/>
              <w:jc w:val="center"/>
            </w:pPr>
            <w:r w:rsidRPr="009E36A4">
              <w:rPr>
                <w:rFonts w:hint="eastAsia"/>
              </w:rPr>
              <w:t>70km</w:t>
            </w:r>
          </w:p>
        </w:tc>
      </w:tr>
      <w:tr w:rsidR="009B7770" w:rsidRPr="009E36A4" w14:paraId="4587241A" w14:textId="77777777" w:rsidTr="00A621F7">
        <w:trPr>
          <w:jc w:val="center"/>
        </w:trPr>
        <w:tc>
          <w:tcPr>
            <w:tcW w:w="1384" w:type="dxa"/>
            <w:vAlign w:val="center"/>
          </w:tcPr>
          <w:p w14:paraId="1BADBC07" w14:textId="77777777" w:rsidR="009B7770" w:rsidRPr="009E36A4" w:rsidRDefault="009D596A" w:rsidP="00D0616B">
            <w:pPr>
              <w:spacing w:line="360" w:lineRule="exact"/>
              <w:jc w:val="center"/>
            </w:pPr>
            <w:r w:rsidRPr="009E36A4">
              <w:rPr>
                <w:rFonts w:hint="eastAsia"/>
              </w:rPr>
              <w:t>系统复杂度</w:t>
            </w:r>
          </w:p>
        </w:tc>
        <w:tc>
          <w:tcPr>
            <w:tcW w:w="1362" w:type="dxa"/>
            <w:vAlign w:val="center"/>
          </w:tcPr>
          <w:p w14:paraId="73131874" w14:textId="77777777" w:rsidR="009B7770" w:rsidRPr="009E36A4" w:rsidRDefault="009D596A" w:rsidP="00D0616B">
            <w:pPr>
              <w:spacing w:line="360" w:lineRule="exact"/>
              <w:jc w:val="center"/>
            </w:pPr>
            <w:r w:rsidRPr="009E36A4">
              <w:rPr>
                <w:rFonts w:hint="eastAsia"/>
              </w:rPr>
              <w:t>复杂</w:t>
            </w:r>
          </w:p>
        </w:tc>
        <w:tc>
          <w:tcPr>
            <w:tcW w:w="1567" w:type="dxa"/>
            <w:vAlign w:val="center"/>
          </w:tcPr>
          <w:p w14:paraId="3E9E1805" w14:textId="77777777" w:rsidR="009B7770" w:rsidRPr="009E36A4" w:rsidRDefault="009D596A" w:rsidP="00D0616B">
            <w:pPr>
              <w:spacing w:line="360" w:lineRule="exact"/>
              <w:jc w:val="center"/>
            </w:pPr>
            <w:r w:rsidRPr="009E36A4">
              <w:rPr>
                <w:rFonts w:hint="eastAsia"/>
              </w:rPr>
              <w:t>复杂</w:t>
            </w:r>
          </w:p>
        </w:tc>
        <w:tc>
          <w:tcPr>
            <w:tcW w:w="1667" w:type="dxa"/>
            <w:vAlign w:val="center"/>
          </w:tcPr>
          <w:p w14:paraId="520C57A6" w14:textId="77777777" w:rsidR="009B7770" w:rsidRPr="009E36A4" w:rsidRDefault="009D596A" w:rsidP="00D0616B">
            <w:pPr>
              <w:spacing w:line="360" w:lineRule="exact"/>
              <w:jc w:val="center"/>
            </w:pPr>
            <w:r w:rsidRPr="009E36A4">
              <w:rPr>
                <w:rFonts w:hint="eastAsia"/>
              </w:rPr>
              <w:t>较复杂</w:t>
            </w:r>
          </w:p>
        </w:tc>
        <w:tc>
          <w:tcPr>
            <w:tcW w:w="1352" w:type="dxa"/>
            <w:vAlign w:val="center"/>
          </w:tcPr>
          <w:p w14:paraId="3E8B615C" w14:textId="77777777" w:rsidR="009B7770" w:rsidRPr="009E36A4" w:rsidRDefault="009D596A" w:rsidP="00D0616B">
            <w:pPr>
              <w:spacing w:line="360" w:lineRule="exact"/>
              <w:jc w:val="center"/>
            </w:pPr>
            <w:r w:rsidRPr="009E36A4">
              <w:rPr>
                <w:rFonts w:hint="eastAsia"/>
              </w:rPr>
              <w:t>简单</w:t>
            </w:r>
          </w:p>
        </w:tc>
        <w:tc>
          <w:tcPr>
            <w:tcW w:w="1190" w:type="dxa"/>
            <w:vAlign w:val="center"/>
          </w:tcPr>
          <w:p w14:paraId="0422C909" w14:textId="77777777" w:rsidR="009B7770" w:rsidRPr="009E36A4" w:rsidRDefault="009D596A" w:rsidP="00D0616B">
            <w:pPr>
              <w:spacing w:line="360" w:lineRule="exact"/>
              <w:jc w:val="center"/>
            </w:pPr>
            <w:r w:rsidRPr="009E36A4">
              <w:rPr>
                <w:rFonts w:hint="eastAsia"/>
              </w:rPr>
              <w:t>较简单</w:t>
            </w:r>
          </w:p>
        </w:tc>
      </w:tr>
      <w:tr w:rsidR="009B7770" w:rsidRPr="009E36A4" w14:paraId="72CD93C0" w14:textId="77777777" w:rsidTr="00A621F7">
        <w:trPr>
          <w:jc w:val="center"/>
        </w:trPr>
        <w:tc>
          <w:tcPr>
            <w:tcW w:w="1384" w:type="dxa"/>
            <w:vAlign w:val="center"/>
          </w:tcPr>
          <w:p w14:paraId="6C80DE5F" w14:textId="77777777" w:rsidR="009B7770" w:rsidRPr="009E36A4" w:rsidRDefault="00A94084" w:rsidP="00D0616B">
            <w:pPr>
              <w:spacing w:line="360" w:lineRule="exact"/>
              <w:jc w:val="center"/>
            </w:pPr>
            <w:r w:rsidRPr="009E36A4">
              <w:rPr>
                <w:rFonts w:hint="eastAsia"/>
              </w:rPr>
              <w:t>系统</w:t>
            </w:r>
            <w:r w:rsidR="009D596A" w:rsidRPr="009E36A4">
              <w:rPr>
                <w:rFonts w:hint="eastAsia"/>
              </w:rPr>
              <w:t>成本</w:t>
            </w:r>
          </w:p>
        </w:tc>
        <w:tc>
          <w:tcPr>
            <w:tcW w:w="1362" w:type="dxa"/>
            <w:vAlign w:val="center"/>
          </w:tcPr>
          <w:p w14:paraId="26DFD60E" w14:textId="77777777" w:rsidR="009B7770" w:rsidRPr="009E36A4" w:rsidRDefault="00EB05C9" w:rsidP="00D0616B">
            <w:pPr>
              <w:spacing w:line="360" w:lineRule="exact"/>
              <w:jc w:val="center"/>
            </w:pPr>
            <w:r w:rsidRPr="009E36A4">
              <w:rPr>
                <w:rFonts w:hint="eastAsia"/>
              </w:rPr>
              <w:t>较低</w:t>
            </w:r>
          </w:p>
        </w:tc>
        <w:tc>
          <w:tcPr>
            <w:tcW w:w="1567" w:type="dxa"/>
            <w:vAlign w:val="center"/>
          </w:tcPr>
          <w:p w14:paraId="74238E28" w14:textId="77777777" w:rsidR="009B7770" w:rsidRPr="009E36A4" w:rsidRDefault="00EB05C9" w:rsidP="00D0616B">
            <w:pPr>
              <w:spacing w:line="360" w:lineRule="exact"/>
              <w:jc w:val="center"/>
            </w:pPr>
            <w:r w:rsidRPr="009E36A4">
              <w:rPr>
                <w:rFonts w:hint="eastAsia"/>
              </w:rPr>
              <w:t>低</w:t>
            </w:r>
          </w:p>
        </w:tc>
        <w:tc>
          <w:tcPr>
            <w:tcW w:w="1667" w:type="dxa"/>
            <w:vAlign w:val="center"/>
          </w:tcPr>
          <w:p w14:paraId="131181C8" w14:textId="77777777" w:rsidR="009B7770" w:rsidRPr="009E36A4" w:rsidRDefault="00EB05C9" w:rsidP="00D0616B">
            <w:pPr>
              <w:spacing w:line="360" w:lineRule="exact"/>
              <w:jc w:val="center"/>
            </w:pPr>
            <w:r w:rsidRPr="009E36A4">
              <w:rPr>
                <w:rFonts w:hint="eastAsia"/>
              </w:rPr>
              <w:t>较高</w:t>
            </w:r>
          </w:p>
        </w:tc>
        <w:tc>
          <w:tcPr>
            <w:tcW w:w="1352" w:type="dxa"/>
            <w:vAlign w:val="center"/>
          </w:tcPr>
          <w:p w14:paraId="21AC82D7" w14:textId="77777777" w:rsidR="009B7770" w:rsidRPr="009E36A4" w:rsidRDefault="00EB05C9" w:rsidP="00D0616B">
            <w:pPr>
              <w:spacing w:line="360" w:lineRule="exact"/>
              <w:jc w:val="center"/>
            </w:pPr>
            <w:r w:rsidRPr="009E36A4">
              <w:rPr>
                <w:rFonts w:hint="eastAsia"/>
              </w:rPr>
              <w:t>低</w:t>
            </w:r>
          </w:p>
        </w:tc>
        <w:tc>
          <w:tcPr>
            <w:tcW w:w="1190" w:type="dxa"/>
            <w:vAlign w:val="center"/>
          </w:tcPr>
          <w:p w14:paraId="722439E2" w14:textId="77777777" w:rsidR="009B7770" w:rsidRPr="009E36A4" w:rsidRDefault="00EB05C9" w:rsidP="00D0616B">
            <w:pPr>
              <w:spacing w:line="360" w:lineRule="exact"/>
              <w:jc w:val="center"/>
            </w:pPr>
            <w:r w:rsidRPr="009E36A4">
              <w:rPr>
                <w:rFonts w:hint="eastAsia"/>
              </w:rPr>
              <w:t>较高</w:t>
            </w:r>
          </w:p>
        </w:tc>
      </w:tr>
    </w:tbl>
    <w:p w14:paraId="5D1323BD" w14:textId="77777777" w:rsidR="00044FA7" w:rsidRDefault="00044FA7" w:rsidP="008F0945">
      <w:pPr>
        <w:spacing w:line="360" w:lineRule="exact"/>
        <w:ind w:firstLine="412"/>
        <w:rPr>
          <w:ins w:id="755" w:author="Quan Wen" w:date="2017-06-10T22:42:00Z"/>
        </w:rPr>
      </w:pPr>
    </w:p>
    <w:p w14:paraId="53AA284E" w14:textId="6FCB15E0" w:rsidR="009B7770" w:rsidRPr="009E36A4" w:rsidRDefault="00003F39" w:rsidP="008F0945">
      <w:pPr>
        <w:spacing w:line="360" w:lineRule="exact"/>
        <w:ind w:firstLine="412"/>
      </w:pPr>
      <w:r w:rsidRPr="009E36A4">
        <w:rPr>
          <w:rFonts w:hint="eastAsia"/>
        </w:rPr>
        <w:t>由比较表格可知，在限制成本和保证速率的前提下，</w:t>
      </w:r>
      <w:r w:rsidRPr="009E36A4">
        <w:rPr>
          <w:rFonts w:hint="eastAsia"/>
        </w:rPr>
        <w:t>CAN</w:t>
      </w:r>
      <w:r w:rsidRPr="009E36A4">
        <w:rPr>
          <w:rFonts w:hint="eastAsia"/>
        </w:rPr>
        <w:t>总线的系统复杂度相对简单，并且现在运用相当成熟，这也是</w:t>
      </w:r>
      <w:r w:rsidR="00A468AB" w:rsidRPr="009E36A4">
        <w:rPr>
          <w:rFonts w:hint="eastAsia"/>
        </w:rPr>
        <w:t>本设计</w:t>
      </w:r>
      <w:r w:rsidRPr="009E36A4">
        <w:rPr>
          <w:rFonts w:hint="eastAsia"/>
        </w:rPr>
        <w:t>采用</w:t>
      </w:r>
      <w:r w:rsidRPr="009E36A4">
        <w:rPr>
          <w:rFonts w:hint="eastAsia"/>
        </w:rPr>
        <w:t>CAN</w:t>
      </w:r>
      <w:r w:rsidRPr="009E36A4">
        <w:rPr>
          <w:rFonts w:hint="eastAsia"/>
        </w:rPr>
        <w:t>总线的原因。</w:t>
      </w:r>
    </w:p>
    <w:p w14:paraId="41D92668" w14:textId="77777777" w:rsidR="00D06896" w:rsidRPr="009E36A4" w:rsidRDefault="00D06896" w:rsidP="00D06896">
      <w:pPr>
        <w:pStyle w:val="2"/>
        <w:spacing w:beforeLines="50" w:before="156" w:afterLines="50" w:after="156" w:line="360" w:lineRule="exact"/>
        <w:rPr>
          <w:rFonts w:eastAsia="黑体" w:cs="Arial"/>
          <w:b w:val="0"/>
          <w:i w:val="0"/>
        </w:rPr>
      </w:pPr>
      <w:bookmarkStart w:id="756" w:name="溶液的配制及浓度的测定"/>
      <w:bookmarkStart w:id="757" w:name="_Toc261510885"/>
      <w:bookmarkStart w:id="758" w:name="_Toc484917522"/>
      <w:r w:rsidRPr="009E36A4">
        <w:rPr>
          <w:rFonts w:eastAsia="黑体"/>
          <w:b w:val="0"/>
          <w:i w:val="0"/>
        </w:rPr>
        <w:t>3.2</w:t>
      </w:r>
      <w:r w:rsidRPr="009E36A4">
        <w:rPr>
          <w:rFonts w:eastAsia="黑体" w:cs="Arial"/>
          <w:b w:val="0"/>
          <w:i w:val="0"/>
        </w:rPr>
        <w:t xml:space="preserve"> </w:t>
      </w:r>
      <w:bookmarkEnd w:id="756"/>
      <w:bookmarkEnd w:id="757"/>
      <w:r w:rsidR="00262F68" w:rsidRPr="009E36A4">
        <w:rPr>
          <w:rFonts w:eastAsia="黑体" w:cs="Arial" w:hint="eastAsia"/>
          <w:b w:val="0"/>
          <w:i w:val="0"/>
          <w:lang w:eastAsia="zh-CN"/>
        </w:rPr>
        <w:t>CAN</w:t>
      </w:r>
      <w:r w:rsidR="008F1867" w:rsidRPr="009E36A4">
        <w:rPr>
          <w:rFonts w:eastAsia="黑体" w:cs="Arial" w:hint="eastAsia"/>
          <w:b w:val="0"/>
          <w:i w:val="0"/>
          <w:lang w:eastAsia="zh-CN"/>
        </w:rPr>
        <w:t>总线协议</w:t>
      </w:r>
      <w:bookmarkEnd w:id="758"/>
    </w:p>
    <w:p w14:paraId="42A3371A" w14:textId="77777777" w:rsidR="009A1B16" w:rsidRPr="009E36A4" w:rsidRDefault="00C75E68" w:rsidP="009A1B16">
      <w:pPr>
        <w:keepLines/>
        <w:spacing w:beforeLines="50" w:before="156" w:afterLines="50" w:after="156" w:line="360" w:lineRule="exact"/>
        <w:ind w:firstLineChars="200" w:firstLine="420"/>
        <w:outlineLvl w:val="2"/>
        <w:rPr>
          <w:rFonts w:eastAsia="黑体"/>
          <w:bCs/>
          <w:szCs w:val="32"/>
        </w:rPr>
      </w:pPr>
      <w:bookmarkStart w:id="759" w:name="_Toc422059060"/>
      <w:bookmarkStart w:id="760" w:name="_Toc421383848"/>
      <w:bookmarkStart w:id="761" w:name="_Toc261510889"/>
      <w:bookmarkStart w:id="762" w:name="_Toc484917523"/>
      <w:r w:rsidRPr="009E36A4">
        <w:rPr>
          <w:rFonts w:eastAsia="黑体" w:hint="eastAsia"/>
          <w:bCs/>
          <w:szCs w:val="32"/>
        </w:rPr>
        <w:t>3</w:t>
      </w:r>
      <w:r w:rsidR="009A1B16" w:rsidRPr="009E36A4">
        <w:rPr>
          <w:rFonts w:eastAsia="黑体"/>
          <w:bCs/>
          <w:szCs w:val="32"/>
        </w:rPr>
        <w:t>.2.1 CAN</w:t>
      </w:r>
      <w:r w:rsidR="009A1B16" w:rsidRPr="009E36A4">
        <w:rPr>
          <w:rFonts w:eastAsia="黑体" w:hint="eastAsia"/>
          <w:bCs/>
          <w:szCs w:val="32"/>
        </w:rPr>
        <w:t>的基本特点</w:t>
      </w:r>
      <w:bookmarkEnd w:id="759"/>
      <w:bookmarkEnd w:id="760"/>
      <w:bookmarkEnd w:id="762"/>
    </w:p>
    <w:p w14:paraId="0A85B9B0"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是</w:t>
      </w:r>
      <w:r w:rsidRPr="009E36A4">
        <w:t>Controller Area Network</w:t>
      </w:r>
      <w:r w:rsidRPr="009E36A4">
        <w:rPr>
          <w:rFonts w:hint="eastAsia"/>
        </w:rPr>
        <w:t>的缩写（以下称为</w:t>
      </w:r>
      <w:r w:rsidRPr="009E36A4">
        <w:t>CAN</w:t>
      </w:r>
      <w:r w:rsidRPr="009E36A4">
        <w:rPr>
          <w:rFonts w:hint="eastAsia"/>
        </w:rPr>
        <w:t>），是</w:t>
      </w:r>
      <w:r w:rsidRPr="009E36A4">
        <w:t>ISO</w:t>
      </w:r>
      <w:r w:rsidRPr="009E36A4">
        <w:rPr>
          <w:rFonts w:hint="eastAsia"/>
        </w:rPr>
        <w:t>国际标准化的串行通信协议。起先，</w:t>
      </w:r>
      <w:r w:rsidRPr="009E36A4">
        <w:t>CAN-bus</w:t>
      </w:r>
      <w:r w:rsidRPr="009E36A4">
        <w:rPr>
          <w:rFonts w:hint="eastAsia"/>
        </w:rPr>
        <w:t>被设计作为汽车环境中的微控制器通讯，在车载各电子控制装置</w:t>
      </w:r>
      <w:r w:rsidRPr="009E36A4">
        <w:t>ECU</w:t>
      </w:r>
      <w:r w:rsidRPr="009E36A4">
        <w:rPr>
          <w:rFonts w:hint="eastAsia"/>
        </w:rPr>
        <w:t>之间交换信息，形成汽车电子控制网络。作为一种多主方式的串行通讯总线，它的基本设计规范要求有高的位速率高抗电磁干扰性而且能够检测出产生的任何错误。</w:t>
      </w:r>
    </w:p>
    <w:p w14:paraId="4731553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总线具有以下主要特点：</w:t>
      </w:r>
    </w:p>
    <w:p w14:paraId="4A9F661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w:t>
      </w:r>
      <w:r w:rsidRPr="009E36A4">
        <w:t>CAN</w:t>
      </w:r>
      <w:r w:rsidRPr="009E36A4">
        <w:rPr>
          <w:rFonts w:hint="eastAsia"/>
        </w:rPr>
        <w:t>是到目前为止唯一有国际标准的现场总线。</w:t>
      </w:r>
    </w:p>
    <w:p w14:paraId="601B656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CAN</w:t>
      </w:r>
      <w:r w:rsidRPr="009E36A4">
        <w:rPr>
          <w:rFonts w:hint="eastAsia"/>
        </w:rPr>
        <w:t>为多主工作方式，网络上任一节点均可在任一时刻主动地向网络上其他节点发送信息，而不分主从。</w:t>
      </w:r>
    </w:p>
    <w:p w14:paraId="160E08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）在报文标识符上，</w:t>
      </w:r>
      <w:r w:rsidRPr="009E36A4">
        <w:t>CAN</w:t>
      </w:r>
      <w:r w:rsidRPr="009E36A4">
        <w:rPr>
          <w:rFonts w:hint="eastAsia"/>
        </w:rPr>
        <w:t>上的节点分成不同的优先级，可满足不同的实时要求，优先级高的数据最多可在</w:t>
      </w:r>
      <w:r w:rsidRPr="009E36A4">
        <w:t>134us</w:t>
      </w:r>
      <w:r w:rsidRPr="009E36A4">
        <w:rPr>
          <w:rFonts w:hint="eastAsia"/>
        </w:rPr>
        <w:t>内得到传输。</w:t>
      </w:r>
    </w:p>
    <w:p w14:paraId="3362EF56"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w:t>
      </w:r>
      <w:r w:rsidRPr="009E36A4">
        <w:t>CAN</w:t>
      </w:r>
      <w:r w:rsidRPr="009E36A4">
        <w:rPr>
          <w:rFonts w:hint="eastAsia"/>
        </w:rPr>
        <w:t>采用非破坏总线仲裁技术。当多个节点同时向总线发送信息出现冲突时，优先级较低的节点会主动地退出发送，而最高优先级的节点可不受影响地继续传输数据，从而大大节省了总线冲突仲裁时间。尤其是在网络负载很重的情况下，也不会出现网络瘫痪情况（以太网则可能）。</w:t>
      </w:r>
    </w:p>
    <w:p w14:paraId="75848823"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5</w:t>
      </w:r>
      <w:r w:rsidRPr="009E36A4">
        <w:rPr>
          <w:rFonts w:hint="eastAsia"/>
        </w:rPr>
        <w:t>）</w:t>
      </w:r>
      <w:r w:rsidRPr="009E36A4">
        <w:t>CAN</w:t>
      </w:r>
      <w:r w:rsidRPr="009E36A4">
        <w:rPr>
          <w:rFonts w:hint="eastAsia"/>
        </w:rPr>
        <w:t>节点只需通过对报文的标识符滤波即可实现点对点、一点对多点及全局广播等几种方式传送接收数据。</w:t>
      </w:r>
    </w:p>
    <w:p w14:paraId="78679502"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6</w:t>
      </w:r>
      <w:r w:rsidRPr="009E36A4">
        <w:rPr>
          <w:rFonts w:hint="eastAsia"/>
        </w:rPr>
        <w:t>）</w:t>
      </w:r>
      <w:r w:rsidRPr="009E36A4">
        <w:t>CAN</w:t>
      </w:r>
      <w:r w:rsidRPr="009E36A4">
        <w:rPr>
          <w:rFonts w:hint="eastAsia"/>
        </w:rPr>
        <w:t>的直接通信距离最远可达</w:t>
      </w:r>
      <w:r w:rsidRPr="009E36A4">
        <w:t>10km</w:t>
      </w:r>
      <w:r w:rsidRPr="009E36A4">
        <w:rPr>
          <w:rFonts w:hint="eastAsia"/>
        </w:rPr>
        <w:t>（速率在</w:t>
      </w:r>
      <w:r w:rsidRPr="009E36A4">
        <w:t>5kbps</w:t>
      </w:r>
      <w:r w:rsidRPr="009E36A4">
        <w:rPr>
          <w:rFonts w:hint="eastAsia"/>
        </w:rPr>
        <w:t>以下）；通信速率最高可达</w:t>
      </w:r>
      <w:r w:rsidRPr="009E36A4">
        <w:t>1Mbps</w:t>
      </w:r>
      <w:r w:rsidRPr="009E36A4">
        <w:rPr>
          <w:rFonts w:hint="eastAsia"/>
        </w:rPr>
        <w:t>（此时通信距离最长为</w:t>
      </w:r>
      <w:r w:rsidRPr="009E36A4">
        <w:t>40m</w:t>
      </w:r>
      <w:r w:rsidRPr="009E36A4">
        <w:rPr>
          <w:rFonts w:hint="eastAsia"/>
        </w:rPr>
        <w:t>）。</w:t>
      </w:r>
    </w:p>
    <w:p w14:paraId="38CC55F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w:t>
      </w:r>
      <w:r w:rsidRPr="009E36A4">
        <w:t>CAN</w:t>
      </w:r>
      <w:r w:rsidRPr="009E36A4">
        <w:rPr>
          <w:rFonts w:hint="eastAsia"/>
        </w:rPr>
        <w:t>上的节点数主要取决于总线驱动电路，目前可达</w:t>
      </w:r>
      <w:r w:rsidRPr="009E36A4">
        <w:t>110</w:t>
      </w:r>
      <w:r w:rsidRPr="009E36A4">
        <w:rPr>
          <w:rFonts w:hint="eastAsia"/>
        </w:rPr>
        <w:t>个。在标准帧报文标识符有</w:t>
      </w:r>
      <w:r w:rsidRPr="009E36A4">
        <w:t>11</w:t>
      </w:r>
      <w:r w:rsidRPr="009E36A4">
        <w:rPr>
          <w:rFonts w:hint="eastAsia"/>
        </w:rPr>
        <w:t>位，而在扩展帧的报文标识符（</w:t>
      </w:r>
      <w:r w:rsidRPr="009E36A4">
        <w:t>29</w:t>
      </w:r>
      <w:r w:rsidRPr="009E36A4">
        <w:rPr>
          <w:rFonts w:hint="eastAsia"/>
        </w:rPr>
        <w:t>位）的个数几乎不受限制。</w:t>
      </w:r>
    </w:p>
    <w:p w14:paraId="120A3E9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8</w:t>
      </w:r>
      <w:r w:rsidRPr="009E36A4">
        <w:rPr>
          <w:rFonts w:hint="eastAsia"/>
        </w:rPr>
        <w:t>）</w:t>
      </w:r>
      <w:r w:rsidRPr="009E36A4">
        <w:t>CAN</w:t>
      </w:r>
      <w:r w:rsidRPr="009E36A4">
        <w:rPr>
          <w:rFonts w:hint="eastAsia"/>
        </w:rPr>
        <w:t>的每帧信息都有</w:t>
      </w:r>
      <w:r w:rsidRPr="009E36A4">
        <w:t>CRC</w:t>
      </w:r>
      <w:r w:rsidRPr="009E36A4">
        <w:rPr>
          <w:rFonts w:hint="eastAsia"/>
        </w:rPr>
        <w:t>校验及其他检错措施，具有极好的检错效果。</w:t>
      </w:r>
    </w:p>
    <w:p w14:paraId="2E10159A"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9</w:t>
      </w:r>
      <w:r w:rsidRPr="009E36A4">
        <w:rPr>
          <w:rFonts w:hint="eastAsia"/>
        </w:rPr>
        <w:t>）</w:t>
      </w:r>
      <w:r w:rsidRPr="009E36A4">
        <w:t>CAN</w:t>
      </w:r>
      <w:r w:rsidRPr="009E36A4">
        <w:rPr>
          <w:rFonts w:hint="eastAsia"/>
        </w:rPr>
        <w:t>节点在错误严重的情况下具有自动关闭输出功能，以使总线上其他节点的操作不受影响。</w:t>
      </w:r>
    </w:p>
    <w:p w14:paraId="3A197A4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10</w:t>
      </w:r>
      <w:r w:rsidRPr="009E36A4">
        <w:rPr>
          <w:rFonts w:hint="eastAsia"/>
        </w:rPr>
        <w:t>）</w:t>
      </w:r>
      <w:r w:rsidRPr="009E36A4">
        <w:t>CAN</w:t>
      </w:r>
      <w:r w:rsidRPr="009E36A4">
        <w:rPr>
          <w:rFonts w:hint="eastAsia"/>
        </w:rPr>
        <w:t>总线具有较高的性能价格比。它结构简单，器件容易购置，每个节点的价格较低，而且开发技术容易掌握，能充分利用现有的单片机开发工具。</w:t>
      </w:r>
    </w:p>
    <w:p w14:paraId="7E73EA2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11</w:t>
      </w:r>
      <w:r w:rsidRPr="009E36A4">
        <w:rPr>
          <w:rFonts w:hint="eastAsia"/>
        </w:rPr>
        <w:t>）</w:t>
      </w:r>
      <w:r w:rsidRPr="009E36A4">
        <w:t xml:space="preserve">CAN </w:t>
      </w:r>
      <w:r w:rsidRPr="009E36A4">
        <w:rPr>
          <w:rFonts w:hint="eastAsia"/>
        </w:rPr>
        <w:t>数据信号由</w:t>
      </w:r>
      <w:r w:rsidRPr="009E36A4">
        <w:t>CAN_H</w:t>
      </w:r>
      <w:r w:rsidRPr="009E36A4">
        <w:rPr>
          <w:rFonts w:hint="eastAsia"/>
        </w:rPr>
        <w:t>和</w:t>
      </w:r>
      <w:r w:rsidRPr="009E36A4">
        <w:t>CAN_L</w:t>
      </w:r>
      <w:r w:rsidRPr="009E36A4">
        <w:rPr>
          <w:rFonts w:hint="eastAsia"/>
        </w:rPr>
        <w:t>两条信号线差分传送，信号传输用短帧结构</w:t>
      </w:r>
      <w:r w:rsidRPr="009E36A4">
        <w:t>(8</w:t>
      </w:r>
      <w:r w:rsidRPr="009E36A4">
        <w:rPr>
          <w:rFonts w:hint="eastAsia"/>
        </w:rPr>
        <w:t>个字节</w:t>
      </w:r>
      <w:r w:rsidRPr="009E36A4">
        <w:t>)</w:t>
      </w:r>
      <w:r w:rsidRPr="009E36A4">
        <w:rPr>
          <w:rFonts w:hint="eastAsia"/>
        </w:rPr>
        <w:t>，传输时间短，抗干扰能力强</w:t>
      </w:r>
      <w:r w:rsidRPr="009E36A4">
        <w:rPr>
          <w:vertAlign w:val="superscript"/>
        </w:rPr>
        <w:t>[</w:t>
      </w:r>
      <w:r w:rsidR="008368EA" w:rsidRPr="009E36A4">
        <w:rPr>
          <w:vertAlign w:val="superscript"/>
        </w:rPr>
        <w:t>10]</w:t>
      </w:r>
    </w:p>
    <w:p w14:paraId="3FE9B7A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63" w:name="_Toc422059061"/>
      <w:bookmarkStart w:id="764" w:name="_Toc421383849"/>
      <w:bookmarkStart w:id="765" w:name="_Toc484917524"/>
      <w:r w:rsidRPr="009E36A4">
        <w:rPr>
          <w:rFonts w:eastAsia="黑体" w:hint="eastAsia"/>
          <w:bCs/>
          <w:szCs w:val="32"/>
        </w:rPr>
        <w:t>3</w:t>
      </w:r>
      <w:r w:rsidR="009A1B16" w:rsidRPr="009E36A4">
        <w:rPr>
          <w:rFonts w:eastAsia="黑体"/>
          <w:bCs/>
          <w:szCs w:val="32"/>
        </w:rPr>
        <w:t>.2.2 CAN</w:t>
      </w:r>
      <w:r w:rsidR="009A1B16" w:rsidRPr="009E36A4">
        <w:rPr>
          <w:rFonts w:eastAsia="黑体" w:hint="eastAsia"/>
          <w:bCs/>
          <w:szCs w:val="32"/>
        </w:rPr>
        <w:t>的发展前景</w:t>
      </w:r>
      <w:bookmarkEnd w:id="763"/>
      <w:bookmarkEnd w:id="764"/>
      <w:bookmarkEnd w:id="765"/>
    </w:p>
    <w:p w14:paraId="0437360C"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虽然自</w:t>
      </w:r>
      <w:r w:rsidRPr="009E36A4">
        <w:t>CAN</w:t>
      </w:r>
      <w:r w:rsidRPr="009E36A4">
        <w:rPr>
          <w:rFonts w:hint="eastAsia"/>
        </w:rPr>
        <w:t>协议颁布迄今己有十几年</w:t>
      </w:r>
      <w:r w:rsidRPr="009E36A4">
        <w:t>,</w:t>
      </w:r>
      <w:r w:rsidRPr="009E36A4">
        <w:rPr>
          <w:rFonts w:hint="eastAsia"/>
        </w:rPr>
        <w:t>它仍然在发展完善。</w:t>
      </w:r>
      <w:r w:rsidRPr="009E36A4">
        <w:t>2000</w:t>
      </w:r>
      <w:r w:rsidRPr="009E36A4">
        <w:rPr>
          <w:rFonts w:hint="eastAsia"/>
        </w:rPr>
        <w:t>年一开始，</w:t>
      </w:r>
      <w:r w:rsidRPr="009E36A4">
        <w:t>ISO</w:t>
      </w:r>
      <w:r w:rsidRPr="009E36A4">
        <w:rPr>
          <w:rFonts w:hint="eastAsia"/>
        </w:rPr>
        <w:t>的任务是迫使有关的几个公司定义一项协议用于</w:t>
      </w:r>
      <w:r w:rsidRPr="009E36A4">
        <w:t>CAN</w:t>
      </w:r>
      <w:r w:rsidRPr="009E36A4">
        <w:rPr>
          <w:rFonts w:hint="eastAsia"/>
        </w:rPr>
        <w:t>报文的时间一触发传输</w:t>
      </w:r>
      <w:r w:rsidRPr="009E36A4">
        <w:t>(Time</w:t>
      </w:r>
      <w:r w:rsidRPr="009E36A4">
        <w:rPr>
          <w:rFonts w:hint="eastAsia"/>
        </w:rPr>
        <w:t>一</w:t>
      </w:r>
      <w:r w:rsidRPr="009E36A4">
        <w:t>triggered Transmission)</w:t>
      </w:r>
      <w:r w:rsidRPr="009E36A4">
        <w:rPr>
          <w:rFonts w:hint="eastAsia"/>
        </w:rPr>
        <w:t>。</w:t>
      </w:r>
      <w:r w:rsidRPr="009E36A4">
        <w:t>Dr.Bernd Mueller</w:t>
      </w:r>
      <w:r w:rsidRPr="009E36A4">
        <w:rPr>
          <w:rFonts w:hint="eastAsia"/>
        </w:rPr>
        <w:t>和</w:t>
      </w:r>
      <w:r w:rsidRPr="009E36A4">
        <w:t>Thomas Fuehrer</w:t>
      </w:r>
      <w:r w:rsidRPr="009E36A4">
        <w:rPr>
          <w:rFonts w:hint="eastAsia"/>
        </w:rPr>
        <w:t>以及</w:t>
      </w:r>
      <w:r w:rsidRPr="009E36A4">
        <w:t>Bosch</w:t>
      </w:r>
      <w:r w:rsidRPr="009E36A4">
        <w:rPr>
          <w:rFonts w:hint="eastAsia"/>
        </w:rPr>
        <w:t>的其他一些人员会同来自半导体工业和学院搞研究的专家一起定义“</w:t>
      </w:r>
      <w:r w:rsidRPr="009E36A4">
        <w:t>CAN</w:t>
      </w:r>
      <w:r w:rsidRPr="009E36A4">
        <w:rPr>
          <w:rFonts w:hint="eastAsia"/>
        </w:rPr>
        <w:t>的时间一触发通信”协议</w:t>
      </w:r>
      <w:r w:rsidRPr="009E36A4">
        <w:t>(TTCAN),</w:t>
      </w:r>
      <w:r w:rsidRPr="009E36A4">
        <w:rPr>
          <w:rFonts w:hint="eastAsia"/>
        </w:rPr>
        <w:t>计划把它国际标准化为</w:t>
      </w:r>
      <w:r w:rsidRPr="009E36A4">
        <w:t>ISO11898</w:t>
      </w:r>
      <w:r w:rsidRPr="009E36A4">
        <w:rPr>
          <w:rFonts w:hint="eastAsia"/>
        </w:rPr>
        <w:t>一</w:t>
      </w:r>
      <w:r w:rsidRPr="009E36A4">
        <w:t>4</w:t>
      </w:r>
      <w:r w:rsidRPr="009E36A4">
        <w:rPr>
          <w:rFonts w:hint="eastAsia"/>
        </w:rPr>
        <w:t>。这个</w:t>
      </w:r>
      <w:r w:rsidRPr="009E36A4">
        <w:t>CAN</w:t>
      </w:r>
      <w:r w:rsidRPr="009E36A4">
        <w:rPr>
          <w:rFonts w:hint="eastAsia"/>
        </w:rPr>
        <w:t>的扩展现在正在硅片上进行，它不仅允许用</w:t>
      </w:r>
      <w:r w:rsidRPr="009E36A4">
        <w:t>CAN</w:t>
      </w:r>
      <w:r w:rsidRPr="009E36A4">
        <w:rPr>
          <w:rFonts w:hint="eastAsia"/>
        </w:rPr>
        <w:t>作时间等间距传送报文和封闭控制循环，也允许在</w:t>
      </w:r>
      <w:r w:rsidRPr="009E36A4">
        <w:t>x</w:t>
      </w:r>
      <w:r w:rsidRPr="009E36A4">
        <w:rPr>
          <w:rFonts w:hint="eastAsia"/>
        </w:rPr>
        <w:t>一</w:t>
      </w:r>
      <w:r w:rsidRPr="009E36A4">
        <w:t>by</w:t>
      </w:r>
      <w:r w:rsidRPr="009E36A4">
        <w:rPr>
          <w:rFonts w:hint="eastAsia"/>
        </w:rPr>
        <w:t>一</w:t>
      </w:r>
      <w:r w:rsidRPr="009E36A4">
        <w:t>wire</w:t>
      </w:r>
      <w:r w:rsidRPr="009E36A4">
        <w:rPr>
          <w:rFonts w:hint="eastAsia"/>
        </w:rPr>
        <w:t>中使用</w:t>
      </w:r>
      <w:r w:rsidRPr="009E36A4">
        <w:t>CAN</w:t>
      </w:r>
      <w:r w:rsidRPr="009E36A4">
        <w:rPr>
          <w:rFonts w:hint="eastAsia"/>
        </w:rPr>
        <w:t>。因为</w:t>
      </w:r>
      <w:r w:rsidRPr="009E36A4">
        <w:t>CAN</w:t>
      </w:r>
      <w:r w:rsidRPr="009E36A4">
        <w:rPr>
          <w:rFonts w:hint="eastAsia"/>
        </w:rPr>
        <w:t>的协议没有变，所以可以利用同样的物理总线发送时间触发的报文和事件触发的报文。</w:t>
      </w:r>
    </w:p>
    <w:p w14:paraId="55211C8F" w14:textId="77777777" w:rsidR="00970038" w:rsidRPr="009E36A4" w:rsidRDefault="009A1B16" w:rsidP="00F16D52">
      <w:pPr>
        <w:autoSpaceDE w:val="0"/>
        <w:autoSpaceDN w:val="0"/>
        <w:spacing w:line="360" w:lineRule="exact"/>
        <w:ind w:firstLineChars="200" w:firstLine="420"/>
      </w:pPr>
      <w:r w:rsidRPr="009E36A4">
        <w:t>TTCAN</w:t>
      </w:r>
      <w:r w:rsidRPr="009E36A4">
        <w:rPr>
          <w:rFonts w:hint="eastAsia"/>
        </w:rPr>
        <w:t>的扩展增强了</w:t>
      </w:r>
      <w:r w:rsidRPr="009E36A4">
        <w:t>CAN</w:t>
      </w:r>
      <w:r w:rsidRPr="009E36A4">
        <w:rPr>
          <w:rFonts w:hint="eastAsia"/>
        </w:rPr>
        <w:t>的生命力。当考虑到</w:t>
      </w:r>
      <w:r w:rsidRPr="009E36A4">
        <w:t>CAN</w:t>
      </w:r>
      <w:r w:rsidRPr="009E36A4">
        <w:rPr>
          <w:rFonts w:hint="eastAsia"/>
        </w:rPr>
        <w:t>还处在全球市场渗透的初期</w:t>
      </w:r>
      <w:r w:rsidRPr="009E36A4">
        <w:t>,</w:t>
      </w:r>
      <w:r w:rsidRPr="009E36A4">
        <w:rPr>
          <w:rFonts w:hint="eastAsia"/>
        </w:rPr>
        <w:t>即使是保守的估计</w:t>
      </w:r>
      <w:r w:rsidRPr="009E36A4">
        <w:t>,</w:t>
      </w:r>
      <w:r w:rsidRPr="009E36A4">
        <w:rPr>
          <w:rFonts w:hint="eastAsia"/>
        </w:rPr>
        <w:t>也表明在今后</w:t>
      </w:r>
      <w:r w:rsidRPr="009E36A4">
        <w:t>10</w:t>
      </w:r>
      <w:r w:rsidRPr="009E36A4">
        <w:rPr>
          <w:rFonts w:hint="eastAsia"/>
        </w:rPr>
        <w:t>一</w:t>
      </w:r>
      <w:r w:rsidRPr="009E36A4">
        <w:t>15</w:t>
      </w:r>
      <w:r w:rsidRPr="009E36A4">
        <w:rPr>
          <w:rFonts w:hint="eastAsia"/>
        </w:rPr>
        <w:t>年这种总线系统有更大的增长。这里要强调的事实是</w:t>
      </w:r>
      <w:r w:rsidRPr="009E36A4">
        <w:t>,</w:t>
      </w:r>
      <w:r w:rsidRPr="009E36A4">
        <w:rPr>
          <w:rFonts w:hint="eastAsia"/>
        </w:rPr>
        <w:t>今后几年在美国和远东地区汽车制造刚开始在他们一系列运输工具上使用</w:t>
      </w:r>
      <w:r w:rsidRPr="009E36A4">
        <w:t>CAN</w:t>
      </w:r>
      <w:r w:rsidRPr="009E36A4">
        <w:rPr>
          <w:rFonts w:hint="eastAsia"/>
        </w:rPr>
        <w:t>。另外</w:t>
      </w:r>
      <w:r w:rsidRPr="009E36A4">
        <w:t>,</w:t>
      </w:r>
      <w:r w:rsidRPr="009E36A4">
        <w:rPr>
          <w:rFonts w:hint="eastAsia"/>
        </w:rPr>
        <w:t>新的潜在的大量应用正在进行中</w:t>
      </w:r>
      <w:r w:rsidRPr="009E36A4">
        <w:t>,</w:t>
      </w:r>
      <w:r w:rsidRPr="009E36A4">
        <w:rPr>
          <w:rFonts w:hint="eastAsia"/>
        </w:rPr>
        <w:t>不仅表现在轿车方面</w:t>
      </w:r>
      <w:r w:rsidRPr="009E36A4">
        <w:t>,</w:t>
      </w:r>
      <w:r w:rsidRPr="009E36A4">
        <w:rPr>
          <w:rFonts w:hint="eastAsia"/>
        </w:rPr>
        <w:t>也表现在家电领域</w:t>
      </w:r>
      <w:r w:rsidRPr="009E36A4">
        <w:t>,</w:t>
      </w:r>
      <w:r w:rsidRPr="009E36A4">
        <w:rPr>
          <w:rFonts w:hint="eastAsia"/>
        </w:rPr>
        <w:t>工业领域等。为了正式批准各种不同的安全考虑和安全临界应用等</w:t>
      </w:r>
      <w:r w:rsidRPr="009E36A4">
        <w:t>,</w:t>
      </w:r>
      <w:r w:rsidRPr="009E36A4">
        <w:rPr>
          <w:rFonts w:hint="eastAsia"/>
        </w:rPr>
        <w:t>几个要加强的方面可以指望在高层协议解决。德国专业协会</w:t>
      </w:r>
      <w:r w:rsidRPr="009E36A4">
        <w:t>BIA</w:t>
      </w:r>
      <w:r w:rsidRPr="009E36A4">
        <w:rPr>
          <w:rFonts w:hint="eastAsia"/>
        </w:rPr>
        <w:t>和德国安全标准机构已经确认一些现有的基于</w:t>
      </w:r>
      <w:r w:rsidRPr="009E36A4">
        <w:t>CAN</w:t>
      </w:r>
      <w:r w:rsidRPr="009E36A4">
        <w:rPr>
          <w:rFonts w:hint="eastAsia"/>
        </w:rPr>
        <w:t>的安全系统。</w:t>
      </w:r>
      <w:r w:rsidRPr="009E36A4">
        <w:t>CANOpen</w:t>
      </w:r>
      <w:r w:rsidRPr="009E36A4">
        <w:rPr>
          <w:rFonts w:hint="eastAsia"/>
        </w:rPr>
        <w:t>一安全是第一个得到</w:t>
      </w:r>
      <w:r w:rsidRPr="009E36A4">
        <w:t>BIA</w:t>
      </w:r>
      <w:r w:rsidRPr="009E36A4">
        <w:rPr>
          <w:rFonts w:hint="eastAsia"/>
        </w:rPr>
        <w:t>认试验性批准的标准</w:t>
      </w:r>
      <w:r w:rsidRPr="009E36A4">
        <w:t>CAN</w:t>
      </w:r>
      <w:r w:rsidRPr="009E36A4">
        <w:rPr>
          <w:rFonts w:hint="eastAsia"/>
        </w:rPr>
        <w:t>解决方案。</w:t>
      </w:r>
      <w:r w:rsidRPr="009E36A4">
        <w:t>DeviceNet</w:t>
      </w:r>
      <w:r w:rsidRPr="009E36A4">
        <w:rPr>
          <w:rFonts w:hint="eastAsia"/>
        </w:rPr>
        <w:t>一安全将很快跟上。针对海事应用的</w:t>
      </w:r>
      <w:r w:rsidRPr="009E36A4">
        <w:t>CANOpen</w:t>
      </w:r>
      <w:r w:rsidRPr="009E36A4">
        <w:rPr>
          <w:rFonts w:hint="eastAsia"/>
        </w:rPr>
        <w:t>结构的正式批准正在准备中</w:t>
      </w:r>
      <w:r w:rsidRPr="009E36A4">
        <w:t>,</w:t>
      </w:r>
      <w:r w:rsidRPr="009E36A4">
        <w:rPr>
          <w:rFonts w:hint="eastAsia"/>
        </w:rPr>
        <w:t>它是由世界一流的德国劳氏船级社制定的。在其他方面</w:t>
      </w:r>
      <w:r w:rsidRPr="009E36A4">
        <w:t>,</w:t>
      </w:r>
      <w:r w:rsidRPr="009E36A4">
        <w:rPr>
          <w:rFonts w:hint="eastAsia"/>
        </w:rPr>
        <w:t>这个规范定义了从</w:t>
      </w:r>
      <w:r w:rsidRPr="009E36A4">
        <w:t>CANOpen</w:t>
      </w:r>
      <w:r w:rsidRPr="009E36A4">
        <w:rPr>
          <w:rFonts w:hint="eastAsia"/>
        </w:rPr>
        <w:t>网络到冗余总线系统的自动转换。</w:t>
      </w:r>
    </w:p>
    <w:p w14:paraId="72518E9C"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66" w:name="_Toc422059062"/>
      <w:bookmarkStart w:id="767" w:name="_Toc421383850"/>
      <w:bookmarkStart w:id="768" w:name="_Toc484917525"/>
      <w:r w:rsidRPr="009E36A4">
        <w:rPr>
          <w:rFonts w:eastAsia="黑体" w:hint="eastAsia"/>
          <w:bCs/>
          <w:szCs w:val="32"/>
        </w:rPr>
        <w:t>3</w:t>
      </w:r>
      <w:r w:rsidR="009A1B16" w:rsidRPr="009E36A4">
        <w:rPr>
          <w:rFonts w:eastAsia="黑体"/>
          <w:bCs/>
          <w:szCs w:val="32"/>
        </w:rPr>
        <w:t>.2.3 CAN</w:t>
      </w:r>
      <w:r w:rsidR="009A1B16" w:rsidRPr="009E36A4">
        <w:rPr>
          <w:rFonts w:eastAsia="黑体" w:hint="eastAsia"/>
          <w:bCs/>
          <w:szCs w:val="32"/>
        </w:rPr>
        <w:t>的分层结构</w:t>
      </w:r>
      <w:bookmarkEnd w:id="766"/>
      <w:bookmarkEnd w:id="767"/>
      <w:bookmarkEnd w:id="768"/>
    </w:p>
    <w:p w14:paraId="3DD8EFC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ISO/OSI</w:t>
      </w:r>
      <w:r w:rsidRPr="009E36A4">
        <w:rPr>
          <w:rFonts w:hint="eastAsia"/>
        </w:rPr>
        <w:t>标准体系结构模型，</w:t>
      </w:r>
      <w:r w:rsidRPr="009E36A4">
        <w:t>CAN</w:t>
      </w:r>
      <w:r w:rsidRPr="009E36A4">
        <w:rPr>
          <w:rFonts w:hint="eastAsia"/>
        </w:rPr>
        <w:t>总线分为两层：数据链路层（包括逻辑链路控制子层</w:t>
      </w:r>
      <w:r w:rsidRPr="009E36A4">
        <w:t>LLC</w:t>
      </w:r>
      <w:r w:rsidRPr="009E36A4">
        <w:rPr>
          <w:rFonts w:hint="eastAsia"/>
        </w:rPr>
        <w:t>和介质访问控制子层</w:t>
      </w:r>
      <w:r w:rsidRPr="009E36A4">
        <w:t>MAC</w:t>
      </w:r>
      <w:r w:rsidRPr="009E36A4">
        <w:rPr>
          <w:rFonts w:hint="eastAsia"/>
        </w:rPr>
        <w:t>）和物理层，是</w:t>
      </w:r>
      <w:r w:rsidRPr="009E36A4">
        <w:t>OSI</w:t>
      </w:r>
      <w:r w:rsidRPr="009E36A4">
        <w:rPr>
          <w:rFonts w:hint="eastAsia"/>
        </w:rPr>
        <w:t>的一种简化体系结构。在</w:t>
      </w:r>
      <w:r w:rsidRPr="009E36A4">
        <w:t>CAN2.0A</w:t>
      </w:r>
      <w:r w:rsidRPr="009E36A4">
        <w:rPr>
          <w:rFonts w:hint="eastAsia"/>
        </w:rPr>
        <w:t>版本中，数据链路层的</w:t>
      </w:r>
      <w:r w:rsidRPr="009E36A4">
        <w:t>LLC</w:t>
      </w:r>
      <w:r w:rsidRPr="009E36A4">
        <w:rPr>
          <w:rFonts w:hint="eastAsia"/>
        </w:rPr>
        <w:t>和</w:t>
      </w:r>
      <w:r w:rsidRPr="009E36A4">
        <w:t>MAC</w:t>
      </w:r>
      <w:r w:rsidRPr="009E36A4">
        <w:rPr>
          <w:rFonts w:hint="eastAsia"/>
        </w:rPr>
        <w:t>子层的服务和功能被描述为“目标层”和“传送层”。分层</w:t>
      </w:r>
      <w:r w:rsidRPr="009E36A4">
        <w:rPr>
          <w:rFonts w:hint="eastAsia"/>
        </w:rPr>
        <w:lastRenderedPageBreak/>
        <w:t>结构如图</w:t>
      </w:r>
      <w:r w:rsidRPr="009E36A4">
        <w:t>2.1</w:t>
      </w:r>
      <w:r w:rsidRPr="009E36A4">
        <w:rPr>
          <w:rFonts w:hint="eastAsia"/>
        </w:rPr>
        <w:t>所示：</w:t>
      </w:r>
    </w:p>
    <w:p w14:paraId="4672AD55" w14:textId="77777777" w:rsidR="009A1B16" w:rsidRPr="009E36A4" w:rsidRDefault="00774F58" w:rsidP="009A1B16">
      <w:pPr>
        <w:autoSpaceDE w:val="0"/>
        <w:autoSpaceDN w:val="0"/>
        <w:spacing w:line="360" w:lineRule="exact"/>
        <w:ind w:firstLineChars="200" w:firstLine="420"/>
      </w:pPr>
      <w:r>
        <w:rPr>
          <w:rFonts w:cstheme="minorBidi"/>
        </w:rPr>
        <w:object w:dxaOrig="0" w:dyaOrig="0" w14:anchorId="10EF6FF2">
          <v:shape id="_x0000_s1028" type="#_x0000_t75" style="position:absolute;left:0;text-align:left;margin-left:26pt;margin-top:27.15pt;width:363.65pt;height:336.75pt;z-index:251667456;mso-position-horizontal-relative:text;mso-position-vertical-relative:text">
            <v:imagedata r:id="rId44" o:title=""/>
            <w10:wrap type="topAndBottom"/>
          </v:shape>
          <o:OLEObject Type="Embed" ProgID="Visio.Drawing.15" ShapeID="_x0000_s1028" DrawAspect="Content" ObjectID="_1558661446" r:id="rId45"/>
        </w:object>
      </w:r>
    </w:p>
    <w:p w14:paraId="38707723"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026EF2" w:rsidRPr="009E36A4">
        <w:rPr>
          <w:rFonts w:eastAsia="黑体" w:hint="eastAsia"/>
          <w:sz w:val="18"/>
          <w:szCs w:val="18"/>
        </w:rPr>
        <w:t>3.</w:t>
      </w:r>
      <w:r w:rsidRPr="009E36A4">
        <w:rPr>
          <w:rFonts w:eastAsia="黑体" w:hint="eastAsia"/>
          <w:sz w:val="18"/>
          <w:szCs w:val="18"/>
        </w:rPr>
        <w:t xml:space="preserve">1 </w:t>
      </w:r>
      <w:r w:rsidRPr="009E36A4">
        <w:rPr>
          <w:rFonts w:eastAsia="黑体"/>
          <w:sz w:val="18"/>
          <w:szCs w:val="18"/>
        </w:rPr>
        <w:t>CAN</w:t>
      </w:r>
      <w:r w:rsidRPr="009E36A4">
        <w:rPr>
          <w:rFonts w:eastAsia="黑体" w:hint="eastAsia"/>
          <w:sz w:val="18"/>
          <w:szCs w:val="18"/>
        </w:rPr>
        <w:t>总线的分层结构</w:t>
      </w:r>
    </w:p>
    <w:p w14:paraId="4D974AB6" w14:textId="77777777" w:rsidR="009A1B16" w:rsidRPr="009E36A4" w:rsidRDefault="009A1B16" w:rsidP="009A1B16">
      <w:pPr>
        <w:spacing w:line="300" w:lineRule="auto"/>
        <w:jc w:val="left"/>
      </w:pPr>
    </w:p>
    <w:p w14:paraId="401A0F85"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逻辑链路子层</w:t>
      </w:r>
      <w:r w:rsidRPr="009E36A4">
        <w:t>LLC</w:t>
      </w:r>
      <w:r w:rsidRPr="009E36A4">
        <w:rPr>
          <w:rFonts w:hint="eastAsia"/>
        </w:rPr>
        <w:t>的主要功能是，对总线上传送的报文实行接收滤波，判断总线上传送的报文是否与本节点有关，那些报文应该为本节点所接收；对报文的接收予以确认；为数据传送和远程数据请求提供服务；当丢失仲裁或被出错干扰时，逻辑链路子层具有自动重发的回复管理功能；当接收器出现超载，要求推迟下一个数据帧或远程帧时，则通过逻辑链路子层发送超载帧，以推迟接收下一个数据帧。</w:t>
      </w:r>
    </w:p>
    <w:p w14:paraId="42D22E45" w14:textId="77777777" w:rsidR="009A1B16" w:rsidRPr="009E36A4" w:rsidRDefault="009A1B16" w:rsidP="009A1B16">
      <w:pPr>
        <w:autoSpaceDE w:val="0"/>
        <w:autoSpaceDN w:val="0"/>
        <w:spacing w:line="360" w:lineRule="exact"/>
        <w:ind w:firstLineChars="200" w:firstLine="420"/>
      </w:pPr>
      <w:r w:rsidRPr="009E36A4">
        <w:t>MAC</w:t>
      </w:r>
      <w:r w:rsidRPr="009E36A4">
        <w:rPr>
          <w:rFonts w:hint="eastAsia"/>
        </w:rPr>
        <w:t>子层是</w:t>
      </w:r>
      <w:r w:rsidRPr="009E36A4">
        <w:t>CAN</w:t>
      </w:r>
      <w:r w:rsidRPr="009E36A4">
        <w:rPr>
          <w:rFonts w:hint="eastAsia"/>
        </w:rPr>
        <w:t>协议的核心。它负责执行总线仲裁、报文成帧、出错检测、错误标定等传输控制规则。</w:t>
      </w:r>
      <w:r w:rsidRPr="009E36A4">
        <w:t>MAC</w:t>
      </w:r>
      <w:r w:rsidRPr="009E36A4">
        <w:rPr>
          <w:rFonts w:hint="eastAsia"/>
        </w:rPr>
        <w:t>子层要为开始一次新的发送确定总线是否可占用，在确认总线空闲后开始发送。在丢失仲裁时退出仲裁，转入接收方式。对发送数据实行串行化，对接收数据实行反串行化。完成</w:t>
      </w:r>
      <w:r w:rsidRPr="009E36A4">
        <w:t>CRC</w:t>
      </w:r>
      <w:r w:rsidRPr="009E36A4">
        <w:rPr>
          <w:rFonts w:hint="eastAsia"/>
        </w:rPr>
        <w:t>校验和应答校验，发送出错帧。确认超载条件，激活并发送超载帧。添加或卸除起始位、远程传送请求位、保留位、</w:t>
      </w:r>
      <w:r w:rsidRPr="009E36A4">
        <w:t>CRC</w:t>
      </w:r>
      <w:r w:rsidRPr="009E36A4">
        <w:rPr>
          <w:rFonts w:hint="eastAsia"/>
        </w:rPr>
        <w:t>校验和应答码等，即完成报文的打包和拆包。</w:t>
      </w:r>
    </w:p>
    <w:p w14:paraId="1445D573" w14:textId="77777777" w:rsidR="009A1B16" w:rsidRPr="009E36A4" w:rsidRDefault="009A1B16" w:rsidP="009A1B16">
      <w:pPr>
        <w:autoSpaceDE w:val="0"/>
        <w:autoSpaceDN w:val="0"/>
        <w:spacing w:line="360" w:lineRule="exact"/>
        <w:ind w:firstLineChars="200" w:firstLine="420"/>
      </w:pPr>
      <w:r w:rsidRPr="009E36A4">
        <w:rPr>
          <w:rFonts w:hint="eastAsia"/>
        </w:rPr>
        <w:t>物理层规定了节点的全部电气特性，并规定了信号如何发送，因而涉及位定时、位编码和同步的描述。在这部分技术规范中没有规定物理层中的驱动器</w:t>
      </w:r>
      <w:r w:rsidRPr="009E36A4">
        <w:t>/</w:t>
      </w:r>
      <w:r w:rsidRPr="009E36A4">
        <w:rPr>
          <w:rFonts w:hint="eastAsia"/>
        </w:rPr>
        <w:t>接收器特性，允许用户根</w:t>
      </w:r>
      <w:r w:rsidRPr="009E36A4">
        <w:rPr>
          <w:rFonts w:hint="eastAsia"/>
        </w:rPr>
        <w:lastRenderedPageBreak/>
        <w:t>据具体应用，规定相应的发送驱动能力。一般来说，在一个总线段内，要实现不同节点间的数据传输，所有节点的物理层应该是相同的。</w:t>
      </w:r>
    </w:p>
    <w:p w14:paraId="561A621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69" w:name="_Toc422059063"/>
      <w:bookmarkStart w:id="770" w:name="_Toc421383851"/>
      <w:bookmarkStart w:id="771" w:name="_Toc484917526"/>
      <w:r w:rsidRPr="009E36A4">
        <w:rPr>
          <w:rFonts w:eastAsia="黑体" w:hint="eastAsia"/>
          <w:bCs/>
          <w:szCs w:val="32"/>
        </w:rPr>
        <w:t>3</w:t>
      </w:r>
      <w:r w:rsidR="009A1B16" w:rsidRPr="009E36A4">
        <w:rPr>
          <w:rFonts w:eastAsia="黑体"/>
          <w:bCs/>
          <w:szCs w:val="32"/>
        </w:rPr>
        <w:t xml:space="preserve">.2.4 </w:t>
      </w:r>
      <w:r w:rsidR="009A1B16" w:rsidRPr="009E36A4">
        <w:rPr>
          <w:rFonts w:eastAsia="黑体" w:hint="eastAsia"/>
          <w:bCs/>
          <w:szCs w:val="32"/>
        </w:rPr>
        <w:t>物理层</w:t>
      </w:r>
      <w:bookmarkEnd w:id="769"/>
      <w:bookmarkEnd w:id="770"/>
      <w:bookmarkEnd w:id="771"/>
    </w:p>
    <w:p w14:paraId="4D31C081"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CAN</w:t>
      </w:r>
      <w:r w:rsidRPr="009E36A4">
        <w:rPr>
          <w:rFonts w:hint="eastAsia"/>
        </w:rPr>
        <w:t>的分层结构模型，物理层分为三部分：</w:t>
      </w:r>
    </w:p>
    <w:p w14:paraId="08B2FEE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）物理信令</w:t>
      </w:r>
      <w:r w:rsidRPr="009E36A4">
        <w:t>PLS</w:t>
      </w:r>
      <w:r w:rsidRPr="009E36A4">
        <w:rPr>
          <w:rFonts w:hint="eastAsia"/>
        </w:rPr>
        <w:t>实现与位表示、定时和同步相关的功能。其中介质访问单元</w:t>
      </w:r>
      <w:r w:rsidRPr="009E36A4">
        <w:t>MAU</w:t>
      </w:r>
      <w:r w:rsidRPr="009E36A4">
        <w:rPr>
          <w:rFonts w:hint="eastAsia"/>
        </w:rPr>
        <w:t>表示用于耦合节点至发送介质的物理层的功能部分。</w:t>
      </w:r>
      <w:r w:rsidRPr="009E36A4">
        <w:t>MAU</w:t>
      </w:r>
      <w:r w:rsidRPr="009E36A4">
        <w:rPr>
          <w:rFonts w:hint="eastAsia"/>
        </w:rPr>
        <w:t>由物理介质附属装置</w:t>
      </w:r>
      <w:r w:rsidRPr="009E36A4">
        <w:t>PMA</w:t>
      </w:r>
      <w:r w:rsidRPr="009E36A4">
        <w:rPr>
          <w:rFonts w:hint="eastAsia"/>
        </w:rPr>
        <w:t>和介质相关接口</w:t>
      </w:r>
      <w:r w:rsidRPr="009E36A4">
        <w:t>MDI</w:t>
      </w:r>
      <w:r w:rsidRPr="009E36A4">
        <w:rPr>
          <w:rFonts w:hint="eastAsia"/>
        </w:rPr>
        <w:t>构成。</w:t>
      </w:r>
    </w:p>
    <w:p w14:paraId="55E9252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PMA</w:t>
      </w:r>
      <w:r w:rsidRPr="009E36A4">
        <w:rPr>
          <w:rFonts w:hint="eastAsia"/>
        </w:rPr>
        <w:t>子层实现总线发送</w:t>
      </w:r>
      <w:r w:rsidRPr="009E36A4">
        <w:t>/</w:t>
      </w:r>
      <w:r w:rsidRPr="009E36A4">
        <w:rPr>
          <w:rFonts w:hint="eastAsia"/>
        </w:rPr>
        <w:t>接收的功能电路并提供总线故障检测方法。</w:t>
      </w:r>
    </w:p>
    <w:p w14:paraId="6C42349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 xml:space="preserve">MDI </w:t>
      </w:r>
      <w:r w:rsidRPr="009E36A4">
        <w:rPr>
          <w:rFonts w:hint="eastAsia"/>
        </w:rPr>
        <w:t>实现物理介质和</w:t>
      </w:r>
      <w:r w:rsidRPr="009E36A4">
        <w:t>MAU</w:t>
      </w:r>
      <w:r w:rsidRPr="009E36A4">
        <w:rPr>
          <w:rFonts w:hint="eastAsia"/>
        </w:rPr>
        <w:t>之间机械和电气接口。</w:t>
      </w:r>
    </w:p>
    <w:p w14:paraId="42E830E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网络一般采用总线形式的拓扑结构，使用的物理传输介质有双绞线、光纤等，最常用的是终端阻抗为</w:t>
      </w:r>
      <w:r w:rsidRPr="009E36A4">
        <w:t>120</w:t>
      </w:r>
      <w:r w:rsidRPr="009E36A4">
        <w:rPr>
          <w:rFonts w:hint="eastAsia"/>
        </w:rPr>
        <w:t>Ω的双绞线。信号使用差分电压进行传送，即</w:t>
      </w:r>
      <w:r w:rsidRPr="009E36A4">
        <w:t>CAN</w:t>
      </w:r>
      <w:r w:rsidRPr="009E36A4">
        <w:rPr>
          <w:rFonts w:hint="eastAsia"/>
        </w:rPr>
        <w:t>收发器根据两根电缆之间的电压差来判断总线电平，这两条信号线称为“</w:t>
      </w:r>
      <w:r w:rsidRPr="009E36A4">
        <w:t>CAN_H</w:t>
      </w:r>
      <w:r w:rsidRPr="009E36A4">
        <w:rPr>
          <w:rFonts w:hint="eastAsia"/>
        </w:rPr>
        <w:t>”和“</w:t>
      </w:r>
      <w:r w:rsidRPr="009E36A4">
        <w:t>CAN_L</w:t>
      </w:r>
      <w:r w:rsidRPr="009E36A4">
        <w:rPr>
          <w:rFonts w:hint="eastAsia"/>
        </w:rPr>
        <w:t>”，用</w:t>
      </w:r>
      <w:r w:rsidRPr="009E36A4">
        <w:t>CAN_H</w:t>
      </w:r>
      <w:r w:rsidRPr="009E36A4">
        <w:rPr>
          <w:rFonts w:hint="eastAsia"/>
        </w:rPr>
        <w:t>比</w:t>
      </w:r>
      <w:r w:rsidRPr="009E36A4">
        <w:t>CAN_L</w:t>
      </w:r>
      <w:r w:rsidRPr="009E36A4">
        <w:rPr>
          <w:rFonts w:hint="eastAsia"/>
        </w:rPr>
        <w:t>低的状态表示为逻辑“</w:t>
      </w:r>
      <w:r w:rsidRPr="009E36A4">
        <w:t>1</w:t>
      </w:r>
      <w:r w:rsidRPr="009E36A4">
        <w:rPr>
          <w:rFonts w:hint="eastAsia"/>
        </w:rPr>
        <w:t>”，称为“隐性”位。用</w:t>
      </w:r>
      <w:r w:rsidRPr="009E36A4">
        <w:t>CAN_H</w:t>
      </w:r>
      <w:r w:rsidRPr="009E36A4">
        <w:rPr>
          <w:rFonts w:hint="eastAsia"/>
        </w:rPr>
        <w:t>比</w:t>
      </w:r>
      <w:r w:rsidRPr="009E36A4">
        <w:t>CAN_L</w:t>
      </w:r>
      <w:r w:rsidRPr="009E36A4">
        <w:rPr>
          <w:rFonts w:hint="eastAsia"/>
        </w:rPr>
        <w:t>高表示为逻辑“</w:t>
      </w:r>
      <w:r w:rsidRPr="009E36A4">
        <w:t>0</w:t>
      </w:r>
      <w:r w:rsidRPr="009E36A4">
        <w:rPr>
          <w:rFonts w:hint="eastAsia"/>
        </w:rPr>
        <w:t>”，称为“显性”位。在</w:t>
      </w:r>
      <w:r w:rsidRPr="009E36A4">
        <w:t>ISO</w:t>
      </w:r>
      <w:r w:rsidRPr="009E36A4">
        <w:rPr>
          <w:rFonts w:hint="eastAsia"/>
        </w:rPr>
        <w:t>的有关标准中对电平值均有明确的定义，具体可参见表</w:t>
      </w:r>
      <w:r w:rsidRPr="009E36A4">
        <w:t>2.1</w:t>
      </w:r>
      <w:r w:rsidRPr="009E36A4">
        <w:rPr>
          <w:rFonts w:hint="eastAsia"/>
        </w:rPr>
        <w:t>：</w:t>
      </w:r>
    </w:p>
    <w:p w14:paraId="60A9535A" w14:textId="77777777" w:rsidR="009A1B16" w:rsidRPr="009E36A4" w:rsidRDefault="009A1B16" w:rsidP="009A1B16">
      <w:pPr>
        <w:autoSpaceDE w:val="0"/>
        <w:autoSpaceDN w:val="0"/>
        <w:spacing w:line="360" w:lineRule="exact"/>
        <w:ind w:firstLineChars="200" w:firstLine="420"/>
      </w:pPr>
    </w:p>
    <w:p w14:paraId="5AEF956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54057D" w:rsidRPr="009E36A4">
        <w:rPr>
          <w:rFonts w:eastAsia="黑体" w:cs="Arial" w:hint="eastAsia"/>
          <w:kern w:val="0"/>
          <w:sz w:val="18"/>
          <w:szCs w:val="18"/>
        </w:rPr>
        <w:t>3</w:t>
      </w:r>
      <w:r w:rsidRPr="009E36A4">
        <w:rPr>
          <w:rFonts w:eastAsia="黑体" w:cs="Arial"/>
          <w:kern w:val="0"/>
          <w:sz w:val="18"/>
          <w:szCs w:val="18"/>
        </w:rPr>
        <w:t>.</w:t>
      </w:r>
      <w:r w:rsidR="0054057D" w:rsidRPr="009E36A4">
        <w:rPr>
          <w:rFonts w:eastAsia="黑体" w:cs="Arial" w:hint="eastAsia"/>
          <w:kern w:val="0"/>
          <w:sz w:val="18"/>
          <w:szCs w:val="18"/>
        </w:rPr>
        <w:t>2</w:t>
      </w:r>
      <w:r w:rsidRPr="009E36A4">
        <w:rPr>
          <w:rFonts w:eastAsia="黑体" w:cs="Arial"/>
          <w:kern w:val="0"/>
          <w:sz w:val="18"/>
          <w:szCs w:val="18"/>
        </w:rPr>
        <w:t xml:space="preserve"> ISO</w:t>
      </w:r>
      <w:r w:rsidRPr="009E36A4">
        <w:rPr>
          <w:rFonts w:eastAsia="黑体" w:cs="Arial" w:hint="eastAsia"/>
          <w:kern w:val="0"/>
          <w:sz w:val="18"/>
          <w:szCs w:val="18"/>
        </w:rPr>
        <w:t>标准对电平值的定义</w:t>
      </w:r>
    </w:p>
    <w:tbl>
      <w:tblPr>
        <w:tblW w:w="5000" w:type="pct"/>
        <w:tblBorders>
          <w:top w:val="single" w:sz="4" w:space="0" w:color="auto"/>
          <w:bottom w:val="single" w:sz="4" w:space="0" w:color="auto"/>
        </w:tblBorders>
        <w:tblLook w:val="04A0" w:firstRow="1" w:lastRow="0" w:firstColumn="1" w:lastColumn="0" w:noHBand="0" w:noVBand="1"/>
      </w:tblPr>
      <w:tblGrid>
        <w:gridCol w:w="2841"/>
        <w:gridCol w:w="2840"/>
        <w:gridCol w:w="2841"/>
      </w:tblGrid>
      <w:tr w:rsidR="009A1B16" w:rsidRPr="009E36A4" w14:paraId="49684941" w14:textId="77777777" w:rsidTr="009A1B16">
        <w:trPr>
          <w:cantSplit/>
        </w:trPr>
        <w:tc>
          <w:tcPr>
            <w:tcW w:w="1667" w:type="pct"/>
            <w:tcBorders>
              <w:top w:val="single" w:sz="4" w:space="0" w:color="auto"/>
              <w:left w:val="nil"/>
              <w:bottom w:val="single" w:sz="4" w:space="0" w:color="auto"/>
              <w:right w:val="nil"/>
            </w:tcBorders>
            <w:hideMark/>
          </w:tcPr>
          <w:p w14:paraId="3444B930" w14:textId="77777777" w:rsidR="009A1B16" w:rsidRPr="009E36A4" w:rsidRDefault="009A1B16">
            <w:pPr>
              <w:jc w:val="center"/>
              <w:rPr>
                <w:sz w:val="18"/>
                <w:szCs w:val="18"/>
              </w:rPr>
            </w:pPr>
            <w:r w:rsidRPr="009E36A4">
              <w:rPr>
                <w:sz w:val="18"/>
                <w:szCs w:val="18"/>
              </w:rPr>
              <w:t>CAN</w:t>
            </w:r>
          </w:p>
        </w:tc>
        <w:tc>
          <w:tcPr>
            <w:tcW w:w="1666" w:type="pct"/>
            <w:tcBorders>
              <w:top w:val="single" w:sz="4" w:space="0" w:color="auto"/>
              <w:left w:val="nil"/>
              <w:bottom w:val="single" w:sz="4" w:space="0" w:color="auto"/>
              <w:right w:val="nil"/>
            </w:tcBorders>
            <w:hideMark/>
          </w:tcPr>
          <w:p w14:paraId="4B813590" w14:textId="77777777" w:rsidR="009A1B16" w:rsidRPr="009E36A4" w:rsidRDefault="009A1B16">
            <w:pPr>
              <w:jc w:val="center"/>
              <w:rPr>
                <w:sz w:val="18"/>
                <w:szCs w:val="18"/>
              </w:rPr>
            </w:pPr>
            <w:r w:rsidRPr="009E36A4">
              <w:rPr>
                <w:rFonts w:hint="eastAsia"/>
                <w:sz w:val="18"/>
                <w:szCs w:val="18"/>
              </w:rPr>
              <w:t>显性位（逻辑</w:t>
            </w:r>
            <w:r w:rsidRPr="009E36A4">
              <w:rPr>
                <w:rFonts w:hint="eastAsia"/>
                <w:sz w:val="18"/>
                <w:szCs w:val="18"/>
              </w:rPr>
              <w:t>0</w:t>
            </w:r>
            <w:r w:rsidRPr="009E36A4">
              <w:rPr>
                <w:rFonts w:hint="eastAsia"/>
                <w:sz w:val="18"/>
                <w:szCs w:val="18"/>
              </w:rPr>
              <w:t>）</w:t>
            </w:r>
          </w:p>
        </w:tc>
        <w:tc>
          <w:tcPr>
            <w:tcW w:w="1667" w:type="pct"/>
            <w:tcBorders>
              <w:top w:val="single" w:sz="4" w:space="0" w:color="auto"/>
              <w:left w:val="nil"/>
              <w:bottom w:val="single" w:sz="4" w:space="0" w:color="auto"/>
              <w:right w:val="nil"/>
            </w:tcBorders>
            <w:hideMark/>
          </w:tcPr>
          <w:p w14:paraId="36F0A7F6" w14:textId="77777777" w:rsidR="009A1B16" w:rsidRPr="009E36A4" w:rsidRDefault="009A1B16">
            <w:pPr>
              <w:jc w:val="center"/>
              <w:rPr>
                <w:sz w:val="18"/>
                <w:szCs w:val="18"/>
              </w:rPr>
            </w:pPr>
            <w:r w:rsidRPr="009E36A4">
              <w:rPr>
                <w:rFonts w:hint="eastAsia"/>
                <w:sz w:val="18"/>
                <w:szCs w:val="18"/>
              </w:rPr>
              <w:t>隐性位（逻辑</w:t>
            </w:r>
            <w:r w:rsidRPr="009E36A4">
              <w:rPr>
                <w:sz w:val="18"/>
                <w:szCs w:val="18"/>
              </w:rPr>
              <w:t>1</w:t>
            </w:r>
            <w:r w:rsidRPr="009E36A4">
              <w:rPr>
                <w:rFonts w:hint="eastAsia"/>
                <w:sz w:val="18"/>
                <w:szCs w:val="18"/>
              </w:rPr>
              <w:t>）</w:t>
            </w:r>
          </w:p>
        </w:tc>
      </w:tr>
      <w:tr w:rsidR="009A1B16" w:rsidRPr="009E36A4" w14:paraId="47F7A917" w14:textId="77777777" w:rsidTr="009A1B16">
        <w:trPr>
          <w:cantSplit/>
        </w:trPr>
        <w:tc>
          <w:tcPr>
            <w:tcW w:w="1667" w:type="pct"/>
            <w:tcBorders>
              <w:top w:val="single" w:sz="4" w:space="0" w:color="auto"/>
              <w:left w:val="nil"/>
              <w:bottom w:val="nil"/>
              <w:right w:val="nil"/>
            </w:tcBorders>
            <w:hideMark/>
          </w:tcPr>
          <w:p w14:paraId="40CF27FE"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single" w:sz="4" w:space="0" w:color="auto"/>
              <w:left w:val="nil"/>
              <w:bottom w:val="nil"/>
              <w:right w:val="nil"/>
            </w:tcBorders>
            <w:hideMark/>
          </w:tcPr>
          <w:p w14:paraId="663E0BE5" w14:textId="77777777" w:rsidR="009A1B16" w:rsidRPr="009E36A4" w:rsidRDefault="009A1B16">
            <w:pPr>
              <w:jc w:val="center"/>
              <w:rPr>
                <w:sz w:val="18"/>
                <w:szCs w:val="18"/>
              </w:rPr>
            </w:pPr>
            <w:r w:rsidRPr="009E36A4">
              <w:rPr>
                <w:sz w:val="18"/>
                <w:szCs w:val="18"/>
              </w:rPr>
              <w:t>3</w:t>
            </w:r>
            <w:r w:rsidRPr="009E36A4">
              <w:rPr>
                <w:rFonts w:hint="eastAsia"/>
                <w:sz w:val="18"/>
                <w:szCs w:val="18"/>
              </w:rPr>
              <w:t>．</w:t>
            </w:r>
            <w:r w:rsidRPr="009E36A4">
              <w:rPr>
                <w:sz w:val="18"/>
                <w:szCs w:val="18"/>
              </w:rPr>
              <w:t>5 V</w:t>
            </w:r>
          </w:p>
        </w:tc>
        <w:tc>
          <w:tcPr>
            <w:tcW w:w="1667" w:type="pct"/>
            <w:tcBorders>
              <w:top w:val="single" w:sz="4" w:space="0" w:color="auto"/>
              <w:left w:val="nil"/>
              <w:bottom w:val="nil"/>
              <w:right w:val="nil"/>
            </w:tcBorders>
            <w:hideMark/>
          </w:tcPr>
          <w:p w14:paraId="755B3B1C"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 V</w:t>
            </w:r>
          </w:p>
        </w:tc>
      </w:tr>
      <w:tr w:rsidR="009A1B16" w:rsidRPr="009E36A4" w14:paraId="10BC0C7E" w14:textId="77777777" w:rsidTr="009A1B16">
        <w:trPr>
          <w:cantSplit/>
        </w:trPr>
        <w:tc>
          <w:tcPr>
            <w:tcW w:w="1667" w:type="pct"/>
            <w:tcBorders>
              <w:top w:val="nil"/>
              <w:left w:val="nil"/>
              <w:bottom w:val="nil"/>
              <w:right w:val="nil"/>
            </w:tcBorders>
            <w:hideMark/>
          </w:tcPr>
          <w:p w14:paraId="031EC461"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nil"/>
              <w:right w:val="nil"/>
            </w:tcBorders>
            <w:hideMark/>
          </w:tcPr>
          <w:p w14:paraId="4E607BBA" w14:textId="77777777" w:rsidR="009A1B16" w:rsidRPr="009E36A4" w:rsidRDefault="009A1B16">
            <w:pPr>
              <w:jc w:val="center"/>
              <w:rPr>
                <w:sz w:val="18"/>
                <w:szCs w:val="18"/>
              </w:rPr>
            </w:pPr>
            <w:r w:rsidRPr="009E36A4">
              <w:rPr>
                <w:sz w:val="18"/>
                <w:szCs w:val="18"/>
              </w:rPr>
              <w:t>1</w:t>
            </w:r>
            <w:r w:rsidRPr="009E36A4">
              <w:rPr>
                <w:rFonts w:hint="eastAsia"/>
                <w:sz w:val="18"/>
                <w:szCs w:val="18"/>
              </w:rPr>
              <w:t>．</w:t>
            </w:r>
            <w:r w:rsidRPr="009E36A4">
              <w:rPr>
                <w:sz w:val="18"/>
                <w:szCs w:val="18"/>
              </w:rPr>
              <w:t>5 V</w:t>
            </w:r>
          </w:p>
        </w:tc>
        <w:tc>
          <w:tcPr>
            <w:tcW w:w="1667" w:type="pct"/>
            <w:tcBorders>
              <w:top w:val="nil"/>
              <w:left w:val="nil"/>
              <w:bottom w:val="nil"/>
              <w:right w:val="nil"/>
            </w:tcBorders>
            <w:hideMark/>
          </w:tcPr>
          <w:p w14:paraId="66777B24"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5V</w:t>
            </w:r>
          </w:p>
        </w:tc>
      </w:tr>
      <w:tr w:rsidR="009A1B16" w:rsidRPr="009E36A4" w14:paraId="31B2571B" w14:textId="77777777" w:rsidTr="009A1B16">
        <w:trPr>
          <w:cantSplit/>
        </w:trPr>
        <w:tc>
          <w:tcPr>
            <w:tcW w:w="1667" w:type="pct"/>
            <w:tcBorders>
              <w:top w:val="nil"/>
              <w:left w:val="nil"/>
              <w:bottom w:val="nil"/>
              <w:right w:val="nil"/>
            </w:tcBorders>
            <w:hideMark/>
          </w:tcPr>
          <w:p w14:paraId="1937ED48"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nil"/>
              <w:left w:val="nil"/>
              <w:bottom w:val="nil"/>
              <w:right w:val="nil"/>
            </w:tcBorders>
            <w:hideMark/>
          </w:tcPr>
          <w:p w14:paraId="11969CC7" w14:textId="77777777" w:rsidR="009A1B16" w:rsidRPr="009E36A4" w:rsidRDefault="009A1B16">
            <w:pPr>
              <w:jc w:val="center"/>
              <w:rPr>
                <w:sz w:val="18"/>
                <w:szCs w:val="18"/>
              </w:rPr>
            </w:pPr>
            <w:r w:rsidRPr="009E36A4">
              <w:rPr>
                <w:sz w:val="18"/>
                <w:szCs w:val="18"/>
              </w:rPr>
              <w:t>5 V</w:t>
            </w:r>
          </w:p>
        </w:tc>
        <w:tc>
          <w:tcPr>
            <w:tcW w:w="1667" w:type="pct"/>
            <w:tcBorders>
              <w:top w:val="nil"/>
              <w:left w:val="nil"/>
              <w:bottom w:val="nil"/>
              <w:right w:val="nil"/>
            </w:tcBorders>
            <w:hideMark/>
          </w:tcPr>
          <w:p w14:paraId="5A094BEB" w14:textId="77777777" w:rsidR="009A1B16" w:rsidRPr="009E36A4" w:rsidRDefault="009A1B16">
            <w:pPr>
              <w:jc w:val="center"/>
              <w:rPr>
                <w:sz w:val="18"/>
                <w:szCs w:val="18"/>
              </w:rPr>
            </w:pPr>
            <w:r w:rsidRPr="009E36A4">
              <w:rPr>
                <w:sz w:val="18"/>
                <w:szCs w:val="18"/>
              </w:rPr>
              <w:t>0 V</w:t>
            </w:r>
          </w:p>
        </w:tc>
      </w:tr>
      <w:tr w:rsidR="009A1B16" w:rsidRPr="009E36A4" w14:paraId="04BAEABC" w14:textId="77777777" w:rsidTr="009A1B16">
        <w:trPr>
          <w:cantSplit/>
        </w:trPr>
        <w:tc>
          <w:tcPr>
            <w:tcW w:w="1667" w:type="pct"/>
            <w:tcBorders>
              <w:top w:val="nil"/>
              <w:left w:val="nil"/>
              <w:bottom w:val="single" w:sz="4" w:space="0" w:color="auto"/>
              <w:right w:val="nil"/>
            </w:tcBorders>
            <w:hideMark/>
          </w:tcPr>
          <w:p w14:paraId="21C46D65"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single" w:sz="4" w:space="0" w:color="auto"/>
              <w:right w:val="nil"/>
            </w:tcBorders>
            <w:hideMark/>
          </w:tcPr>
          <w:p w14:paraId="07A57338" w14:textId="77777777" w:rsidR="009A1B16" w:rsidRPr="009E36A4" w:rsidRDefault="009A1B16">
            <w:pPr>
              <w:jc w:val="center"/>
              <w:rPr>
                <w:sz w:val="18"/>
                <w:szCs w:val="18"/>
              </w:rPr>
            </w:pPr>
            <w:r w:rsidRPr="009E36A4">
              <w:rPr>
                <w:sz w:val="18"/>
                <w:szCs w:val="18"/>
              </w:rPr>
              <w:t>0 V</w:t>
            </w:r>
          </w:p>
        </w:tc>
        <w:tc>
          <w:tcPr>
            <w:tcW w:w="1667" w:type="pct"/>
            <w:tcBorders>
              <w:top w:val="nil"/>
              <w:left w:val="nil"/>
              <w:bottom w:val="single" w:sz="4" w:space="0" w:color="auto"/>
              <w:right w:val="nil"/>
            </w:tcBorders>
            <w:hideMark/>
          </w:tcPr>
          <w:p w14:paraId="7141CF4F" w14:textId="77777777" w:rsidR="009A1B16" w:rsidRPr="009E36A4" w:rsidRDefault="009A1B16">
            <w:pPr>
              <w:jc w:val="center"/>
              <w:rPr>
                <w:sz w:val="18"/>
                <w:szCs w:val="18"/>
              </w:rPr>
            </w:pPr>
            <w:r w:rsidRPr="009E36A4">
              <w:rPr>
                <w:sz w:val="18"/>
                <w:szCs w:val="18"/>
              </w:rPr>
              <w:t>5 V</w:t>
            </w:r>
          </w:p>
        </w:tc>
      </w:tr>
    </w:tbl>
    <w:p w14:paraId="11CBEA78" w14:textId="77777777" w:rsidR="009A1B16" w:rsidRPr="009E36A4" w:rsidRDefault="009A1B16" w:rsidP="009A1B16">
      <w:pPr>
        <w:autoSpaceDE w:val="0"/>
        <w:autoSpaceDN w:val="0"/>
        <w:spacing w:line="360" w:lineRule="exact"/>
        <w:ind w:firstLineChars="200" w:firstLine="420"/>
      </w:pPr>
    </w:p>
    <w:p w14:paraId="56EEAB99"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总线上的差分电压信号令</w:t>
      </w:r>
      <w:r w:rsidRPr="009E36A4">
        <w:t>CAN</w:t>
      </w:r>
      <w:r w:rsidRPr="009E36A4">
        <w:rPr>
          <w:rFonts w:hint="eastAsia"/>
        </w:rPr>
        <w:t>总线即使在线断开或者在噪声很大的环境中也能工作，只需要一对双绞线，差分输入就能够有效地抵偿噪音。</w:t>
      </w:r>
    </w:p>
    <w:p w14:paraId="1D39FAA7"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总线收发器提供方便的接口，把</w:t>
      </w:r>
      <w:r w:rsidRPr="009E36A4">
        <w:t>5V</w:t>
      </w:r>
      <w:r w:rsidRPr="009E36A4">
        <w:rPr>
          <w:rFonts w:hint="eastAsia"/>
        </w:rPr>
        <w:t>的逻辑电平转换成</w:t>
      </w:r>
      <w:r w:rsidRPr="009E36A4">
        <w:t>CAN</w:t>
      </w:r>
      <w:r w:rsidRPr="009E36A4">
        <w:rPr>
          <w:rFonts w:hint="eastAsia"/>
        </w:rPr>
        <w:t>要求的对称线电平在</w:t>
      </w:r>
      <w:r w:rsidRPr="009E36A4">
        <w:t>CAN</w:t>
      </w:r>
      <w:r w:rsidRPr="009E36A4">
        <w:rPr>
          <w:rFonts w:hint="eastAsia"/>
        </w:rPr>
        <w:t>总线中最大的节点数典型是</w:t>
      </w:r>
      <w:r w:rsidRPr="009E36A4">
        <w:t>32</w:t>
      </w:r>
      <w:r w:rsidRPr="009E36A4">
        <w:rPr>
          <w:rFonts w:hint="eastAsia"/>
        </w:rPr>
        <w:t>个，实际可达</w:t>
      </w:r>
      <w:r w:rsidRPr="009E36A4">
        <w:t>110</w:t>
      </w:r>
      <w:r w:rsidRPr="009E36A4">
        <w:rPr>
          <w:rFonts w:hint="eastAsia"/>
        </w:rPr>
        <w:t>个，理论上可达</w:t>
      </w:r>
      <w:r w:rsidRPr="009E36A4">
        <w:t>2000</w:t>
      </w:r>
      <w:r w:rsidRPr="009E36A4">
        <w:rPr>
          <w:rFonts w:hint="eastAsia"/>
        </w:rPr>
        <w:t>多个，但最终的数量是由物理层的特性决定的。</w:t>
      </w:r>
    </w:p>
    <w:p w14:paraId="5451ABF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72" w:name="_Toc422059064"/>
      <w:bookmarkStart w:id="773" w:name="_Toc421383852"/>
      <w:bookmarkStart w:id="774" w:name="_Toc484917527"/>
      <w:r w:rsidRPr="009E36A4">
        <w:rPr>
          <w:rFonts w:eastAsia="黑体" w:hint="eastAsia"/>
          <w:bCs/>
          <w:szCs w:val="32"/>
        </w:rPr>
        <w:t>3</w:t>
      </w:r>
      <w:r w:rsidR="009A1B16" w:rsidRPr="009E36A4">
        <w:rPr>
          <w:rFonts w:eastAsia="黑体"/>
          <w:bCs/>
          <w:szCs w:val="32"/>
        </w:rPr>
        <w:t xml:space="preserve">.2.5 </w:t>
      </w:r>
      <w:r w:rsidR="009A1B16" w:rsidRPr="009E36A4">
        <w:rPr>
          <w:rFonts w:eastAsia="黑体" w:hint="eastAsia"/>
          <w:bCs/>
          <w:szCs w:val="32"/>
        </w:rPr>
        <w:t>数据链路层</w:t>
      </w:r>
      <w:bookmarkEnd w:id="772"/>
      <w:bookmarkEnd w:id="773"/>
      <w:bookmarkEnd w:id="774"/>
    </w:p>
    <w:p w14:paraId="5C3FE226"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w:t>
      </w:r>
      <w:r w:rsidRPr="009E36A4">
        <w:t>5</w:t>
      </w:r>
      <w:r w:rsidRPr="009E36A4">
        <w:rPr>
          <w:rFonts w:hint="eastAsia"/>
        </w:rPr>
        <w:t>种类型的帧进行通信，它们分别是数据帧、远程帧、错误帧、过载帧、帧间隔。用途如表</w:t>
      </w:r>
      <w:r w:rsidRPr="009E36A4">
        <w:t>2.2</w:t>
      </w:r>
      <w:r w:rsidRPr="009E36A4">
        <w:rPr>
          <w:rFonts w:hint="eastAsia"/>
        </w:rPr>
        <w:t>所示：</w:t>
      </w:r>
    </w:p>
    <w:p w14:paraId="19D3B276" w14:textId="67B5864A" w:rsidR="009A1B16" w:rsidRDefault="009A1B16" w:rsidP="009A1B16">
      <w:pPr>
        <w:autoSpaceDE w:val="0"/>
        <w:autoSpaceDN w:val="0"/>
        <w:spacing w:line="360" w:lineRule="exact"/>
        <w:ind w:firstLineChars="200" w:firstLine="420"/>
      </w:pPr>
    </w:p>
    <w:p w14:paraId="39EDBF64" w14:textId="77777777" w:rsidR="008428E7" w:rsidRPr="009E36A4" w:rsidRDefault="008428E7" w:rsidP="009A1B16">
      <w:pPr>
        <w:autoSpaceDE w:val="0"/>
        <w:autoSpaceDN w:val="0"/>
        <w:spacing w:line="360" w:lineRule="exact"/>
        <w:ind w:firstLineChars="200" w:firstLine="420"/>
      </w:pPr>
    </w:p>
    <w:p w14:paraId="6972067F" w14:textId="77777777" w:rsidR="009A1B16" w:rsidRPr="009E36A4" w:rsidRDefault="009A1B16" w:rsidP="00AF492C">
      <w:pPr>
        <w:keepNext/>
        <w:spacing w:line="360" w:lineRule="exact"/>
        <w:ind w:firstLine="414"/>
        <w:jc w:val="center"/>
        <w:rPr>
          <w:rFonts w:eastAsia="黑体" w:cs="Arial"/>
          <w:kern w:val="0"/>
          <w:sz w:val="18"/>
          <w:szCs w:val="18"/>
        </w:rPr>
      </w:pPr>
      <w:r w:rsidRPr="009E36A4">
        <w:rPr>
          <w:rFonts w:eastAsia="黑体" w:cs="Arial" w:hint="eastAsia"/>
          <w:kern w:val="0"/>
          <w:sz w:val="18"/>
          <w:szCs w:val="18"/>
        </w:rPr>
        <w:lastRenderedPageBreak/>
        <w:t>表</w:t>
      </w:r>
      <w:r w:rsidR="0054057D" w:rsidRPr="009E36A4">
        <w:rPr>
          <w:rFonts w:eastAsia="黑体" w:cs="Arial" w:hint="eastAsia"/>
          <w:kern w:val="0"/>
          <w:sz w:val="18"/>
          <w:szCs w:val="18"/>
        </w:rPr>
        <w:t>3</w:t>
      </w:r>
      <w:r w:rsidR="00F370E9" w:rsidRPr="009E36A4">
        <w:rPr>
          <w:rFonts w:eastAsia="黑体" w:cs="Arial" w:hint="eastAsia"/>
          <w:kern w:val="0"/>
          <w:sz w:val="18"/>
          <w:szCs w:val="18"/>
        </w:rPr>
        <w:t>.3</w:t>
      </w:r>
      <w:r w:rsidRPr="009E36A4">
        <w:rPr>
          <w:rFonts w:eastAsia="黑体" w:cs="Arial" w:hint="eastAsia"/>
          <w:kern w:val="0"/>
          <w:sz w:val="18"/>
          <w:szCs w:val="18"/>
        </w:rPr>
        <w:t xml:space="preserve"> </w:t>
      </w:r>
      <w:r w:rsidRPr="009E36A4">
        <w:rPr>
          <w:rFonts w:eastAsia="黑体" w:cs="Arial" w:hint="eastAsia"/>
          <w:kern w:val="0"/>
          <w:sz w:val="18"/>
          <w:szCs w:val="18"/>
        </w:rPr>
        <w:t>帧的类型及用途</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A1B16" w:rsidRPr="009E36A4" w14:paraId="4A53C981" w14:textId="77777777" w:rsidTr="009A1B16">
        <w:tc>
          <w:tcPr>
            <w:tcW w:w="2500" w:type="pct"/>
            <w:tcBorders>
              <w:top w:val="single" w:sz="4" w:space="0" w:color="auto"/>
              <w:left w:val="nil"/>
              <w:bottom w:val="single" w:sz="4" w:space="0" w:color="auto"/>
              <w:right w:val="nil"/>
            </w:tcBorders>
            <w:hideMark/>
          </w:tcPr>
          <w:p w14:paraId="567027BA" w14:textId="77777777" w:rsidR="009A1B16" w:rsidRPr="009E36A4" w:rsidRDefault="009A1B16" w:rsidP="00AF492C">
            <w:pPr>
              <w:keepNext/>
              <w:autoSpaceDE w:val="0"/>
              <w:autoSpaceDN w:val="0"/>
              <w:spacing w:line="360" w:lineRule="exact"/>
              <w:jc w:val="center"/>
              <w:rPr>
                <w:rFonts w:eastAsiaTheme="minorEastAsia"/>
                <w:sz w:val="18"/>
                <w:szCs w:val="18"/>
              </w:rPr>
            </w:pPr>
            <w:r w:rsidRPr="009E36A4">
              <w:rPr>
                <w:rFonts w:cs="宋体" w:hint="eastAsia"/>
                <w:sz w:val="18"/>
                <w:szCs w:val="18"/>
              </w:rPr>
              <w:t>帧类</w:t>
            </w:r>
            <w:r w:rsidRPr="009E36A4">
              <w:rPr>
                <w:rFonts w:hint="eastAsia"/>
                <w:sz w:val="18"/>
                <w:szCs w:val="18"/>
              </w:rPr>
              <w:t>型</w:t>
            </w:r>
          </w:p>
        </w:tc>
        <w:tc>
          <w:tcPr>
            <w:tcW w:w="2500" w:type="pct"/>
            <w:tcBorders>
              <w:top w:val="single" w:sz="4" w:space="0" w:color="auto"/>
              <w:left w:val="nil"/>
              <w:bottom w:val="single" w:sz="4" w:space="0" w:color="auto"/>
              <w:right w:val="nil"/>
            </w:tcBorders>
            <w:hideMark/>
          </w:tcPr>
          <w:p w14:paraId="27B0F27F"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帧用</w:t>
            </w:r>
            <w:r w:rsidRPr="009E36A4">
              <w:rPr>
                <w:rFonts w:hint="eastAsia"/>
                <w:sz w:val="18"/>
                <w:szCs w:val="18"/>
              </w:rPr>
              <w:t>途</w:t>
            </w:r>
          </w:p>
        </w:tc>
      </w:tr>
      <w:tr w:rsidR="009A1B16" w:rsidRPr="009E36A4" w14:paraId="2B6330CB" w14:textId="77777777" w:rsidTr="009A1B16">
        <w:tc>
          <w:tcPr>
            <w:tcW w:w="2500" w:type="pct"/>
            <w:tcBorders>
              <w:top w:val="single" w:sz="4" w:space="0" w:color="auto"/>
              <w:left w:val="nil"/>
              <w:bottom w:val="nil"/>
              <w:right w:val="nil"/>
            </w:tcBorders>
            <w:hideMark/>
          </w:tcPr>
          <w:p w14:paraId="0B662BC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数据</w:t>
            </w:r>
            <w:r w:rsidRPr="009E36A4">
              <w:rPr>
                <w:rFonts w:hint="eastAsia"/>
                <w:sz w:val="18"/>
                <w:szCs w:val="18"/>
              </w:rPr>
              <w:t>帧</w:t>
            </w:r>
          </w:p>
        </w:tc>
        <w:tc>
          <w:tcPr>
            <w:tcW w:w="2500" w:type="pct"/>
            <w:tcBorders>
              <w:top w:val="single" w:sz="4" w:space="0" w:color="auto"/>
              <w:left w:val="nil"/>
              <w:bottom w:val="nil"/>
              <w:right w:val="nil"/>
            </w:tcBorders>
            <w:hideMark/>
          </w:tcPr>
          <w:p w14:paraId="69A99FC5"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用于发送节点向接收节点传送数</w:t>
            </w:r>
            <w:r w:rsidRPr="009E36A4">
              <w:rPr>
                <w:rFonts w:hint="eastAsia"/>
                <w:sz w:val="18"/>
                <w:szCs w:val="18"/>
              </w:rPr>
              <w:t>据</w:t>
            </w:r>
          </w:p>
        </w:tc>
      </w:tr>
      <w:tr w:rsidR="009A1B16" w:rsidRPr="009E36A4" w14:paraId="56F24E90" w14:textId="77777777" w:rsidTr="009A1B16">
        <w:tc>
          <w:tcPr>
            <w:tcW w:w="2500" w:type="pct"/>
            <w:tcBorders>
              <w:top w:val="nil"/>
              <w:left w:val="nil"/>
              <w:bottom w:val="nil"/>
              <w:right w:val="nil"/>
            </w:tcBorders>
            <w:hideMark/>
          </w:tcPr>
          <w:p w14:paraId="1753A8A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远程</w:t>
            </w:r>
            <w:r w:rsidRPr="009E36A4">
              <w:rPr>
                <w:rFonts w:hint="eastAsia"/>
                <w:sz w:val="18"/>
                <w:szCs w:val="18"/>
              </w:rPr>
              <w:t>帧</w:t>
            </w:r>
          </w:p>
        </w:tc>
        <w:tc>
          <w:tcPr>
            <w:tcW w:w="2500" w:type="pct"/>
            <w:tcBorders>
              <w:top w:val="nil"/>
              <w:left w:val="nil"/>
              <w:bottom w:val="nil"/>
              <w:right w:val="nil"/>
            </w:tcBorders>
            <w:hideMark/>
          </w:tcPr>
          <w:p w14:paraId="7F78C389"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用于接收节点向某个发送节点请求数</w:t>
            </w:r>
            <w:r w:rsidRPr="009E36A4">
              <w:rPr>
                <w:rFonts w:hint="eastAsia"/>
                <w:sz w:val="18"/>
                <w:szCs w:val="18"/>
              </w:rPr>
              <w:t>据</w:t>
            </w:r>
          </w:p>
        </w:tc>
      </w:tr>
      <w:tr w:rsidR="009A1B16" w:rsidRPr="009E36A4" w14:paraId="040E0210" w14:textId="77777777" w:rsidTr="009A1B16">
        <w:tc>
          <w:tcPr>
            <w:tcW w:w="2500" w:type="pct"/>
            <w:tcBorders>
              <w:top w:val="nil"/>
              <w:left w:val="nil"/>
              <w:bottom w:val="nil"/>
              <w:right w:val="nil"/>
            </w:tcBorders>
            <w:hideMark/>
          </w:tcPr>
          <w:p w14:paraId="28BCC474"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错误</w:t>
            </w:r>
            <w:r w:rsidRPr="009E36A4">
              <w:rPr>
                <w:rFonts w:hint="eastAsia"/>
                <w:sz w:val="18"/>
                <w:szCs w:val="18"/>
              </w:rPr>
              <w:t>帧</w:t>
            </w:r>
          </w:p>
        </w:tc>
        <w:tc>
          <w:tcPr>
            <w:tcW w:w="2500" w:type="pct"/>
            <w:tcBorders>
              <w:top w:val="nil"/>
              <w:left w:val="nil"/>
              <w:bottom w:val="nil"/>
              <w:right w:val="nil"/>
            </w:tcBorders>
            <w:hideMark/>
          </w:tcPr>
          <w:p w14:paraId="6CC95D52"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用于在监测出通信错误时向其它节点发出通</w:t>
            </w:r>
            <w:r w:rsidRPr="009E36A4">
              <w:rPr>
                <w:rFonts w:hint="eastAsia"/>
                <w:sz w:val="18"/>
                <w:szCs w:val="18"/>
              </w:rPr>
              <w:t>知</w:t>
            </w:r>
          </w:p>
        </w:tc>
      </w:tr>
      <w:tr w:rsidR="009A1B16" w:rsidRPr="009E36A4" w14:paraId="7D8BA6A0" w14:textId="77777777" w:rsidTr="009A1B16">
        <w:tc>
          <w:tcPr>
            <w:tcW w:w="2500" w:type="pct"/>
            <w:tcBorders>
              <w:top w:val="nil"/>
              <w:left w:val="nil"/>
              <w:bottom w:val="nil"/>
              <w:right w:val="nil"/>
            </w:tcBorders>
            <w:hideMark/>
          </w:tcPr>
          <w:p w14:paraId="2871C940"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过载</w:t>
            </w:r>
            <w:r w:rsidRPr="009E36A4">
              <w:rPr>
                <w:rFonts w:hint="eastAsia"/>
                <w:sz w:val="18"/>
                <w:szCs w:val="18"/>
              </w:rPr>
              <w:t>帧</w:t>
            </w:r>
          </w:p>
        </w:tc>
        <w:tc>
          <w:tcPr>
            <w:tcW w:w="2500" w:type="pct"/>
            <w:tcBorders>
              <w:top w:val="nil"/>
              <w:left w:val="nil"/>
              <w:bottom w:val="nil"/>
              <w:right w:val="nil"/>
            </w:tcBorders>
            <w:hideMark/>
          </w:tcPr>
          <w:p w14:paraId="304260E3" w14:textId="77777777" w:rsidR="009A1B16" w:rsidRPr="009E36A4" w:rsidRDefault="009A1B16" w:rsidP="00AF492C">
            <w:pPr>
              <w:keepNext/>
              <w:autoSpaceDE w:val="0"/>
              <w:autoSpaceDN w:val="0"/>
              <w:spacing w:line="360" w:lineRule="exact"/>
              <w:jc w:val="center"/>
              <w:rPr>
                <w:sz w:val="18"/>
                <w:szCs w:val="18"/>
              </w:rPr>
            </w:pPr>
            <w:r w:rsidRPr="009E36A4">
              <w:rPr>
                <w:rFonts w:cs="宋体" w:hint="eastAsia"/>
                <w:sz w:val="18"/>
                <w:szCs w:val="18"/>
              </w:rPr>
              <w:t>用于接收节点通</w:t>
            </w:r>
            <w:r w:rsidRPr="009E36A4">
              <w:rPr>
                <w:rFonts w:hint="eastAsia"/>
                <w:sz w:val="18"/>
                <w:szCs w:val="18"/>
              </w:rPr>
              <w:t>知</w:t>
            </w:r>
          </w:p>
        </w:tc>
      </w:tr>
      <w:tr w:rsidR="009A1B16" w:rsidRPr="009E36A4" w14:paraId="66B1A2DD" w14:textId="77777777" w:rsidTr="009A1B16">
        <w:tc>
          <w:tcPr>
            <w:tcW w:w="2500" w:type="pct"/>
            <w:tcBorders>
              <w:top w:val="nil"/>
              <w:left w:val="nil"/>
              <w:bottom w:val="single" w:sz="4" w:space="0" w:color="auto"/>
              <w:right w:val="nil"/>
            </w:tcBorders>
            <w:hideMark/>
          </w:tcPr>
          <w:p w14:paraId="718430D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帧间</w:t>
            </w:r>
            <w:r w:rsidRPr="009E36A4">
              <w:rPr>
                <w:rFonts w:hint="eastAsia"/>
                <w:sz w:val="18"/>
                <w:szCs w:val="18"/>
              </w:rPr>
              <w:t>隔</w:t>
            </w:r>
          </w:p>
        </w:tc>
        <w:tc>
          <w:tcPr>
            <w:tcW w:w="2500" w:type="pct"/>
            <w:tcBorders>
              <w:top w:val="nil"/>
              <w:left w:val="nil"/>
              <w:bottom w:val="single" w:sz="4" w:space="0" w:color="auto"/>
              <w:right w:val="nil"/>
            </w:tcBorders>
            <w:hideMark/>
          </w:tcPr>
          <w:p w14:paraId="7753D8D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用于将数据帧和远程帧与前面的帧分离开</w:t>
            </w:r>
            <w:r w:rsidRPr="009E36A4">
              <w:rPr>
                <w:rFonts w:hint="eastAsia"/>
                <w:sz w:val="18"/>
                <w:szCs w:val="18"/>
              </w:rPr>
              <w:t>来</w:t>
            </w:r>
          </w:p>
        </w:tc>
      </w:tr>
    </w:tbl>
    <w:p w14:paraId="47C1E980" w14:textId="77777777" w:rsidR="009A1B16" w:rsidRPr="009E36A4" w:rsidRDefault="009A1B16" w:rsidP="009A1B16">
      <w:pPr>
        <w:autoSpaceDE w:val="0"/>
        <w:autoSpaceDN w:val="0"/>
        <w:spacing w:line="360" w:lineRule="exact"/>
        <w:rPr>
          <w:rFonts w:eastAsiaTheme="minorEastAsia"/>
          <w:szCs w:val="22"/>
        </w:rPr>
      </w:pPr>
    </w:p>
    <w:p w14:paraId="7527BEF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数据帧</w:t>
      </w:r>
    </w:p>
    <w:p w14:paraId="10D535E4" w14:textId="77777777" w:rsidR="009A1B16" w:rsidRPr="009E36A4" w:rsidRDefault="009A1B16" w:rsidP="009A1B16">
      <w:pPr>
        <w:autoSpaceDE w:val="0"/>
        <w:autoSpaceDN w:val="0"/>
        <w:spacing w:line="360" w:lineRule="exact"/>
        <w:ind w:firstLineChars="200" w:firstLine="420"/>
      </w:pPr>
      <w:r w:rsidRPr="009E36A4">
        <w:rPr>
          <w:rFonts w:hint="eastAsia"/>
        </w:rPr>
        <w:t>数据帧由</w:t>
      </w:r>
      <w:r w:rsidRPr="009E36A4">
        <w:t>7</w:t>
      </w:r>
      <w:r w:rsidRPr="009E36A4">
        <w:rPr>
          <w:rFonts w:hint="eastAsia"/>
        </w:rPr>
        <w:t>个不同的位场组成，即帧起始场、仲裁场、控制场、数据场、</w:t>
      </w:r>
      <w:r w:rsidRPr="009E36A4">
        <w:t>CRC</w:t>
      </w:r>
      <w:r w:rsidRPr="009E36A4">
        <w:rPr>
          <w:rFonts w:hint="eastAsia"/>
        </w:rPr>
        <w:t>场、</w:t>
      </w:r>
      <w:r w:rsidRPr="009E36A4">
        <w:t>ACK</w:t>
      </w:r>
      <w:r w:rsidRPr="009E36A4">
        <w:rPr>
          <w:rFonts w:hint="eastAsia"/>
        </w:rPr>
        <w:t>场和帧结束。</w:t>
      </w:r>
    </w:p>
    <w:p w14:paraId="5E811590" w14:textId="77777777" w:rsidR="009A1B16" w:rsidRPr="009E36A4" w:rsidRDefault="009A1B16" w:rsidP="009A1B16">
      <w:pPr>
        <w:autoSpaceDE w:val="0"/>
        <w:autoSpaceDN w:val="0"/>
        <w:spacing w:line="360" w:lineRule="exact"/>
        <w:ind w:firstLineChars="200" w:firstLine="420"/>
      </w:pPr>
      <w:r w:rsidRPr="009E36A4">
        <w:rPr>
          <w:rFonts w:hint="eastAsia"/>
        </w:rPr>
        <w:t>目前使用广泛的</w:t>
      </w:r>
      <w:r w:rsidRPr="009E36A4">
        <w:t>CAN</w:t>
      </w:r>
      <w:r w:rsidRPr="009E36A4">
        <w:rPr>
          <w:rFonts w:hint="eastAsia"/>
        </w:rPr>
        <w:t>总线标准是</w:t>
      </w:r>
      <w:r w:rsidRPr="009E36A4">
        <w:t>V2.0</w:t>
      </w:r>
      <w:r w:rsidRPr="009E36A4">
        <w:rPr>
          <w:rFonts w:hint="eastAsia"/>
        </w:rPr>
        <w:t>版本，该标准在发布之处就制定了</w:t>
      </w:r>
      <w:r w:rsidRPr="009E36A4">
        <w:t>A</w:t>
      </w:r>
      <w:r w:rsidRPr="009E36A4">
        <w:rPr>
          <w:rFonts w:hint="eastAsia"/>
        </w:rPr>
        <w:t>和</w:t>
      </w:r>
      <w:r w:rsidRPr="009E36A4">
        <w:t>B</w:t>
      </w:r>
      <w:r w:rsidRPr="009E36A4">
        <w:rPr>
          <w:rFonts w:hint="eastAsia"/>
        </w:rPr>
        <w:t>两个部分，成为</w:t>
      </w:r>
      <w:r w:rsidRPr="009E36A4">
        <w:t>CAN2.0A</w:t>
      </w:r>
      <w:r w:rsidRPr="009E36A4">
        <w:rPr>
          <w:rFonts w:hint="eastAsia"/>
        </w:rPr>
        <w:t>和</w:t>
      </w:r>
      <w:r w:rsidRPr="009E36A4">
        <w:t>CAN2.0B</w:t>
      </w:r>
      <w:r w:rsidRPr="009E36A4">
        <w:rPr>
          <w:rFonts w:hint="eastAsia"/>
        </w:rPr>
        <w:t>。这两个部分的主要区别在于仲裁区域的</w:t>
      </w:r>
      <w:r w:rsidRPr="009E36A4">
        <w:t>ID</w:t>
      </w:r>
      <w:r w:rsidRPr="009E36A4">
        <w:rPr>
          <w:rFonts w:hint="eastAsia"/>
        </w:rPr>
        <w:t>码长度不同：</w:t>
      </w:r>
      <w:r w:rsidRPr="009E36A4">
        <w:t>CAN2.0A</w:t>
      </w:r>
      <w:r w:rsidRPr="009E36A4">
        <w:rPr>
          <w:rFonts w:hint="eastAsia"/>
        </w:rPr>
        <w:t>为</w:t>
      </w:r>
      <w:r w:rsidRPr="009E36A4">
        <w:t>11</w:t>
      </w:r>
      <w:r w:rsidRPr="009E36A4">
        <w:rPr>
          <w:rFonts w:hint="eastAsia"/>
        </w:rPr>
        <w:t>位</w:t>
      </w:r>
      <w:r w:rsidRPr="009E36A4">
        <w:t>ID</w:t>
      </w:r>
      <w:r w:rsidRPr="009E36A4">
        <w:rPr>
          <w:rFonts w:hint="eastAsia"/>
        </w:rPr>
        <w:t>，称为标准帧；</w:t>
      </w:r>
      <w:r w:rsidRPr="009E36A4">
        <w:t>CAN2.0B</w:t>
      </w:r>
      <w:r w:rsidRPr="009E36A4">
        <w:rPr>
          <w:rFonts w:hint="eastAsia"/>
        </w:rPr>
        <w:t>为</w:t>
      </w:r>
      <w:r w:rsidRPr="009E36A4">
        <w:t>29</w:t>
      </w:r>
      <w:r w:rsidRPr="009E36A4">
        <w:rPr>
          <w:rFonts w:hint="eastAsia"/>
        </w:rPr>
        <w:t>位</w:t>
      </w:r>
      <w:r w:rsidRPr="009E36A4">
        <w:t>ID</w:t>
      </w:r>
      <w:r w:rsidRPr="009E36A4">
        <w:rPr>
          <w:rFonts w:hint="eastAsia"/>
        </w:rPr>
        <w:t>，称为扩展帧。这两种标准的设备一般不会在同一个物理网络中混合使用。这两种标准的帧格式如图</w:t>
      </w:r>
      <w:r w:rsidRPr="009E36A4">
        <w:t>2.2</w:t>
      </w:r>
      <w:r w:rsidRPr="009E36A4">
        <w:rPr>
          <w:rFonts w:hint="eastAsia"/>
        </w:rPr>
        <w:t>所示：</w:t>
      </w:r>
    </w:p>
    <w:p w14:paraId="192515D3" w14:textId="77777777" w:rsidR="009A1B16" w:rsidRPr="009E36A4" w:rsidRDefault="00774F58" w:rsidP="009A1B16">
      <w:pPr>
        <w:autoSpaceDE w:val="0"/>
        <w:autoSpaceDN w:val="0"/>
        <w:spacing w:line="360" w:lineRule="exact"/>
        <w:ind w:firstLineChars="200" w:firstLine="420"/>
      </w:pPr>
      <w:r>
        <w:rPr>
          <w:rFonts w:cstheme="minorBidi"/>
        </w:rPr>
        <w:object w:dxaOrig="0" w:dyaOrig="0" w14:anchorId="4CA65434">
          <v:shape id="_x0000_s1029" type="#_x0000_t75" style="position:absolute;left:0;text-align:left;margin-left:-.75pt;margin-top:24.2pt;width:412.5pt;height:126.45pt;z-index:251668480;mso-position-horizontal-relative:text;mso-position-vertical-relative:text">
            <v:imagedata r:id="rId46" o:title=""/>
            <w10:wrap type="topAndBottom"/>
          </v:shape>
          <o:OLEObject Type="Embed" ProgID="Visio.Drawing.15" ShapeID="_x0000_s1029" DrawAspect="Content" ObjectID="_1558661447" r:id="rId47"/>
        </w:object>
      </w:r>
    </w:p>
    <w:p w14:paraId="3EC2F155"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54057D" w:rsidRPr="009E36A4">
        <w:rPr>
          <w:rFonts w:eastAsia="黑体" w:hint="eastAsia"/>
          <w:sz w:val="18"/>
          <w:szCs w:val="18"/>
        </w:rPr>
        <w:t>3</w:t>
      </w:r>
      <w:r w:rsidR="00290244" w:rsidRPr="009E36A4">
        <w:rPr>
          <w:rFonts w:eastAsia="黑体" w:hint="eastAsia"/>
          <w:sz w:val="18"/>
          <w:szCs w:val="18"/>
        </w:rPr>
        <w:t>.3</w:t>
      </w:r>
      <w:r w:rsidRPr="009E36A4">
        <w:rPr>
          <w:rFonts w:eastAsia="黑体" w:hint="eastAsia"/>
          <w:sz w:val="18"/>
          <w:szCs w:val="18"/>
        </w:rPr>
        <w:t xml:space="preserve"> </w:t>
      </w:r>
      <w:r w:rsidRPr="009E36A4">
        <w:rPr>
          <w:rFonts w:eastAsia="黑体" w:hint="eastAsia"/>
          <w:sz w:val="18"/>
          <w:szCs w:val="18"/>
        </w:rPr>
        <w:t>两种标准的帧格式</w:t>
      </w:r>
    </w:p>
    <w:p w14:paraId="57B10DC3" w14:textId="77777777" w:rsidR="009A1B16" w:rsidRPr="009E36A4" w:rsidRDefault="009A1B16" w:rsidP="009A1B16">
      <w:pPr>
        <w:autoSpaceDE w:val="0"/>
        <w:autoSpaceDN w:val="0"/>
        <w:spacing w:line="360" w:lineRule="exact"/>
        <w:rPr>
          <w:rFonts w:eastAsiaTheme="minorEastAsia"/>
          <w:szCs w:val="22"/>
        </w:rPr>
      </w:pPr>
    </w:p>
    <w:p w14:paraId="3E69E16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）帧起始场：表明数据帧和远程帧的起始，它仅由一个显性位构成。只有在总线处于空闲状态时，才允许节点开始发送。所有节点都必须同步于首先开始发送的那个节点的帧起始上升沿。</w:t>
      </w:r>
    </w:p>
    <w:p w14:paraId="7EF93E6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）仲裁场：表示数据的优先级的段。标准格式和扩展格式在此的构成有所不同。由图</w:t>
      </w:r>
      <w:r w:rsidRPr="009E36A4">
        <w:t>2.3</w:t>
      </w:r>
      <w:r w:rsidRPr="009E36A4">
        <w:rPr>
          <w:rFonts w:hint="eastAsia"/>
        </w:rPr>
        <w:t>可看出，在标准格式里，仲裁段由</w:t>
      </w:r>
      <w:r w:rsidRPr="009E36A4">
        <w:t>11</w:t>
      </w:r>
      <w:r w:rsidRPr="009E36A4">
        <w:rPr>
          <w:rFonts w:hint="eastAsia"/>
        </w:rPr>
        <w:t>位</w:t>
      </w:r>
      <w:r w:rsidRPr="009E36A4">
        <w:t>ID</w:t>
      </w:r>
      <w:r w:rsidRPr="009E36A4">
        <w:rPr>
          <w:rFonts w:hint="eastAsia"/>
        </w:rPr>
        <w:t>和</w:t>
      </w:r>
      <w:r w:rsidRPr="009E36A4">
        <w:t>RTR</w:t>
      </w:r>
      <w:r w:rsidRPr="009E36A4">
        <w:rPr>
          <w:rFonts w:hint="eastAsia"/>
        </w:rPr>
        <w:t>位组成，标识符位由</w:t>
      </w:r>
      <w:r w:rsidRPr="009E36A4">
        <w:t>ID28</w:t>
      </w:r>
      <w:r w:rsidRPr="009E36A4">
        <w:rPr>
          <w:rFonts w:hint="eastAsia"/>
        </w:rPr>
        <w:t>一</w:t>
      </w:r>
      <w:r w:rsidRPr="009E36A4">
        <w:t>ID18</w:t>
      </w:r>
      <w:r w:rsidRPr="009E36A4">
        <w:rPr>
          <w:rFonts w:hint="eastAsia"/>
        </w:rPr>
        <w:t>组成的；而在扩展格式里，仲裁段则有</w:t>
      </w:r>
      <w:r w:rsidRPr="009E36A4">
        <w:t>29</w:t>
      </w:r>
      <w:r w:rsidRPr="009E36A4">
        <w:rPr>
          <w:rFonts w:hint="eastAsia"/>
        </w:rPr>
        <w:t>位标识符、</w:t>
      </w:r>
      <w:r w:rsidRPr="009E36A4">
        <w:t>SRR</w:t>
      </w:r>
      <w:r w:rsidRPr="009E36A4">
        <w:rPr>
          <w:rFonts w:hint="eastAsia"/>
        </w:rPr>
        <w:t>位、</w:t>
      </w:r>
      <w:r w:rsidRPr="009E36A4">
        <w:t>IDE</w:t>
      </w:r>
      <w:r w:rsidRPr="009E36A4">
        <w:rPr>
          <w:rFonts w:hint="eastAsia"/>
        </w:rPr>
        <w:t>位、</w:t>
      </w:r>
      <w:r w:rsidRPr="009E36A4">
        <w:t>RTR</w:t>
      </w:r>
      <w:r w:rsidRPr="009E36A4">
        <w:rPr>
          <w:rFonts w:hint="eastAsia"/>
        </w:rPr>
        <w:t>位组成，扩展</w:t>
      </w:r>
      <w:r w:rsidRPr="009E36A4">
        <w:t>ID</w:t>
      </w:r>
      <w:r w:rsidRPr="009E36A4">
        <w:rPr>
          <w:rFonts w:hint="eastAsia"/>
        </w:rPr>
        <w:t>由</w:t>
      </w:r>
      <w:r w:rsidRPr="009E36A4">
        <w:t>ID17</w:t>
      </w:r>
      <w:r w:rsidRPr="009E36A4">
        <w:rPr>
          <w:rFonts w:hint="eastAsia"/>
        </w:rPr>
        <w:t>到</w:t>
      </w:r>
      <w:r w:rsidRPr="009E36A4">
        <w:t xml:space="preserve">ID0 </w:t>
      </w:r>
      <w:r w:rsidRPr="009E36A4">
        <w:rPr>
          <w:rFonts w:hint="eastAsia"/>
        </w:rPr>
        <w:t>表示。</w:t>
      </w:r>
    </w:p>
    <w:p w14:paraId="3ADAE2C9"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CAN2.0A</w:t>
      </w:r>
      <w:r w:rsidRPr="009E36A4">
        <w:rPr>
          <w:rFonts w:hint="eastAsia"/>
        </w:rPr>
        <w:t>标准，标识符</w:t>
      </w:r>
      <w:r w:rsidRPr="009E36A4">
        <w:t>ID.10</w:t>
      </w:r>
      <w:r w:rsidRPr="009E36A4">
        <w:rPr>
          <w:rFonts w:hint="eastAsia"/>
        </w:rPr>
        <w:t>～</w:t>
      </w:r>
      <w:r w:rsidRPr="009E36A4">
        <w:t>ID.0</w:t>
      </w:r>
      <w:r w:rsidRPr="009E36A4">
        <w:rPr>
          <w:rFonts w:hint="eastAsia"/>
        </w:rPr>
        <w:t>的长度为</w:t>
      </w:r>
      <w:r w:rsidRPr="009E36A4">
        <w:t>11</w:t>
      </w:r>
      <w:r w:rsidRPr="009E36A4">
        <w:rPr>
          <w:rFonts w:hint="eastAsia"/>
        </w:rPr>
        <w:t>位，这些位以从高位到低位的顺序发送，最先发送的为</w:t>
      </w:r>
      <w:r w:rsidRPr="009E36A4">
        <w:t>ID.10</w:t>
      </w:r>
      <w:r w:rsidRPr="009E36A4">
        <w:rPr>
          <w:rFonts w:hint="eastAsia"/>
        </w:rPr>
        <w:t>。对于每个数据帧存在唯一的发送器，考虑到与其它</w:t>
      </w:r>
      <w:r w:rsidRPr="009E36A4">
        <w:t>CAN</w:t>
      </w:r>
      <w:r w:rsidRPr="009E36A4">
        <w:rPr>
          <w:rFonts w:hint="eastAsia"/>
        </w:rPr>
        <w:t>总线控制器的兼容性，标识符的最高</w:t>
      </w:r>
      <w:r w:rsidRPr="009E36A4">
        <w:t>7</w:t>
      </w:r>
      <w:r w:rsidRPr="009E36A4">
        <w:rPr>
          <w:rFonts w:hint="eastAsia"/>
        </w:rPr>
        <w:t>位</w:t>
      </w:r>
      <w:r w:rsidRPr="009E36A4">
        <w:t>(ID.10</w:t>
      </w:r>
      <w:r w:rsidRPr="009E36A4">
        <w:rPr>
          <w:rFonts w:hint="eastAsia"/>
        </w:rPr>
        <w:t>～</w:t>
      </w:r>
      <w:r w:rsidRPr="009E36A4">
        <w:t>ID.4)</w:t>
      </w:r>
      <w:r w:rsidRPr="009E36A4">
        <w:rPr>
          <w:rFonts w:hint="eastAsia"/>
        </w:rPr>
        <w:t>不能全为隐性位，因此可寻址的不同数据块</w:t>
      </w:r>
      <w:r w:rsidRPr="009E36A4">
        <w:rPr>
          <w:rFonts w:hint="eastAsia"/>
        </w:rPr>
        <w:lastRenderedPageBreak/>
        <w:t>数目最多为</w:t>
      </w:r>
      <w:r w:rsidRPr="009E36A4">
        <w:t>(</w:t>
      </w:r>
      <w:r w:rsidRPr="009E36A4">
        <w:rPr>
          <w:noProof/>
        </w:rPr>
        <w:drawing>
          <wp:inline distT="0" distB="0" distL="0" distR="0" wp14:anchorId="23F93F0F" wp14:editId="63336262">
            <wp:extent cx="543560" cy="2330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60" cy="233045"/>
                    </a:xfrm>
                    <a:prstGeom prst="rect">
                      <a:avLst/>
                    </a:prstGeom>
                    <a:noFill/>
                    <a:ln>
                      <a:noFill/>
                    </a:ln>
                  </pic:spPr>
                </pic:pic>
              </a:graphicData>
            </a:graphic>
          </wp:inline>
        </w:drawing>
      </w:r>
      <w:r w:rsidRPr="009E36A4">
        <w:t>)</w:t>
      </w:r>
      <w:r w:rsidRPr="009E36A4">
        <w:rPr>
          <w:rFonts w:hint="eastAsia"/>
        </w:rPr>
        <w:t>个。</w:t>
      </w:r>
      <w:r w:rsidRPr="009E36A4">
        <w:t xml:space="preserve"> </w:t>
      </w:r>
    </w:p>
    <w:p w14:paraId="7A3B00DF"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CAN2.0B</w:t>
      </w:r>
      <w:r w:rsidRPr="009E36A4">
        <w:rPr>
          <w:rFonts w:hint="eastAsia"/>
        </w:rPr>
        <w:t>，在扩展格式中，仲裁场由</w:t>
      </w:r>
      <w:r w:rsidRPr="009E36A4">
        <w:t>29</w:t>
      </w:r>
      <w:r w:rsidRPr="009E36A4">
        <w:rPr>
          <w:rFonts w:hint="eastAsia"/>
        </w:rPr>
        <w:t>位标识符和替代远程请求</w:t>
      </w:r>
      <w:r w:rsidRPr="009E36A4">
        <w:t>SRR</w:t>
      </w:r>
      <w:r w:rsidRPr="009E36A4">
        <w:rPr>
          <w:rFonts w:hint="eastAsia"/>
        </w:rPr>
        <w:t>位、标识位和远程发送请求位组成，标识符位为</w:t>
      </w:r>
      <w:r w:rsidRPr="009E36A4">
        <w:t>ID.28</w:t>
      </w:r>
      <w:r w:rsidRPr="009E36A4">
        <w:rPr>
          <w:rFonts w:hint="eastAsia"/>
        </w:rPr>
        <w:t>～</w:t>
      </w:r>
      <w:r w:rsidRPr="009E36A4">
        <w:t>ID.0</w:t>
      </w:r>
      <w:r w:rsidRPr="009E36A4">
        <w:rPr>
          <w:rFonts w:hint="eastAsia"/>
        </w:rPr>
        <w:t>。与</w:t>
      </w:r>
      <w:r w:rsidRPr="009E36A4">
        <w:t>CAN2.0A</w:t>
      </w:r>
      <w:r w:rsidRPr="009E36A4">
        <w:rPr>
          <w:rFonts w:hint="eastAsia"/>
        </w:rPr>
        <w:t>类似，其标识符的最高</w:t>
      </w:r>
      <w:r w:rsidRPr="009E36A4">
        <w:t>7</w:t>
      </w:r>
      <w:r w:rsidRPr="009E36A4">
        <w:rPr>
          <w:rFonts w:hint="eastAsia"/>
        </w:rPr>
        <w:t>位</w:t>
      </w:r>
      <w:r w:rsidRPr="009E36A4">
        <w:t>(1D.28</w:t>
      </w:r>
      <w:r w:rsidRPr="009E36A4">
        <w:rPr>
          <w:rFonts w:hint="eastAsia"/>
        </w:rPr>
        <w:t>～</w:t>
      </w:r>
      <w:r w:rsidRPr="009E36A4">
        <w:t>ID.21)</w:t>
      </w:r>
      <w:r w:rsidRPr="009E36A4">
        <w:rPr>
          <w:rFonts w:hint="eastAsia"/>
        </w:rPr>
        <w:t>不能全为隐性位，因此可寻址的不同数据块数目最多为</w:t>
      </w:r>
      <w:r w:rsidRPr="009E36A4">
        <w:t>(</w:t>
      </w:r>
      <w:r w:rsidRPr="009E36A4">
        <w:rPr>
          <w:noProof/>
        </w:rPr>
        <w:drawing>
          <wp:inline distT="0" distB="0" distL="0" distR="0" wp14:anchorId="7003DA1D" wp14:editId="45523B1E">
            <wp:extent cx="569595" cy="23304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595" cy="233045"/>
                    </a:xfrm>
                    <a:prstGeom prst="rect">
                      <a:avLst/>
                    </a:prstGeom>
                    <a:noFill/>
                    <a:ln>
                      <a:noFill/>
                    </a:ln>
                  </pic:spPr>
                </pic:pic>
              </a:graphicData>
            </a:graphic>
          </wp:inline>
        </w:drawing>
      </w:r>
      <w:r w:rsidRPr="009E36A4">
        <w:t>)</w:t>
      </w:r>
      <w:r w:rsidRPr="009E36A4">
        <w:rPr>
          <w:rFonts w:hint="eastAsia"/>
        </w:rPr>
        <w:t>个。</w:t>
      </w:r>
    </w:p>
    <w:p w14:paraId="449D72A2" w14:textId="77777777" w:rsidR="009A1B16" w:rsidRPr="009E36A4" w:rsidRDefault="009A1B16" w:rsidP="009A1B16">
      <w:pPr>
        <w:autoSpaceDE w:val="0"/>
        <w:autoSpaceDN w:val="0"/>
        <w:spacing w:line="360" w:lineRule="exact"/>
        <w:ind w:firstLineChars="200" w:firstLine="420"/>
      </w:pPr>
      <w:r w:rsidRPr="009E36A4">
        <w:rPr>
          <w:rFonts w:hint="eastAsia"/>
        </w:rPr>
        <w:t>在总线空闲态，最先开始发送消息的单元获得发送权。</w:t>
      </w:r>
      <w:r w:rsidRPr="009E36A4">
        <w:t xml:space="preserve"> </w:t>
      </w:r>
    </w:p>
    <w:p w14:paraId="674381FF" w14:textId="77777777" w:rsidR="009A1B16" w:rsidRPr="009E36A4" w:rsidRDefault="009A1B16" w:rsidP="009A1B16">
      <w:pPr>
        <w:autoSpaceDE w:val="0"/>
        <w:autoSpaceDN w:val="0"/>
        <w:spacing w:line="360" w:lineRule="exact"/>
        <w:ind w:firstLineChars="200" w:firstLine="420"/>
      </w:pPr>
      <w:r w:rsidRPr="009E36A4">
        <w:rPr>
          <w:rFonts w:hint="eastAsia"/>
        </w:rPr>
        <w:t>多个单元同时开始发送时，各发送单元从仲裁段的第一位开始进行仲裁。连续输出显性电平最多的单元可继续发送。一旦某个单元仲裁失利，则从下个位开始转为接收状态继续工作。</w:t>
      </w:r>
      <w:r w:rsidRPr="009E36A4">
        <w:t xml:space="preserve"> </w:t>
      </w:r>
      <w:r w:rsidRPr="009E36A4">
        <w:rPr>
          <w:rFonts w:hint="eastAsia"/>
        </w:rPr>
        <w:t>而具有相同</w:t>
      </w:r>
      <w:r w:rsidRPr="009E36A4">
        <w:t>ID</w:t>
      </w:r>
      <w:r w:rsidRPr="009E36A4">
        <w:rPr>
          <w:rFonts w:hint="eastAsia"/>
        </w:rPr>
        <w:t>的数据帧和远程帧在总线上竞争时，仲裁是依照仲裁段的最后一位来判定的。因为数据帧最后一位（</w:t>
      </w:r>
      <w:r w:rsidRPr="009E36A4">
        <w:t>RTR</w:t>
      </w:r>
      <w:r w:rsidRPr="009E36A4">
        <w:rPr>
          <w:rFonts w:hint="eastAsia"/>
        </w:rPr>
        <w:t>）为显性位，则该单元具有优先权，可继续发送；而</w:t>
      </w:r>
      <w:r w:rsidRPr="009E36A4">
        <w:t>RTR</w:t>
      </w:r>
      <w:r w:rsidRPr="009E36A4">
        <w:rPr>
          <w:rFonts w:hint="eastAsia"/>
        </w:rPr>
        <w:t>位为隐性位的远程帧，则从下个位开始转为接收状态继续工作。</w:t>
      </w:r>
      <w:r w:rsidRPr="009E36A4">
        <w:t xml:space="preserve"> </w:t>
      </w:r>
    </w:p>
    <w:p w14:paraId="23DF08FA" w14:textId="77777777" w:rsidR="009A1B16" w:rsidRPr="009E36A4" w:rsidRDefault="009A1B16" w:rsidP="009A1B16">
      <w:pPr>
        <w:autoSpaceDE w:val="0"/>
        <w:autoSpaceDN w:val="0"/>
        <w:spacing w:line="360" w:lineRule="exact"/>
        <w:ind w:firstLineChars="200" w:firstLine="420"/>
      </w:pPr>
      <w:r w:rsidRPr="009E36A4">
        <w:rPr>
          <w:rFonts w:hint="eastAsia"/>
        </w:rPr>
        <w:t>如果标准格式</w:t>
      </w:r>
      <w:r w:rsidRPr="009E36A4">
        <w:t>ID</w:t>
      </w:r>
      <w:r w:rsidRPr="009E36A4">
        <w:rPr>
          <w:rFonts w:hint="eastAsia"/>
        </w:rPr>
        <w:t>与具有相同</w:t>
      </w:r>
      <w:r w:rsidRPr="009E36A4">
        <w:t>ID</w:t>
      </w:r>
      <w:r w:rsidRPr="009E36A4">
        <w:rPr>
          <w:rFonts w:hint="eastAsia"/>
        </w:rPr>
        <w:t>的远程帧或者扩展格式的数据帧在总线上竞争时，标准格式的</w:t>
      </w:r>
      <w:r w:rsidRPr="009E36A4">
        <w:t>RTR</w:t>
      </w:r>
      <w:r w:rsidRPr="009E36A4">
        <w:rPr>
          <w:rFonts w:hint="eastAsia"/>
        </w:rPr>
        <w:t>位为显性位，具有优先权，可继续发送。于此位相对应的扩展格式的</w:t>
      </w:r>
      <w:r w:rsidRPr="009E36A4">
        <w:t>SRR</w:t>
      </w:r>
      <w:r w:rsidRPr="009E36A4">
        <w:rPr>
          <w:rFonts w:hint="eastAsia"/>
        </w:rPr>
        <w:t>位为隐性，也必须转为接受状态。</w:t>
      </w:r>
    </w:p>
    <w:p w14:paraId="3E68238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）控制场：控制段由</w:t>
      </w:r>
      <w:r w:rsidRPr="009E36A4">
        <w:t>6</w:t>
      </w:r>
      <w:r w:rsidRPr="009E36A4">
        <w:rPr>
          <w:rFonts w:hint="eastAsia"/>
        </w:rPr>
        <w:t>个位构成，表示数据段的字节数。标准格式和扩展格式的构成有所不同。标准格式里的控制场结构包括数据长度代码、</w:t>
      </w:r>
      <w:r w:rsidRPr="009E36A4">
        <w:t>IDE</w:t>
      </w:r>
      <w:r w:rsidRPr="009E36A4">
        <w:rPr>
          <w:rFonts w:hint="eastAsia"/>
        </w:rPr>
        <w:t>位及保留位</w:t>
      </w:r>
      <w:r w:rsidRPr="009E36A4">
        <w:t>r0</w:t>
      </w:r>
      <w:r w:rsidRPr="009E36A4">
        <w:rPr>
          <w:rFonts w:hint="eastAsia"/>
        </w:rPr>
        <w:t>。扩展格式里的控制域包括数据长度代码和两个保留位</w:t>
      </w:r>
      <w:r w:rsidRPr="009E36A4">
        <w:t>:r1</w:t>
      </w:r>
      <w:r w:rsidRPr="009E36A4">
        <w:rPr>
          <w:rFonts w:hint="eastAsia"/>
        </w:rPr>
        <w:t>和</w:t>
      </w:r>
      <w:r w:rsidRPr="009E36A4">
        <w:t>r0</w:t>
      </w:r>
      <w:r w:rsidRPr="009E36A4">
        <w:rPr>
          <w:rFonts w:hint="eastAsia"/>
        </w:rPr>
        <w:t>，其保留位发送时用</w:t>
      </w:r>
      <w:r w:rsidRPr="009E36A4">
        <w:t>1</w:t>
      </w:r>
      <w:r w:rsidRPr="009E36A4">
        <w:rPr>
          <w:rFonts w:hint="eastAsia"/>
        </w:rPr>
        <w:t>填充，但是接收器接收的是</w:t>
      </w:r>
      <w:r w:rsidRPr="009E36A4">
        <w:t>0</w:t>
      </w:r>
      <w:r w:rsidRPr="009E36A4">
        <w:rPr>
          <w:rFonts w:hint="eastAsia"/>
        </w:rPr>
        <w:t>或</w:t>
      </w:r>
      <w:r w:rsidRPr="009E36A4">
        <w:t>1</w:t>
      </w:r>
      <w:r w:rsidRPr="009E36A4">
        <w:rPr>
          <w:rFonts w:hint="eastAsia"/>
        </w:rPr>
        <w:t>都没有影响。</w:t>
      </w:r>
      <w:r w:rsidRPr="009E36A4">
        <w:t>DLC</w:t>
      </w:r>
      <w:r w:rsidRPr="009E36A4">
        <w:rPr>
          <w:rFonts w:hint="eastAsia"/>
        </w:rPr>
        <w:t>字段是数据长度码，编码规则如表</w:t>
      </w:r>
      <w:r w:rsidRPr="009E36A4">
        <w:t>2.3</w:t>
      </w:r>
      <w:r w:rsidRPr="009E36A4">
        <w:rPr>
          <w:rFonts w:hint="eastAsia"/>
        </w:rPr>
        <w:t>所示：</w:t>
      </w:r>
    </w:p>
    <w:p w14:paraId="3C27E189" w14:textId="77777777" w:rsidR="009A1B16" w:rsidRPr="009E36A4" w:rsidRDefault="009A1B16" w:rsidP="009465BE">
      <w:pPr>
        <w:spacing w:line="360" w:lineRule="exact"/>
      </w:pPr>
    </w:p>
    <w:p w14:paraId="61042966"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FD6EC0" w:rsidRPr="009E36A4">
        <w:rPr>
          <w:rFonts w:eastAsia="黑体" w:cs="Arial"/>
          <w:kern w:val="0"/>
          <w:sz w:val="18"/>
          <w:szCs w:val="18"/>
        </w:rPr>
        <w:t>3.4</w:t>
      </w:r>
      <w:r w:rsidRPr="009E36A4">
        <w:rPr>
          <w:rFonts w:eastAsia="黑体" w:cs="Arial" w:hint="eastAsia"/>
          <w:kern w:val="0"/>
          <w:sz w:val="18"/>
          <w:szCs w:val="18"/>
        </w:rPr>
        <w:t xml:space="preserve"> </w:t>
      </w:r>
      <w:r w:rsidRPr="009E36A4">
        <w:rPr>
          <w:rFonts w:eastAsia="黑体" w:cs="Arial" w:hint="eastAsia"/>
          <w:kern w:val="0"/>
          <w:sz w:val="18"/>
          <w:szCs w:val="18"/>
        </w:rPr>
        <w:t>数据长度码中数据字节数目编码</w:t>
      </w:r>
    </w:p>
    <w:tbl>
      <w:tblPr>
        <w:tblStyle w:val="17"/>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A1B16" w:rsidRPr="009E36A4" w14:paraId="626395D0" w14:textId="77777777" w:rsidTr="00E077DD">
        <w:trPr>
          <w:jc w:val="center"/>
        </w:trPr>
        <w:tc>
          <w:tcPr>
            <w:tcW w:w="1000" w:type="pct"/>
            <w:tcBorders>
              <w:top w:val="single" w:sz="4" w:space="0" w:color="auto"/>
              <w:left w:val="nil"/>
              <w:bottom w:val="single" w:sz="4" w:space="0" w:color="auto"/>
              <w:right w:val="nil"/>
            </w:tcBorders>
            <w:hideMark/>
          </w:tcPr>
          <w:p w14:paraId="77B505B8"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数据字节数</w:t>
            </w:r>
            <w:r w:rsidRPr="009E36A4">
              <w:rPr>
                <w:rFonts w:hint="eastAsia"/>
                <w:sz w:val="18"/>
                <w:szCs w:val="18"/>
              </w:rPr>
              <w:t>目</w:t>
            </w:r>
          </w:p>
        </w:tc>
        <w:tc>
          <w:tcPr>
            <w:tcW w:w="1000" w:type="pct"/>
            <w:tcBorders>
              <w:top w:val="single" w:sz="4" w:space="0" w:color="auto"/>
              <w:left w:val="nil"/>
              <w:bottom w:val="single" w:sz="4" w:space="0" w:color="auto"/>
              <w:right w:val="nil"/>
            </w:tcBorders>
            <w:hideMark/>
          </w:tcPr>
          <w:p w14:paraId="76A9519C" w14:textId="77777777" w:rsidR="009A1B16" w:rsidRPr="009E36A4" w:rsidRDefault="009A1B16">
            <w:pPr>
              <w:autoSpaceDE w:val="0"/>
              <w:autoSpaceDN w:val="0"/>
              <w:spacing w:line="360" w:lineRule="exact"/>
              <w:jc w:val="center"/>
              <w:rPr>
                <w:sz w:val="18"/>
                <w:szCs w:val="18"/>
              </w:rPr>
            </w:pPr>
            <w:r w:rsidRPr="009E36A4">
              <w:rPr>
                <w:sz w:val="18"/>
                <w:szCs w:val="18"/>
              </w:rPr>
              <w:t>DLC3</w:t>
            </w:r>
          </w:p>
        </w:tc>
        <w:tc>
          <w:tcPr>
            <w:tcW w:w="1000" w:type="pct"/>
            <w:tcBorders>
              <w:top w:val="single" w:sz="4" w:space="0" w:color="auto"/>
              <w:left w:val="nil"/>
              <w:bottom w:val="single" w:sz="4" w:space="0" w:color="auto"/>
              <w:right w:val="nil"/>
            </w:tcBorders>
            <w:hideMark/>
          </w:tcPr>
          <w:p w14:paraId="58ACD1EB" w14:textId="77777777" w:rsidR="009A1B16" w:rsidRPr="009E36A4" w:rsidRDefault="009A1B16">
            <w:pPr>
              <w:autoSpaceDE w:val="0"/>
              <w:autoSpaceDN w:val="0"/>
              <w:spacing w:line="360" w:lineRule="exact"/>
              <w:jc w:val="center"/>
              <w:rPr>
                <w:sz w:val="18"/>
                <w:szCs w:val="18"/>
              </w:rPr>
            </w:pPr>
            <w:r w:rsidRPr="009E36A4">
              <w:rPr>
                <w:sz w:val="18"/>
                <w:szCs w:val="18"/>
              </w:rPr>
              <w:t>DLC2</w:t>
            </w:r>
          </w:p>
        </w:tc>
        <w:tc>
          <w:tcPr>
            <w:tcW w:w="1000" w:type="pct"/>
            <w:tcBorders>
              <w:top w:val="single" w:sz="4" w:space="0" w:color="auto"/>
              <w:left w:val="nil"/>
              <w:bottom w:val="single" w:sz="4" w:space="0" w:color="auto"/>
              <w:right w:val="nil"/>
            </w:tcBorders>
            <w:hideMark/>
          </w:tcPr>
          <w:p w14:paraId="78FE1523" w14:textId="77777777" w:rsidR="009A1B16" w:rsidRPr="009E36A4" w:rsidRDefault="009A1B16">
            <w:pPr>
              <w:autoSpaceDE w:val="0"/>
              <w:autoSpaceDN w:val="0"/>
              <w:spacing w:line="360" w:lineRule="exact"/>
              <w:jc w:val="center"/>
              <w:rPr>
                <w:sz w:val="18"/>
                <w:szCs w:val="18"/>
              </w:rPr>
            </w:pPr>
            <w:r w:rsidRPr="009E36A4">
              <w:rPr>
                <w:sz w:val="18"/>
                <w:szCs w:val="18"/>
              </w:rPr>
              <w:t>DLC1</w:t>
            </w:r>
          </w:p>
        </w:tc>
        <w:tc>
          <w:tcPr>
            <w:tcW w:w="1000" w:type="pct"/>
            <w:tcBorders>
              <w:top w:val="single" w:sz="4" w:space="0" w:color="auto"/>
              <w:left w:val="nil"/>
              <w:bottom w:val="single" w:sz="4" w:space="0" w:color="auto"/>
              <w:right w:val="nil"/>
            </w:tcBorders>
            <w:hideMark/>
          </w:tcPr>
          <w:p w14:paraId="467DC7B7" w14:textId="77777777" w:rsidR="009A1B16" w:rsidRPr="009E36A4" w:rsidRDefault="009A1B16">
            <w:pPr>
              <w:autoSpaceDE w:val="0"/>
              <w:autoSpaceDN w:val="0"/>
              <w:spacing w:line="360" w:lineRule="exact"/>
              <w:jc w:val="center"/>
              <w:rPr>
                <w:sz w:val="18"/>
                <w:szCs w:val="18"/>
              </w:rPr>
            </w:pPr>
            <w:r w:rsidRPr="009E36A4">
              <w:rPr>
                <w:sz w:val="18"/>
                <w:szCs w:val="18"/>
              </w:rPr>
              <w:t>DLC0</w:t>
            </w:r>
          </w:p>
        </w:tc>
      </w:tr>
      <w:tr w:rsidR="009A1B16" w:rsidRPr="009E36A4" w14:paraId="5E18C264" w14:textId="77777777" w:rsidTr="00E077DD">
        <w:trPr>
          <w:jc w:val="center"/>
        </w:trPr>
        <w:tc>
          <w:tcPr>
            <w:tcW w:w="1000" w:type="pct"/>
            <w:tcBorders>
              <w:top w:val="single" w:sz="4" w:space="0" w:color="auto"/>
              <w:left w:val="nil"/>
              <w:bottom w:val="nil"/>
              <w:right w:val="nil"/>
            </w:tcBorders>
            <w:hideMark/>
          </w:tcPr>
          <w:p w14:paraId="217740B4"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6FA01B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01FEE5D"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14086AC9"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21F5646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5E4EA6B" w14:textId="77777777" w:rsidTr="00E077DD">
        <w:trPr>
          <w:jc w:val="center"/>
        </w:trPr>
        <w:tc>
          <w:tcPr>
            <w:tcW w:w="1000" w:type="pct"/>
            <w:tcBorders>
              <w:top w:val="nil"/>
              <w:left w:val="nil"/>
              <w:bottom w:val="nil"/>
              <w:right w:val="nil"/>
            </w:tcBorders>
            <w:hideMark/>
          </w:tcPr>
          <w:p w14:paraId="76E65868"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DDA851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32FBD9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989DAD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89C7943"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DB9150C" w14:textId="77777777" w:rsidTr="00E077DD">
        <w:trPr>
          <w:jc w:val="center"/>
        </w:trPr>
        <w:tc>
          <w:tcPr>
            <w:tcW w:w="1000" w:type="pct"/>
            <w:tcBorders>
              <w:top w:val="nil"/>
              <w:left w:val="nil"/>
              <w:bottom w:val="nil"/>
              <w:right w:val="nil"/>
            </w:tcBorders>
            <w:hideMark/>
          </w:tcPr>
          <w:p w14:paraId="3A01ADA3" w14:textId="77777777" w:rsidR="009A1B16" w:rsidRPr="009E36A4" w:rsidRDefault="009A1B16">
            <w:pPr>
              <w:autoSpaceDE w:val="0"/>
              <w:autoSpaceDN w:val="0"/>
              <w:spacing w:line="360" w:lineRule="exact"/>
              <w:jc w:val="center"/>
              <w:rPr>
                <w:sz w:val="18"/>
                <w:szCs w:val="18"/>
              </w:rPr>
            </w:pPr>
            <w:r w:rsidRPr="009E36A4">
              <w:rPr>
                <w:sz w:val="18"/>
                <w:szCs w:val="18"/>
              </w:rPr>
              <w:t>2</w:t>
            </w:r>
          </w:p>
        </w:tc>
        <w:tc>
          <w:tcPr>
            <w:tcW w:w="1000" w:type="pct"/>
            <w:tcBorders>
              <w:top w:val="nil"/>
              <w:left w:val="nil"/>
              <w:bottom w:val="nil"/>
              <w:right w:val="nil"/>
            </w:tcBorders>
            <w:hideMark/>
          </w:tcPr>
          <w:p w14:paraId="6D6F2AD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CCB782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4CC9E4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38E0A8D0"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2909710" w14:textId="77777777" w:rsidTr="00E077DD">
        <w:trPr>
          <w:jc w:val="center"/>
        </w:trPr>
        <w:tc>
          <w:tcPr>
            <w:tcW w:w="1000" w:type="pct"/>
            <w:tcBorders>
              <w:top w:val="nil"/>
              <w:left w:val="nil"/>
              <w:bottom w:val="nil"/>
              <w:right w:val="nil"/>
            </w:tcBorders>
            <w:hideMark/>
          </w:tcPr>
          <w:p w14:paraId="60692CE6" w14:textId="77777777" w:rsidR="009A1B16" w:rsidRPr="009E36A4" w:rsidRDefault="009A1B16">
            <w:pPr>
              <w:autoSpaceDE w:val="0"/>
              <w:autoSpaceDN w:val="0"/>
              <w:spacing w:line="360" w:lineRule="exact"/>
              <w:jc w:val="center"/>
              <w:rPr>
                <w:sz w:val="18"/>
                <w:szCs w:val="18"/>
              </w:rPr>
            </w:pPr>
            <w:r w:rsidRPr="009E36A4">
              <w:rPr>
                <w:sz w:val="18"/>
                <w:szCs w:val="18"/>
              </w:rPr>
              <w:t>3</w:t>
            </w:r>
          </w:p>
        </w:tc>
        <w:tc>
          <w:tcPr>
            <w:tcW w:w="1000" w:type="pct"/>
            <w:tcBorders>
              <w:top w:val="nil"/>
              <w:left w:val="nil"/>
              <w:bottom w:val="nil"/>
              <w:right w:val="nil"/>
            </w:tcBorders>
            <w:hideMark/>
          </w:tcPr>
          <w:p w14:paraId="3DEC4E9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8FEB4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542806E"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345A9D1"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EB7A6B0" w14:textId="77777777" w:rsidTr="00E077DD">
        <w:trPr>
          <w:jc w:val="center"/>
        </w:trPr>
        <w:tc>
          <w:tcPr>
            <w:tcW w:w="1000" w:type="pct"/>
            <w:tcBorders>
              <w:top w:val="nil"/>
              <w:left w:val="nil"/>
              <w:bottom w:val="nil"/>
              <w:right w:val="nil"/>
            </w:tcBorders>
            <w:hideMark/>
          </w:tcPr>
          <w:p w14:paraId="7FFFF602" w14:textId="77777777" w:rsidR="009A1B16" w:rsidRPr="009E36A4" w:rsidRDefault="009A1B16">
            <w:pPr>
              <w:autoSpaceDE w:val="0"/>
              <w:autoSpaceDN w:val="0"/>
              <w:spacing w:line="360" w:lineRule="exact"/>
              <w:jc w:val="center"/>
              <w:rPr>
                <w:sz w:val="18"/>
                <w:szCs w:val="18"/>
              </w:rPr>
            </w:pPr>
            <w:r w:rsidRPr="009E36A4">
              <w:rPr>
                <w:sz w:val="18"/>
                <w:szCs w:val="18"/>
              </w:rPr>
              <w:t>4</w:t>
            </w:r>
          </w:p>
        </w:tc>
        <w:tc>
          <w:tcPr>
            <w:tcW w:w="1000" w:type="pct"/>
            <w:tcBorders>
              <w:top w:val="nil"/>
              <w:left w:val="nil"/>
              <w:bottom w:val="nil"/>
              <w:right w:val="nil"/>
            </w:tcBorders>
            <w:hideMark/>
          </w:tcPr>
          <w:p w14:paraId="198DA996"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6AAF977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D527E0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0B8DB09"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2A5D0473" w14:textId="77777777" w:rsidTr="00E077DD">
        <w:trPr>
          <w:jc w:val="center"/>
        </w:trPr>
        <w:tc>
          <w:tcPr>
            <w:tcW w:w="1000" w:type="pct"/>
            <w:tcBorders>
              <w:top w:val="nil"/>
              <w:left w:val="nil"/>
              <w:bottom w:val="nil"/>
              <w:right w:val="nil"/>
            </w:tcBorders>
            <w:hideMark/>
          </w:tcPr>
          <w:p w14:paraId="06826D2E" w14:textId="77777777" w:rsidR="009A1B16" w:rsidRPr="009E36A4" w:rsidRDefault="009A1B16">
            <w:pPr>
              <w:autoSpaceDE w:val="0"/>
              <w:autoSpaceDN w:val="0"/>
              <w:spacing w:line="360" w:lineRule="exact"/>
              <w:jc w:val="center"/>
              <w:rPr>
                <w:sz w:val="18"/>
                <w:szCs w:val="18"/>
              </w:rPr>
            </w:pPr>
            <w:r w:rsidRPr="009E36A4">
              <w:rPr>
                <w:sz w:val="18"/>
                <w:szCs w:val="18"/>
              </w:rPr>
              <w:t>5</w:t>
            </w:r>
          </w:p>
        </w:tc>
        <w:tc>
          <w:tcPr>
            <w:tcW w:w="1000" w:type="pct"/>
            <w:tcBorders>
              <w:top w:val="nil"/>
              <w:left w:val="nil"/>
              <w:bottom w:val="nil"/>
              <w:right w:val="nil"/>
            </w:tcBorders>
            <w:hideMark/>
          </w:tcPr>
          <w:p w14:paraId="54A33CE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5633BF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AFF228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8DB912B"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630D447B" w14:textId="77777777" w:rsidTr="00E077DD">
        <w:trPr>
          <w:jc w:val="center"/>
        </w:trPr>
        <w:tc>
          <w:tcPr>
            <w:tcW w:w="1000" w:type="pct"/>
            <w:tcBorders>
              <w:top w:val="nil"/>
              <w:left w:val="nil"/>
              <w:bottom w:val="nil"/>
              <w:right w:val="nil"/>
            </w:tcBorders>
            <w:hideMark/>
          </w:tcPr>
          <w:p w14:paraId="4D8083D9" w14:textId="77777777" w:rsidR="009A1B16" w:rsidRPr="009E36A4" w:rsidRDefault="009A1B16">
            <w:pPr>
              <w:autoSpaceDE w:val="0"/>
              <w:autoSpaceDN w:val="0"/>
              <w:spacing w:line="360" w:lineRule="exact"/>
              <w:jc w:val="center"/>
              <w:rPr>
                <w:sz w:val="18"/>
                <w:szCs w:val="18"/>
              </w:rPr>
            </w:pPr>
            <w:r w:rsidRPr="009E36A4">
              <w:rPr>
                <w:sz w:val="18"/>
                <w:szCs w:val="18"/>
              </w:rPr>
              <w:t>6</w:t>
            </w:r>
          </w:p>
        </w:tc>
        <w:tc>
          <w:tcPr>
            <w:tcW w:w="1000" w:type="pct"/>
            <w:tcBorders>
              <w:top w:val="nil"/>
              <w:left w:val="nil"/>
              <w:bottom w:val="nil"/>
              <w:right w:val="nil"/>
            </w:tcBorders>
            <w:hideMark/>
          </w:tcPr>
          <w:p w14:paraId="564EEE0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0E6659"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C793C13"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2027346"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32491EAA" w14:textId="77777777" w:rsidTr="00E077DD">
        <w:trPr>
          <w:jc w:val="center"/>
        </w:trPr>
        <w:tc>
          <w:tcPr>
            <w:tcW w:w="1000" w:type="pct"/>
            <w:tcBorders>
              <w:top w:val="nil"/>
              <w:left w:val="nil"/>
              <w:bottom w:val="nil"/>
              <w:right w:val="nil"/>
            </w:tcBorders>
            <w:hideMark/>
          </w:tcPr>
          <w:p w14:paraId="0F090CDC" w14:textId="77777777" w:rsidR="009A1B16" w:rsidRPr="009E36A4" w:rsidRDefault="009A1B16">
            <w:pPr>
              <w:autoSpaceDE w:val="0"/>
              <w:autoSpaceDN w:val="0"/>
              <w:spacing w:line="360" w:lineRule="exact"/>
              <w:jc w:val="center"/>
              <w:rPr>
                <w:sz w:val="18"/>
                <w:szCs w:val="18"/>
              </w:rPr>
            </w:pPr>
            <w:r w:rsidRPr="009E36A4">
              <w:rPr>
                <w:sz w:val="18"/>
                <w:szCs w:val="18"/>
              </w:rPr>
              <w:t>7</w:t>
            </w:r>
          </w:p>
        </w:tc>
        <w:tc>
          <w:tcPr>
            <w:tcW w:w="1000" w:type="pct"/>
            <w:tcBorders>
              <w:top w:val="nil"/>
              <w:left w:val="nil"/>
              <w:bottom w:val="nil"/>
              <w:right w:val="nil"/>
            </w:tcBorders>
            <w:hideMark/>
          </w:tcPr>
          <w:p w14:paraId="693F162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3441EC4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011266B"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0CFBC88A"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42DD0DC6" w14:textId="77777777" w:rsidTr="00E077DD">
        <w:trPr>
          <w:jc w:val="center"/>
        </w:trPr>
        <w:tc>
          <w:tcPr>
            <w:tcW w:w="1000" w:type="pct"/>
            <w:tcBorders>
              <w:top w:val="nil"/>
              <w:left w:val="nil"/>
              <w:bottom w:val="single" w:sz="4" w:space="0" w:color="auto"/>
              <w:right w:val="nil"/>
            </w:tcBorders>
            <w:hideMark/>
          </w:tcPr>
          <w:p w14:paraId="3A2A3301" w14:textId="77777777" w:rsidR="009A1B16" w:rsidRPr="009E36A4" w:rsidRDefault="009A1B16">
            <w:pPr>
              <w:autoSpaceDE w:val="0"/>
              <w:autoSpaceDN w:val="0"/>
              <w:spacing w:line="360" w:lineRule="exact"/>
              <w:jc w:val="center"/>
              <w:rPr>
                <w:sz w:val="18"/>
                <w:szCs w:val="18"/>
              </w:rPr>
            </w:pPr>
            <w:r w:rsidRPr="009E36A4">
              <w:rPr>
                <w:sz w:val="18"/>
                <w:szCs w:val="18"/>
              </w:rPr>
              <w:t>8</w:t>
            </w:r>
          </w:p>
        </w:tc>
        <w:tc>
          <w:tcPr>
            <w:tcW w:w="1000" w:type="pct"/>
            <w:tcBorders>
              <w:top w:val="nil"/>
              <w:left w:val="nil"/>
              <w:bottom w:val="single" w:sz="4" w:space="0" w:color="auto"/>
              <w:right w:val="nil"/>
            </w:tcBorders>
            <w:hideMark/>
          </w:tcPr>
          <w:p w14:paraId="7FF37FA2"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single" w:sz="4" w:space="0" w:color="auto"/>
              <w:right w:val="nil"/>
            </w:tcBorders>
            <w:hideMark/>
          </w:tcPr>
          <w:p w14:paraId="3B7454A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78DF51D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2A52BB0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bl>
    <w:p w14:paraId="35663ACC" w14:textId="77777777" w:rsidR="009A1B16" w:rsidRPr="009E36A4" w:rsidRDefault="009A1B16" w:rsidP="009A1B16">
      <w:pPr>
        <w:autoSpaceDE w:val="0"/>
        <w:autoSpaceDN w:val="0"/>
        <w:spacing w:line="360" w:lineRule="exact"/>
        <w:rPr>
          <w:rFonts w:eastAsiaTheme="minorEastAsia"/>
          <w:szCs w:val="22"/>
        </w:rPr>
      </w:pPr>
    </w:p>
    <w:p w14:paraId="2DEA841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）数据场：无论标准帧还是扩展帧，一帧都只能发送</w:t>
      </w:r>
      <w:r w:rsidRPr="009E36A4">
        <w:t>0</w:t>
      </w:r>
      <w:r w:rsidRPr="009E36A4">
        <w:rPr>
          <w:rFonts w:hint="eastAsia"/>
        </w:rPr>
        <w:t>～</w:t>
      </w:r>
      <w:r w:rsidRPr="009E36A4">
        <w:t>8</w:t>
      </w:r>
      <w:r w:rsidRPr="009E36A4">
        <w:rPr>
          <w:rFonts w:hint="eastAsia"/>
        </w:rPr>
        <w:t>个字节，每个字节</w:t>
      </w:r>
      <w:r w:rsidRPr="009E36A4">
        <w:t>8</w:t>
      </w:r>
      <w:r w:rsidRPr="009E36A4">
        <w:rPr>
          <w:rFonts w:hint="eastAsia"/>
        </w:rPr>
        <w:t>位，小数据量正是</w:t>
      </w:r>
      <w:r w:rsidRPr="009E36A4">
        <w:t>CAN</w:t>
      </w:r>
      <w:r w:rsidRPr="009E36A4">
        <w:rPr>
          <w:rFonts w:hint="eastAsia"/>
        </w:rPr>
        <w:t>总线的一个重要特点，具有很高的实时性。首先发送的是最高有效位。</w:t>
      </w:r>
    </w:p>
    <w:p w14:paraId="18DA5A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CRC</w:t>
      </w:r>
      <w:r w:rsidRPr="009E36A4">
        <w:rPr>
          <w:rFonts w:hint="eastAsia"/>
        </w:rPr>
        <w:t>场：检查帧的传输错误。由</w:t>
      </w:r>
      <w:r w:rsidRPr="009E36A4">
        <w:t>15</w:t>
      </w:r>
      <w:r w:rsidRPr="009E36A4">
        <w:rPr>
          <w:rFonts w:hint="eastAsia"/>
        </w:rPr>
        <w:t>个位的</w:t>
      </w:r>
      <w:r w:rsidRPr="009E36A4">
        <w:t>CRC</w:t>
      </w:r>
      <w:r w:rsidRPr="009E36A4">
        <w:rPr>
          <w:rFonts w:hint="eastAsia"/>
        </w:rPr>
        <w:t>顺序和</w:t>
      </w:r>
      <w:r w:rsidRPr="009E36A4">
        <w:t>1</w:t>
      </w:r>
      <w:r w:rsidRPr="009E36A4">
        <w:rPr>
          <w:rFonts w:hint="eastAsia"/>
        </w:rPr>
        <w:t>个位的</w:t>
      </w:r>
      <w:r w:rsidRPr="009E36A4">
        <w:t>CRC</w:t>
      </w:r>
      <w:r w:rsidRPr="009E36A4">
        <w:rPr>
          <w:rFonts w:hint="eastAsia"/>
        </w:rPr>
        <w:t>界定符构成。</w:t>
      </w:r>
      <w:r w:rsidRPr="009E36A4">
        <w:t>CRC</w:t>
      </w:r>
      <w:r w:rsidRPr="009E36A4">
        <w:rPr>
          <w:rFonts w:hint="eastAsia"/>
        </w:rPr>
        <w:t>顺序是根据多项式生成的</w:t>
      </w:r>
      <w:r w:rsidRPr="009E36A4">
        <w:t>CRC</w:t>
      </w:r>
      <w:r w:rsidRPr="009E36A4">
        <w:rPr>
          <w:rFonts w:hint="eastAsia"/>
        </w:rPr>
        <w:t>值，</w:t>
      </w:r>
      <w:r w:rsidRPr="009E36A4">
        <w:t>CRC</w:t>
      </w:r>
      <w:r w:rsidRPr="009E36A4">
        <w:rPr>
          <w:rFonts w:hint="eastAsia"/>
        </w:rPr>
        <w:t>的计算范围包括帧起始、仲裁段、控制段、数据段，接收方以同样的算法计算</w:t>
      </w:r>
      <w:r w:rsidRPr="009E36A4">
        <w:t>CRC</w:t>
      </w:r>
      <w:r w:rsidRPr="009E36A4">
        <w:rPr>
          <w:rFonts w:hint="eastAsia"/>
        </w:rPr>
        <w:t>值并进行比较，不一致时会通报错误；界定符是用于分隔的位。</w:t>
      </w:r>
    </w:p>
    <w:p w14:paraId="0BC8C2B4"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ACK</w:t>
      </w:r>
      <w:r w:rsidRPr="009E36A4">
        <w:rPr>
          <w:rFonts w:hint="eastAsia"/>
        </w:rPr>
        <w:t>场：发送节点在</w:t>
      </w:r>
      <w:r w:rsidRPr="009E36A4">
        <w:t>ACK</w:t>
      </w:r>
      <w:r w:rsidRPr="009E36A4">
        <w:rPr>
          <w:rFonts w:hint="eastAsia"/>
        </w:rPr>
        <w:t>段发送两个隐性位。接收节点会通过</w:t>
      </w:r>
      <w:r w:rsidRPr="009E36A4">
        <w:t>ACK</w:t>
      </w:r>
      <w:r w:rsidRPr="009E36A4">
        <w:rPr>
          <w:rFonts w:hint="eastAsia"/>
        </w:rPr>
        <w:t>段来确认之前的信息是否正确接收。如果没有填充错误、格式错误和</w:t>
      </w:r>
      <w:r w:rsidRPr="009E36A4">
        <w:t>CRC</w:t>
      </w:r>
      <w:r w:rsidRPr="009E36A4">
        <w:rPr>
          <w:rFonts w:hint="eastAsia"/>
        </w:rPr>
        <w:t>错误，则认为接收正常。接收正常的节点会在</w:t>
      </w:r>
      <w:r w:rsidRPr="009E36A4">
        <w:t>ACK</w:t>
      </w:r>
      <w:r w:rsidRPr="009E36A4">
        <w:rPr>
          <w:rFonts w:hint="eastAsia"/>
        </w:rPr>
        <w:t>的第一位发出一个显性位。根据</w:t>
      </w:r>
      <w:r w:rsidRPr="009E36A4">
        <w:t>ACK</w:t>
      </w:r>
      <w:r w:rsidRPr="009E36A4">
        <w:rPr>
          <w:rFonts w:hint="eastAsia"/>
        </w:rPr>
        <w:t>的状态，发送节点就能知道这帧数据是否传输成功。如果失败了，发送节点会根据自身状态来决定是否重传。</w:t>
      </w:r>
    </w:p>
    <w:p w14:paraId="2FE239F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）帧结束：表示数据帧结束，由</w:t>
      </w:r>
      <w:r w:rsidRPr="009E36A4">
        <w:t>7</w:t>
      </w:r>
      <w:r w:rsidRPr="009E36A4">
        <w:rPr>
          <w:rFonts w:hint="eastAsia"/>
        </w:rPr>
        <w:t>个位的隐性位构成。</w:t>
      </w:r>
    </w:p>
    <w:p w14:paraId="14D6E358"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远程帧</w:t>
      </w:r>
    </w:p>
    <w:p w14:paraId="12DC714D" w14:textId="77777777" w:rsidR="009A1B16" w:rsidRPr="009E36A4" w:rsidRDefault="009A1B16" w:rsidP="009A1B16">
      <w:pPr>
        <w:autoSpaceDE w:val="0"/>
        <w:autoSpaceDN w:val="0"/>
        <w:spacing w:line="360" w:lineRule="exact"/>
        <w:ind w:firstLineChars="200" w:firstLine="420"/>
      </w:pPr>
      <w:r w:rsidRPr="009E36A4">
        <w:rPr>
          <w:rFonts w:hint="eastAsia"/>
        </w:rPr>
        <w:t>接收单元向发送单元请求发送数据所用的帧。激活为数据接收器的节点可以借助于传送一个远程帧初始化各个源节点数据的发送。与标识符相匹配的节点就会将请求的数据用数据帧进行传送。远程帧不存在数据场，其余组成与数据帧类似，由</w:t>
      </w:r>
      <w:r w:rsidRPr="009E36A4">
        <w:t>6</w:t>
      </w:r>
      <w:r w:rsidRPr="009E36A4">
        <w:rPr>
          <w:rFonts w:hint="eastAsia"/>
        </w:rPr>
        <w:t>个段组成，分别是：帧起始、仲裁段、控制段、</w:t>
      </w:r>
      <w:r w:rsidRPr="009E36A4">
        <w:t>CRC</w:t>
      </w:r>
      <w:r w:rsidRPr="009E36A4">
        <w:rPr>
          <w:rFonts w:hint="eastAsia"/>
        </w:rPr>
        <w:t>段、</w:t>
      </w:r>
      <w:r w:rsidRPr="009E36A4">
        <w:t>ACK</w:t>
      </w:r>
      <w:r w:rsidRPr="009E36A4">
        <w:rPr>
          <w:rFonts w:hint="eastAsia"/>
        </w:rPr>
        <w:t>段和帧结尾，只是其中的</w:t>
      </w:r>
      <w:r w:rsidRPr="009E36A4">
        <w:t>RTR</w:t>
      </w:r>
      <w:r w:rsidRPr="009E36A4">
        <w:rPr>
          <w:rFonts w:hint="eastAsia"/>
        </w:rPr>
        <w:t>位是隐性位。</w:t>
      </w:r>
      <w:r w:rsidRPr="009E36A4">
        <w:t>DLC</w:t>
      </w:r>
      <w:r w:rsidRPr="009E36A4">
        <w:rPr>
          <w:rFonts w:hint="eastAsia"/>
        </w:rPr>
        <w:t>的长度并不为零，其大小可以是</w:t>
      </w:r>
      <w:r w:rsidRPr="009E36A4">
        <w:t>0</w:t>
      </w:r>
      <w:r w:rsidRPr="009E36A4">
        <w:rPr>
          <w:rFonts w:hint="eastAsia"/>
        </w:rPr>
        <w:t>～</w:t>
      </w:r>
      <w:r w:rsidRPr="009E36A4">
        <w:t>8</w:t>
      </w:r>
      <w:r w:rsidRPr="009E36A4">
        <w:rPr>
          <w:rFonts w:hint="eastAsia"/>
        </w:rPr>
        <w:t>中的任何数值，这一数值被设定为期望接收的数据字节的数量大小。</w:t>
      </w:r>
    </w:p>
    <w:p w14:paraId="2DF351A5"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错误帧</w:t>
      </w:r>
    </w:p>
    <w:p w14:paraId="6A8FE308" w14:textId="77777777" w:rsidR="009A1B16" w:rsidRPr="009E36A4" w:rsidRDefault="009A1B16" w:rsidP="009A1B16">
      <w:pPr>
        <w:autoSpaceDE w:val="0"/>
        <w:autoSpaceDN w:val="0"/>
        <w:spacing w:line="360" w:lineRule="exact"/>
        <w:ind w:firstLineChars="200" w:firstLine="420"/>
      </w:pPr>
      <w:r w:rsidRPr="009E36A4">
        <w:rPr>
          <w:rFonts w:hint="eastAsia"/>
        </w:rPr>
        <w:t>错误帧用于在接收和发送消息时检测出错误并通知错误。它由错误标志和错误界定符构成。</w:t>
      </w:r>
    </w:p>
    <w:p w14:paraId="2D059DAC" w14:textId="77777777" w:rsidR="009A1B16" w:rsidRPr="009E36A4" w:rsidRDefault="009A1B16" w:rsidP="009A1B16">
      <w:pPr>
        <w:autoSpaceDE w:val="0"/>
        <w:autoSpaceDN w:val="0"/>
        <w:spacing w:line="360" w:lineRule="exact"/>
        <w:ind w:firstLineChars="200" w:firstLine="420"/>
      </w:pPr>
      <w:r w:rsidRPr="009E36A4">
        <w:rPr>
          <w:rFonts w:hint="eastAsia"/>
        </w:rPr>
        <w:t>错误标志包括主动错误标志和被动错误标志两种。前者由</w:t>
      </w:r>
      <w:r w:rsidRPr="009E36A4">
        <w:t>6</w:t>
      </w:r>
      <w:r w:rsidRPr="009E36A4">
        <w:rPr>
          <w:rFonts w:hint="eastAsia"/>
        </w:rPr>
        <w:t>个显性位构成，处于主动错误状态的单元检测出错误时输出的标志；而后者由</w:t>
      </w:r>
      <w:r w:rsidRPr="009E36A4">
        <w:t>6</w:t>
      </w:r>
      <w:r w:rsidRPr="009E36A4">
        <w:rPr>
          <w:rFonts w:hint="eastAsia"/>
        </w:rPr>
        <w:t>个隐形位构成，是处于被动错误状态的单元检测出错误时输出的标志。检测到错误条件的“错误激活”的站通过发送主动错误标志，以示错误。错误标志的形式破坏了从帧起始到</w:t>
      </w:r>
      <w:r w:rsidRPr="009E36A4">
        <w:t>CRC</w:t>
      </w:r>
      <w:r w:rsidRPr="009E36A4">
        <w:rPr>
          <w:rFonts w:hint="eastAsia"/>
        </w:rPr>
        <w:t>界定符的位填充规则，或者破坏了应答域或帧结尾域的固定形式。所有其他的站由此检测到错误条件并与此同时开始发送错误标志。因此，“显性”位的序列导致一个结果，这个结果就是把各个单独站发送的不同错误标志叠加在一起。这个顺序的总长度最小为</w:t>
      </w:r>
      <w:r w:rsidRPr="009E36A4">
        <w:t>6</w:t>
      </w:r>
      <w:r w:rsidRPr="009E36A4">
        <w:rPr>
          <w:rFonts w:hint="eastAsia"/>
        </w:rPr>
        <w:t>个位，最大为</w:t>
      </w:r>
      <w:r w:rsidRPr="009E36A4">
        <w:t>12</w:t>
      </w:r>
      <w:r w:rsidRPr="009E36A4">
        <w:rPr>
          <w:rFonts w:hint="eastAsia"/>
        </w:rPr>
        <w:t>个位。检测到错误条件的“错误认可”站试图通过发送被动错误标志，以示错误。“错误认可”的站等待</w:t>
      </w:r>
      <w:r w:rsidRPr="009E36A4">
        <w:t>6</w:t>
      </w:r>
      <w:r w:rsidRPr="009E36A4">
        <w:rPr>
          <w:rFonts w:hint="eastAsia"/>
        </w:rPr>
        <w:t>个相同极性的连续位，当这</w:t>
      </w:r>
      <w:r w:rsidRPr="009E36A4">
        <w:t>6</w:t>
      </w:r>
      <w:r w:rsidRPr="009E36A4">
        <w:rPr>
          <w:rFonts w:hint="eastAsia"/>
        </w:rPr>
        <w:t>个相同的位被检测到时，被动错误标志的发送就完成了。</w:t>
      </w:r>
    </w:p>
    <w:p w14:paraId="4B7E9B50" w14:textId="77777777" w:rsidR="009A1B16" w:rsidRPr="009E36A4" w:rsidRDefault="009A1B16" w:rsidP="009A1B16">
      <w:pPr>
        <w:autoSpaceDE w:val="0"/>
        <w:autoSpaceDN w:val="0"/>
        <w:spacing w:line="360" w:lineRule="exact"/>
        <w:ind w:firstLineChars="200" w:firstLine="420"/>
      </w:pPr>
      <w:r w:rsidRPr="009E36A4">
        <w:rPr>
          <w:rFonts w:hint="eastAsia"/>
        </w:rPr>
        <w:t>错误界定符由</w:t>
      </w:r>
      <w:r w:rsidRPr="009E36A4">
        <w:t>8</w:t>
      </w:r>
      <w:r w:rsidRPr="009E36A4">
        <w:rPr>
          <w:rFonts w:hint="eastAsia"/>
        </w:rPr>
        <w:t>个位的隐性位构成。</w:t>
      </w:r>
    </w:p>
    <w:p w14:paraId="53191F0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过载帧</w:t>
      </w:r>
    </w:p>
    <w:p w14:paraId="05C76C7E" w14:textId="77777777" w:rsidR="009A1B16" w:rsidRPr="009E36A4" w:rsidRDefault="009A1B16" w:rsidP="009A1B16">
      <w:pPr>
        <w:autoSpaceDE w:val="0"/>
        <w:autoSpaceDN w:val="0"/>
        <w:spacing w:line="360" w:lineRule="exact"/>
        <w:ind w:firstLineChars="200" w:firstLine="420"/>
      </w:pPr>
      <w:r w:rsidRPr="009E36A4">
        <w:rPr>
          <w:rFonts w:hint="eastAsia"/>
        </w:rPr>
        <w:t>一般地，存在两种导致发送超载标志的超载条件：一个是当一个节点正忙于处理当前接收的数据，需要额外的等待时间接收后续的数据帧或远程帧数据时；另一个是在间歇场检测到显性位。在大多数情况下，为延迟下一个数据帧或远程帧，两种超载帧均可产生。</w:t>
      </w:r>
    </w:p>
    <w:p w14:paraId="4E99CC4E" w14:textId="77777777" w:rsidR="009A1B16" w:rsidRPr="009E36A4" w:rsidRDefault="009A1B16" w:rsidP="009A1B16">
      <w:pPr>
        <w:autoSpaceDE w:val="0"/>
        <w:autoSpaceDN w:val="0"/>
        <w:spacing w:line="360" w:lineRule="exact"/>
        <w:ind w:firstLineChars="200" w:firstLine="420"/>
      </w:pPr>
      <w:r w:rsidRPr="009E36A4">
        <w:rPr>
          <w:rFonts w:hint="eastAsia"/>
        </w:rPr>
        <w:t>过载帧由过载标志和过载界定符构成。过载标志由</w:t>
      </w:r>
      <w:r w:rsidRPr="009E36A4">
        <w:t>6</w:t>
      </w:r>
      <w:r w:rsidRPr="009E36A4">
        <w:rPr>
          <w:rFonts w:hint="eastAsia"/>
        </w:rPr>
        <w:t>个显性位组成，过载界定符包括</w:t>
      </w:r>
      <w:r w:rsidRPr="009E36A4">
        <w:t xml:space="preserve"> 8 </w:t>
      </w:r>
      <w:r w:rsidRPr="009E36A4">
        <w:rPr>
          <w:rFonts w:hint="eastAsia"/>
        </w:rPr>
        <w:t>个隐性位。</w:t>
      </w:r>
    </w:p>
    <w:p w14:paraId="7D3F9E74"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帧间隔</w:t>
      </w:r>
    </w:p>
    <w:p w14:paraId="0CAECB58" w14:textId="77777777" w:rsidR="009A1B16" w:rsidRPr="009E36A4" w:rsidRDefault="009A1B16" w:rsidP="009A1B16">
      <w:pPr>
        <w:autoSpaceDE w:val="0"/>
        <w:autoSpaceDN w:val="0"/>
        <w:spacing w:line="360" w:lineRule="exact"/>
        <w:ind w:firstLineChars="200" w:firstLine="420"/>
      </w:pPr>
      <w:r w:rsidRPr="009E36A4">
        <w:rPr>
          <w:rFonts w:hint="eastAsia"/>
        </w:rPr>
        <w:t>帧间隔用于把数据帧和远程帧与它们之间的帧分隔开。即一个帧（数据帧、远程帧、帧间隔、错误帧）发送完之后，如果后一帧是数据帧或远程帧，那么会在它们之间插入帧间隔。因为过载帧和错误帧是在有必要发送时立即发送的，所以在它们之前不会插入帧间隔。</w:t>
      </w:r>
    </w:p>
    <w:p w14:paraId="28BBA48B" w14:textId="77777777" w:rsidR="009A1B16" w:rsidRPr="009E36A4" w:rsidRDefault="009A1B16" w:rsidP="009A1B16">
      <w:pPr>
        <w:autoSpaceDE w:val="0"/>
        <w:autoSpaceDN w:val="0"/>
        <w:spacing w:line="360" w:lineRule="exact"/>
        <w:ind w:firstLineChars="200" w:firstLine="420"/>
      </w:pPr>
      <w:r w:rsidRPr="009E36A4">
        <w:rPr>
          <w:rFonts w:hint="eastAsia"/>
        </w:rPr>
        <w:t>帧间隔是</w:t>
      </w:r>
      <w:r w:rsidRPr="009E36A4">
        <w:t>3</w:t>
      </w:r>
      <w:r w:rsidRPr="009E36A4">
        <w:rPr>
          <w:rFonts w:hint="eastAsia"/>
        </w:rPr>
        <w:t>个隐性位，帧间隔之后如果没有节点要发送帧，那么总线就会处于空闲状态。</w:t>
      </w:r>
      <w:r w:rsidRPr="009E36A4">
        <w:rPr>
          <w:rFonts w:hint="eastAsia"/>
        </w:rPr>
        <w:lastRenderedPageBreak/>
        <w:t>当发送节点处于被动错误状态时，它将不能在帧间隔之后立即启动发送，还要再插入一个为</w:t>
      </w:r>
      <w:r w:rsidRPr="009E36A4">
        <w:t>8</w:t>
      </w:r>
      <w:r w:rsidRPr="009E36A4">
        <w:rPr>
          <w:rFonts w:hint="eastAsia"/>
        </w:rPr>
        <w:t>位隐性位的“延迟传送”段。如此规定是为了让其他正常节点（处于主动错误）优先使用总线，因为处于被动错误的节点很可能存在硬件故障，不能让它拖累整个网络。</w:t>
      </w:r>
    </w:p>
    <w:p w14:paraId="41A43D77"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75" w:name="_Toc422059065"/>
      <w:bookmarkStart w:id="776" w:name="_Toc421383853"/>
      <w:bookmarkStart w:id="777" w:name="_Toc484917528"/>
      <w:r w:rsidRPr="009E36A4">
        <w:rPr>
          <w:rFonts w:eastAsia="黑体" w:hint="eastAsia"/>
          <w:bCs/>
          <w:szCs w:val="32"/>
        </w:rPr>
        <w:t>3</w:t>
      </w:r>
      <w:r w:rsidR="009A1B16" w:rsidRPr="009E36A4">
        <w:rPr>
          <w:rFonts w:eastAsia="黑体"/>
          <w:bCs/>
          <w:szCs w:val="32"/>
        </w:rPr>
        <w:t xml:space="preserve">.2.6 </w:t>
      </w:r>
      <w:r w:rsidR="009A1B16" w:rsidRPr="009E36A4">
        <w:rPr>
          <w:rFonts w:eastAsia="黑体" w:hint="eastAsia"/>
          <w:bCs/>
          <w:szCs w:val="32"/>
        </w:rPr>
        <w:t>传输与滤波</w:t>
      </w:r>
      <w:bookmarkEnd w:id="775"/>
      <w:bookmarkEnd w:id="776"/>
      <w:bookmarkEnd w:id="777"/>
    </w:p>
    <w:p w14:paraId="54D6D75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总线通过滤波技术来实现点对点、一点对多点及全局广播等多种数据发送方式。而报文滤波取决于整个标识符。</w:t>
      </w:r>
    </w:p>
    <w:p w14:paraId="510F3D81"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总线的数据传输是通过载波监测多路访问</w:t>
      </w:r>
      <w:r w:rsidRPr="009E36A4">
        <w:t>/</w:t>
      </w:r>
      <w:r w:rsidRPr="009E36A4">
        <w:rPr>
          <w:rFonts w:hint="eastAsia"/>
        </w:rPr>
        <w:t>冲突检测（</w:t>
      </w:r>
      <w:r w:rsidRPr="009E36A4">
        <w:t>CSMA/CD</w:t>
      </w:r>
      <w:r w:rsidRPr="009E36A4">
        <w:rPr>
          <w:rFonts w:hint="eastAsia"/>
        </w:rPr>
        <w:t>）的介质访问控制方式实现的。当总线空闲时，每个节点均可开始发送报文。当某一个节点传送报文时，就把需要传送的数据、目的节点的标识符和自身的标识符传送给</w:t>
      </w:r>
      <w:r w:rsidRPr="009E36A4">
        <w:t>CAN</w:t>
      </w:r>
      <w:r w:rsidRPr="009E36A4">
        <w:rPr>
          <w:rFonts w:hint="eastAsia"/>
        </w:rPr>
        <w:t>控制器，</w:t>
      </w:r>
      <w:r w:rsidRPr="009E36A4">
        <w:t>CAN</w:t>
      </w:r>
      <w:r w:rsidRPr="009E36A4">
        <w:rPr>
          <w:rFonts w:hint="eastAsia"/>
        </w:rPr>
        <w:t>控制器把报文的标识符和数据封装成</w:t>
      </w:r>
      <w:r w:rsidRPr="009E36A4">
        <w:t xml:space="preserve"> CAN</w:t>
      </w:r>
      <w:r w:rsidRPr="009E36A4">
        <w:rPr>
          <w:rFonts w:hint="eastAsia"/>
        </w:rPr>
        <w:t>的数据帧并自动加上</w:t>
      </w:r>
      <w:r w:rsidRPr="009E36A4">
        <w:t>CRC</w:t>
      </w:r>
      <w:r w:rsidRPr="009E36A4">
        <w:rPr>
          <w:rFonts w:hint="eastAsia"/>
        </w:rPr>
        <w:t>场。报文发送器将</w:t>
      </w:r>
      <w:r w:rsidRPr="009E36A4">
        <w:t>CAN</w:t>
      </w:r>
      <w:r w:rsidRPr="009E36A4">
        <w:rPr>
          <w:rFonts w:hint="eastAsia"/>
        </w:rPr>
        <w:t>的数据帧从左向右将每一位传送到总线上，如果有多个节点需要发送报文，总线冲突，则进入总线仲裁阶段。</w:t>
      </w:r>
      <w:r w:rsidRPr="009E36A4">
        <w:t>CAN</w:t>
      </w:r>
      <w:r w:rsidRPr="009E36A4">
        <w:rPr>
          <w:rFonts w:hint="eastAsia"/>
        </w:rPr>
        <w:t>总线采用优先权的仲裁机制，仲裁的根据便是发送节点标识符的大小，标识符越小优先级越高。</w:t>
      </w:r>
      <w:r w:rsidRPr="009E36A4">
        <w:t>CAN</w:t>
      </w:r>
      <w:r w:rsidRPr="009E36A4">
        <w:rPr>
          <w:rFonts w:hint="eastAsia"/>
        </w:rPr>
        <w:t>总线对标识符进行逐位仲裁，得到总线的节点则继续发送帧的控制场、数据场和</w:t>
      </w:r>
      <w:r w:rsidRPr="009E36A4">
        <w:t>CRC</w:t>
      </w:r>
      <w:r w:rsidRPr="009E36A4">
        <w:rPr>
          <w:rFonts w:hint="eastAsia"/>
        </w:rPr>
        <w:t>场内容。这样就避免了总线阻塞。</w:t>
      </w:r>
      <w:r w:rsidRPr="009E36A4">
        <w:t>CAN</w:t>
      </w:r>
      <w:r w:rsidRPr="009E36A4">
        <w:rPr>
          <w:rFonts w:hint="eastAsia"/>
        </w:rPr>
        <w:t>控制器对报文标示符的自动识别是通过硬件实现的。</w:t>
      </w:r>
    </w:p>
    <w:p w14:paraId="50B75A19"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控制器开始对标识符进行逐位仲裁的程序则是通过</w:t>
      </w:r>
      <w:r w:rsidRPr="009E36A4">
        <w:t>CAN</w:t>
      </w:r>
      <w:r w:rsidRPr="009E36A4">
        <w:rPr>
          <w:rFonts w:hint="eastAsia"/>
        </w:rPr>
        <w:t>控制器中的屏蔽寄存器和滤波寄存器的软件设定来完成的。二者共同决定是否将信息装入接收缓冲区。屏蔽寄存器的每一个位都是可编程的，可将它们设置为允许或禁止，为</w:t>
      </w:r>
      <w:r w:rsidRPr="009E36A4">
        <w:t>0</w:t>
      </w:r>
      <w:r w:rsidRPr="009E36A4">
        <w:rPr>
          <w:rFonts w:hint="eastAsia"/>
        </w:rPr>
        <w:t>的位必须逐位检验，为</w:t>
      </w:r>
      <w:r w:rsidRPr="009E36A4">
        <w:t>1</w:t>
      </w:r>
      <w:r w:rsidRPr="009E36A4">
        <w:rPr>
          <w:rFonts w:hint="eastAsia"/>
        </w:rPr>
        <w:t>的位可以忽略放行至接收缓冲区，而滤波寄存器则存储需和报文中的仲裁段进行比较的数值。</w:t>
      </w:r>
    </w:p>
    <w:p w14:paraId="250861E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778" w:name="_Toc422059066"/>
      <w:bookmarkStart w:id="779" w:name="_Toc421383854"/>
      <w:bookmarkStart w:id="780" w:name="_Toc484917529"/>
      <w:r w:rsidRPr="009E36A4">
        <w:rPr>
          <w:rFonts w:eastAsia="黑体" w:hint="eastAsia"/>
          <w:bCs/>
          <w:szCs w:val="32"/>
        </w:rPr>
        <w:t>3</w:t>
      </w:r>
      <w:r w:rsidR="009A1B16" w:rsidRPr="009E36A4">
        <w:rPr>
          <w:rFonts w:eastAsia="黑体"/>
          <w:bCs/>
          <w:szCs w:val="32"/>
        </w:rPr>
        <w:t xml:space="preserve">.2.7 </w:t>
      </w:r>
      <w:r w:rsidR="009A1B16" w:rsidRPr="009E36A4">
        <w:rPr>
          <w:rFonts w:eastAsia="黑体" w:hint="eastAsia"/>
          <w:bCs/>
          <w:szCs w:val="32"/>
        </w:rPr>
        <w:t>错误处理</w:t>
      </w:r>
      <w:bookmarkEnd w:id="778"/>
      <w:bookmarkEnd w:id="779"/>
      <w:bookmarkEnd w:id="780"/>
    </w:p>
    <w:p w14:paraId="4DA189B4"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总线的可靠性很高，但还是可能在某些情况下发生错误，这些错误归结起来有</w:t>
      </w:r>
      <w:r w:rsidRPr="009E36A4">
        <w:t>5</w:t>
      </w:r>
      <w:r w:rsidRPr="009E36A4">
        <w:rPr>
          <w:rFonts w:hint="eastAsia"/>
        </w:rPr>
        <w:t>种：</w:t>
      </w:r>
    </w:p>
    <w:p w14:paraId="492C989B"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）位错误：节点在向总线发送数据的同时并监听总线上的状态。当监视到的总线位数值与送出的位数值不同时，则在该位时刻检出一个位错误。</w:t>
      </w:r>
    </w:p>
    <w:p w14:paraId="4EE7407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）位填充（插入）错误：在应使用位填充方法进行编码的报文中，出现了第</w:t>
      </w:r>
      <w:r w:rsidRPr="009E36A4">
        <w:t>6</w:t>
      </w:r>
      <w:r w:rsidRPr="009E36A4">
        <w:rPr>
          <w:rFonts w:hint="eastAsia"/>
        </w:rPr>
        <w:t>个连续相同的位时，将报告一个位填充错误。</w:t>
      </w:r>
    </w:p>
    <w:p w14:paraId="18A0B3A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CRC</w:t>
      </w:r>
      <w:r w:rsidRPr="009E36A4">
        <w:rPr>
          <w:rFonts w:hint="eastAsia"/>
        </w:rPr>
        <w:t>错误：</w:t>
      </w:r>
      <w:r w:rsidRPr="009E36A4">
        <w:t>CRC</w:t>
      </w:r>
      <w:r w:rsidRPr="009E36A4">
        <w:rPr>
          <w:rFonts w:hint="eastAsia"/>
        </w:rPr>
        <w:t>序列是由发送器</w:t>
      </w:r>
      <w:r w:rsidRPr="009E36A4">
        <w:t>CRC</w:t>
      </w:r>
      <w:r w:rsidRPr="009E36A4">
        <w:rPr>
          <w:rFonts w:hint="eastAsia"/>
        </w:rPr>
        <w:t>计算结果组成的。接收器以与发送器相同的方法计算</w:t>
      </w:r>
      <w:r w:rsidRPr="009E36A4">
        <w:t>CRC</w:t>
      </w:r>
      <w:r w:rsidRPr="009E36A4">
        <w:rPr>
          <w:rFonts w:hint="eastAsia"/>
        </w:rPr>
        <w:t>。如果计算结果与接收到的</w:t>
      </w:r>
      <w:r w:rsidRPr="009E36A4">
        <w:t>CRC</w:t>
      </w:r>
      <w:r w:rsidRPr="009E36A4">
        <w:rPr>
          <w:rFonts w:hint="eastAsia"/>
        </w:rPr>
        <w:t>序列不相同，则检出一个</w:t>
      </w:r>
      <w:r w:rsidRPr="009E36A4">
        <w:t>CRC</w:t>
      </w:r>
      <w:r w:rsidRPr="009E36A4">
        <w:rPr>
          <w:rFonts w:hint="eastAsia"/>
        </w:rPr>
        <w:t>错误。</w:t>
      </w:r>
    </w:p>
    <w:p w14:paraId="6818DDC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）形式错误：当固定形式的位场中出现一个或更多非法位时，则检出一个形式错误。</w:t>
      </w:r>
    </w:p>
    <w:p w14:paraId="1D0088B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）应答错误：在应答间隙期间，发送器未监测到“显性”位，则由它检出一个应答错误。</w:t>
      </w:r>
    </w:p>
    <w:p w14:paraId="38898629" w14:textId="77777777" w:rsidR="009A1B16" w:rsidRPr="009E36A4" w:rsidRDefault="009A1B16" w:rsidP="009A1B16">
      <w:pPr>
        <w:autoSpaceDE w:val="0"/>
        <w:autoSpaceDN w:val="0"/>
        <w:spacing w:line="360" w:lineRule="exact"/>
        <w:ind w:firstLineChars="200" w:firstLine="420"/>
      </w:pPr>
      <w:r w:rsidRPr="009E36A4">
        <w:rPr>
          <w:rFonts w:hint="eastAsia"/>
        </w:rPr>
        <w:t>检测到出错的节点需立即发送出错标志。当检测出位错误、填充错误、形式错误或应答错误时，由检测节点在下一位开始发送出错标志。当检测到</w:t>
      </w:r>
      <w:r w:rsidRPr="009E36A4">
        <w:t>CRC</w:t>
      </w:r>
      <w:r w:rsidRPr="009E36A4">
        <w:rPr>
          <w:rFonts w:hint="eastAsia"/>
        </w:rPr>
        <w:t>错误时，出错标志在应答界定符后面那一位开始发送，除非其他出错条件的错误标志已经开始发送。</w:t>
      </w:r>
    </w:p>
    <w:p w14:paraId="0EEC96C8" w14:textId="77777777" w:rsidR="009A1B16" w:rsidRPr="009E36A4" w:rsidRDefault="009A1B16" w:rsidP="009A1B16">
      <w:pPr>
        <w:autoSpaceDE w:val="0"/>
        <w:autoSpaceDN w:val="0"/>
        <w:spacing w:line="360" w:lineRule="exact"/>
        <w:ind w:firstLineChars="200" w:firstLine="420"/>
      </w:pPr>
      <w:r w:rsidRPr="009E36A4">
        <w:rPr>
          <w:rFonts w:hint="eastAsia"/>
        </w:rPr>
        <w:t>基于上述检错环节，</w:t>
      </w:r>
      <w:r w:rsidRPr="009E36A4">
        <w:t>CAN</w:t>
      </w:r>
      <w:r w:rsidRPr="009E36A4">
        <w:rPr>
          <w:rFonts w:hint="eastAsia"/>
        </w:rPr>
        <w:t>总线错误检测具有如下特性：所有节点发生的错误（全局性</w:t>
      </w:r>
      <w:r w:rsidRPr="009E36A4">
        <w:rPr>
          <w:rFonts w:hint="eastAsia"/>
        </w:rPr>
        <w:lastRenderedPageBreak/>
        <w:t>错误）均可被检测；发送器的所有局部错误均可被检测；报文中的多至</w:t>
      </w:r>
      <w:r w:rsidRPr="009E36A4">
        <w:t>5</w:t>
      </w:r>
      <w:r w:rsidRPr="009E36A4">
        <w:rPr>
          <w:rFonts w:hint="eastAsia"/>
        </w:rPr>
        <w:t>个随机分布错误均可被检测；报文中长度小于</w:t>
      </w:r>
      <w:r w:rsidRPr="009E36A4">
        <w:t>15</w:t>
      </w:r>
      <w:r w:rsidRPr="009E36A4">
        <w:rPr>
          <w:rFonts w:hint="eastAsia"/>
        </w:rPr>
        <w:t>的突发性误码均可被检测；报文中任何奇数个错误均可被检测。未检出的已损报文的剩余错误概率为报文出错率的</w:t>
      </w:r>
      <m:oMath>
        <m:r>
          <m:rPr>
            <m:sty m:val="p"/>
          </m:rPr>
          <w:rPr>
            <w:rFonts w:ascii="Cambria Math" w:hAnsi="Cambria Math" w:hint="eastAsia"/>
          </w:rPr>
          <m:t>4.7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r w:rsidRPr="009E36A4">
        <w:rPr>
          <w:rFonts w:hint="eastAsia"/>
        </w:rPr>
        <w:t>。</w:t>
      </w:r>
    </w:p>
    <w:p w14:paraId="25613FDD"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的每个节点都包含一个发送错误计数器和一个接收错误计数器，用以记录相应错误发生的次数。当一帧信息正常发送或接收时，计数器减计数，而出错时加计数，这种计数不成比例，错误计数值大，而正确计数值小。错误计数值反映了干扰的频繁程度。通过这些计数器就可以确认</w:t>
      </w:r>
      <w:r w:rsidRPr="009E36A4">
        <w:t>CAN</w:t>
      </w:r>
      <w:r w:rsidRPr="009E36A4">
        <w:rPr>
          <w:rFonts w:hint="eastAsia"/>
        </w:rPr>
        <w:t>节点是否应工作到降级模式；总线上的节点可以从正常工作模式（正常收发数据和出错信息）降级到消极工作模式（只有在总线空闲时才能取得控制权），或者到关断模式（和总线隔离）。如果一个计数器值超过</w:t>
      </w:r>
      <w:r w:rsidRPr="009E36A4">
        <w:t>96</w:t>
      </w:r>
      <w:r w:rsidRPr="009E36A4">
        <w:rPr>
          <w:rFonts w:hint="eastAsia"/>
        </w:rPr>
        <w:t>个的错误警戒线，表明错误次数很高，此时</w:t>
      </w:r>
      <w:r w:rsidRPr="009E36A4">
        <w:t>CAN</w:t>
      </w:r>
      <w:r w:rsidRPr="009E36A4">
        <w:rPr>
          <w:rFonts w:hint="eastAsia"/>
        </w:rPr>
        <w:t>节点发出出错信号（错误状态，错误中断）；而当计数器值超过</w:t>
      </w:r>
      <w:r w:rsidRPr="009E36A4">
        <w:t>127</w:t>
      </w:r>
      <w:r w:rsidRPr="009E36A4">
        <w:rPr>
          <w:rFonts w:hint="eastAsia"/>
        </w:rPr>
        <w:t>个错误后</w:t>
      </w:r>
      <w:r w:rsidRPr="009E36A4">
        <w:t>CAN</w:t>
      </w:r>
      <w:r w:rsidRPr="009E36A4">
        <w:rPr>
          <w:rFonts w:hint="eastAsia"/>
        </w:rPr>
        <w:t>节点进入认可错误状态，而之前为活动错误状态；当发送错误超过</w:t>
      </w:r>
      <w:r w:rsidRPr="009E36A4">
        <w:t>255</w:t>
      </w:r>
      <w:r w:rsidRPr="009E36A4">
        <w:rPr>
          <w:rFonts w:hint="eastAsia"/>
        </w:rPr>
        <w:t>个后，</w:t>
      </w:r>
      <w:r w:rsidRPr="009E36A4">
        <w:t>CAN</w:t>
      </w:r>
      <w:r w:rsidRPr="009E36A4">
        <w:rPr>
          <w:rFonts w:hint="eastAsia"/>
        </w:rPr>
        <w:t>节点进入总线关闭状态</w:t>
      </w:r>
      <w:r w:rsidR="001A4EBE" w:rsidRPr="009E36A4">
        <w:rPr>
          <w:rFonts w:hint="eastAsia"/>
          <w:vertAlign w:val="superscript"/>
        </w:rPr>
        <w:t>[4</w:t>
      </w:r>
      <w:r w:rsidR="005E471C" w:rsidRPr="009E36A4">
        <w:rPr>
          <w:rFonts w:hint="eastAsia"/>
          <w:vertAlign w:val="superscript"/>
        </w:rPr>
        <w:t>,</w:t>
      </w:r>
      <w:r w:rsidR="005E471C" w:rsidRPr="009E36A4">
        <w:rPr>
          <w:vertAlign w:val="superscript"/>
        </w:rPr>
        <w:t>10]</w:t>
      </w:r>
      <w:r w:rsidR="005E471C" w:rsidRPr="009E36A4">
        <w:t>。</w:t>
      </w:r>
    </w:p>
    <w:p w14:paraId="1EDBC685"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各节点还有能力监测是短期的干扰还是永久性的故障，并采取相关的应对措施，这种特性被叫做“故障界定隔离”。采取了这种故障界定隔离措施后，故障节点将会被及时关断，不会永久占用总线。这一点对关键信息能在总线上畅通无阻地传送是非常重要的。</w:t>
      </w:r>
    </w:p>
    <w:p w14:paraId="705BAFDC" w14:textId="77777777" w:rsidR="009A1B16" w:rsidRPr="009E36A4" w:rsidRDefault="009A1B16" w:rsidP="009A1B16">
      <w:pPr>
        <w:spacing w:line="360" w:lineRule="exact"/>
        <w:rPr>
          <w:rFonts w:cstheme="minorBidi"/>
        </w:rPr>
      </w:pPr>
    </w:p>
    <w:p w14:paraId="08767912" w14:textId="77777777" w:rsidR="00931B75" w:rsidRPr="009E36A4" w:rsidRDefault="00931B75" w:rsidP="009A1B16">
      <w:pPr>
        <w:spacing w:line="360" w:lineRule="exact"/>
        <w:rPr>
          <w:rFonts w:cstheme="minorBidi"/>
        </w:rPr>
      </w:pPr>
    </w:p>
    <w:p w14:paraId="440F5B9D" w14:textId="77777777" w:rsidR="00931B75" w:rsidRPr="009E36A4" w:rsidRDefault="00931B75" w:rsidP="009A1B16">
      <w:pPr>
        <w:spacing w:line="360" w:lineRule="exact"/>
        <w:rPr>
          <w:rFonts w:cstheme="minorBidi"/>
        </w:rPr>
      </w:pPr>
    </w:p>
    <w:p w14:paraId="1C3A7918" w14:textId="77777777" w:rsidR="00931B75" w:rsidRPr="009E36A4" w:rsidRDefault="00931B75" w:rsidP="009A1B16">
      <w:pPr>
        <w:spacing w:line="360" w:lineRule="exact"/>
        <w:rPr>
          <w:rFonts w:cstheme="minorBidi"/>
        </w:rPr>
      </w:pPr>
    </w:p>
    <w:p w14:paraId="0A444625" w14:textId="77777777" w:rsidR="00931B75" w:rsidRPr="009E36A4" w:rsidRDefault="00931B75" w:rsidP="009A1B16">
      <w:pPr>
        <w:spacing w:line="360" w:lineRule="exact"/>
        <w:rPr>
          <w:rFonts w:cstheme="minorBidi"/>
        </w:rPr>
      </w:pPr>
    </w:p>
    <w:p w14:paraId="7843A44C" w14:textId="77777777" w:rsidR="00931B75" w:rsidRPr="009E36A4" w:rsidRDefault="00931B75" w:rsidP="009A1B16">
      <w:pPr>
        <w:spacing w:line="360" w:lineRule="exact"/>
        <w:rPr>
          <w:rFonts w:cstheme="minorBidi"/>
        </w:rPr>
      </w:pPr>
    </w:p>
    <w:p w14:paraId="5602F3EA" w14:textId="77777777" w:rsidR="00931B75" w:rsidRPr="009E36A4" w:rsidRDefault="00931B75" w:rsidP="009A1B16">
      <w:pPr>
        <w:spacing w:line="360" w:lineRule="exact"/>
        <w:rPr>
          <w:rFonts w:cstheme="minorBidi"/>
        </w:rPr>
      </w:pPr>
    </w:p>
    <w:p w14:paraId="4A543F09" w14:textId="77777777" w:rsidR="00931B75" w:rsidRPr="009E36A4" w:rsidRDefault="00931B75" w:rsidP="009A1B16">
      <w:pPr>
        <w:spacing w:line="360" w:lineRule="exact"/>
        <w:rPr>
          <w:rFonts w:cstheme="minorBidi"/>
        </w:rPr>
      </w:pPr>
    </w:p>
    <w:p w14:paraId="1D030CBF" w14:textId="77777777" w:rsidR="00931B75" w:rsidRPr="009E36A4" w:rsidRDefault="00931B75" w:rsidP="009A1B16">
      <w:pPr>
        <w:spacing w:line="360" w:lineRule="exact"/>
        <w:rPr>
          <w:rFonts w:cstheme="minorBidi"/>
        </w:rPr>
      </w:pPr>
    </w:p>
    <w:p w14:paraId="190CB203" w14:textId="77777777" w:rsidR="00931B75" w:rsidRPr="009E36A4" w:rsidRDefault="00931B75" w:rsidP="009A1B16">
      <w:pPr>
        <w:spacing w:line="360" w:lineRule="exact"/>
        <w:rPr>
          <w:rFonts w:cstheme="minorBidi"/>
        </w:rPr>
      </w:pPr>
    </w:p>
    <w:p w14:paraId="1715E087" w14:textId="77777777" w:rsidR="00931B75" w:rsidRPr="009E36A4" w:rsidRDefault="00931B75" w:rsidP="009A1B16">
      <w:pPr>
        <w:spacing w:line="360" w:lineRule="exact"/>
        <w:rPr>
          <w:rFonts w:cstheme="minorBidi"/>
        </w:rPr>
      </w:pPr>
    </w:p>
    <w:p w14:paraId="3D5360CD" w14:textId="77777777" w:rsidR="00931B75" w:rsidRPr="009E36A4" w:rsidRDefault="00931B75" w:rsidP="009A1B16">
      <w:pPr>
        <w:spacing w:line="360" w:lineRule="exact"/>
        <w:rPr>
          <w:rFonts w:cstheme="minorBidi"/>
        </w:rPr>
      </w:pPr>
    </w:p>
    <w:p w14:paraId="42B5766F" w14:textId="77777777" w:rsidR="00931B75" w:rsidRPr="009E36A4" w:rsidRDefault="00931B75" w:rsidP="009A1B16">
      <w:pPr>
        <w:spacing w:line="360" w:lineRule="exact"/>
        <w:rPr>
          <w:rFonts w:cstheme="minorBidi"/>
        </w:rPr>
      </w:pPr>
    </w:p>
    <w:p w14:paraId="468D519F" w14:textId="77777777" w:rsidR="00931B75" w:rsidRPr="009E36A4" w:rsidRDefault="00931B75" w:rsidP="009A1B16">
      <w:pPr>
        <w:spacing w:line="360" w:lineRule="exact"/>
        <w:rPr>
          <w:rFonts w:cstheme="minorBidi"/>
        </w:rPr>
      </w:pPr>
    </w:p>
    <w:p w14:paraId="36811DAC" w14:textId="77777777" w:rsidR="00931B75" w:rsidRPr="009E36A4" w:rsidRDefault="00931B75" w:rsidP="009A1B16">
      <w:pPr>
        <w:spacing w:line="360" w:lineRule="exact"/>
        <w:rPr>
          <w:rFonts w:cstheme="minorBidi"/>
        </w:rPr>
      </w:pPr>
    </w:p>
    <w:p w14:paraId="125C3251" w14:textId="77777777" w:rsidR="00931B75" w:rsidRPr="009E36A4" w:rsidRDefault="00931B75" w:rsidP="009A1B16">
      <w:pPr>
        <w:spacing w:line="360" w:lineRule="exact"/>
        <w:rPr>
          <w:rFonts w:cstheme="minorBidi"/>
        </w:rPr>
      </w:pPr>
    </w:p>
    <w:p w14:paraId="77D86613" w14:textId="6DE60D98" w:rsidR="00931B75" w:rsidRDefault="00931B75" w:rsidP="009A1B16">
      <w:pPr>
        <w:spacing w:line="360" w:lineRule="exact"/>
        <w:rPr>
          <w:rFonts w:cstheme="minorBidi" w:hint="eastAsia"/>
        </w:rPr>
      </w:pPr>
    </w:p>
    <w:p w14:paraId="2DA46B84" w14:textId="77777777" w:rsidR="0018414F" w:rsidRPr="009E36A4" w:rsidRDefault="0018414F" w:rsidP="00297EAA">
      <w:pPr>
        <w:spacing w:line="360" w:lineRule="exact"/>
        <w:jc w:val="center"/>
        <w:rPr>
          <w:rFonts w:cstheme="minorBidi"/>
        </w:rPr>
      </w:pPr>
    </w:p>
    <w:p w14:paraId="43D0D892" w14:textId="05232103" w:rsidR="00D06896" w:rsidRPr="009E36A4" w:rsidRDefault="009A1B16" w:rsidP="009A1B16">
      <w:pPr>
        <w:pStyle w:val="1"/>
        <w:spacing w:beforeLines="50" w:before="156" w:afterLines="50" w:after="156" w:line="360" w:lineRule="exact"/>
        <w:jc w:val="center"/>
        <w:rPr>
          <w:rFonts w:eastAsia="黑体" w:cs="Arial"/>
          <w:b w:val="0"/>
          <w:i w:val="0"/>
        </w:rPr>
      </w:pPr>
      <w:r w:rsidRPr="009E36A4">
        <w:rPr>
          <w:rFonts w:eastAsia="黑体"/>
          <w:b w:val="0"/>
          <w:i w:val="0"/>
        </w:rPr>
        <w:lastRenderedPageBreak/>
        <w:t xml:space="preserve"> </w:t>
      </w:r>
      <w:bookmarkStart w:id="781" w:name="_Toc484917530"/>
      <w:r w:rsidR="00D06896" w:rsidRPr="009E36A4">
        <w:rPr>
          <w:rFonts w:eastAsia="黑体"/>
          <w:b w:val="0"/>
          <w:i w:val="0"/>
        </w:rPr>
        <w:t>4</w:t>
      </w:r>
      <w:r w:rsidR="00D06896" w:rsidRPr="009E36A4">
        <w:rPr>
          <w:rFonts w:eastAsia="黑体" w:cs="Arial"/>
          <w:b w:val="0"/>
          <w:i w:val="0"/>
        </w:rPr>
        <w:t xml:space="preserve">  </w:t>
      </w:r>
      <w:bookmarkEnd w:id="761"/>
      <w:r w:rsidR="00B94BF9">
        <w:rPr>
          <w:rFonts w:eastAsia="黑体" w:cs="Arial" w:hint="eastAsia"/>
          <w:b w:val="0"/>
          <w:i w:val="0"/>
          <w:lang w:eastAsia="zh-CN"/>
        </w:rPr>
        <w:t>基于</w:t>
      </w:r>
      <w:r w:rsidR="00B94BF9">
        <w:rPr>
          <w:rFonts w:eastAsia="黑体" w:cs="Arial" w:hint="eastAsia"/>
          <w:b w:val="0"/>
          <w:i w:val="0"/>
          <w:lang w:eastAsia="zh-CN"/>
        </w:rPr>
        <w:t>CAN</w:t>
      </w:r>
      <w:r w:rsidR="00B94BF9">
        <w:rPr>
          <w:rFonts w:eastAsia="黑体" w:cs="Arial" w:hint="eastAsia"/>
          <w:b w:val="0"/>
          <w:i w:val="0"/>
          <w:lang w:eastAsia="zh-CN"/>
        </w:rPr>
        <w:t>总线的列车制动</w:t>
      </w:r>
      <w:r w:rsidR="009100E5">
        <w:rPr>
          <w:rFonts w:eastAsia="黑体" w:cs="Arial" w:hint="eastAsia"/>
          <w:b w:val="0"/>
          <w:i w:val="0"/>
          <w:lang w:eastAsia="zh-CN"/>
        </w:rPr>
        <w:t>控制</w:t>
      </w:r>
      <w:r w:rsidR="00B94BF9">
        <w:rPr>
          <w:rFonts w:eastAsia="黑体" w:cs="Arial" w:hint="eastAsia"/>
          <w:b w:val="0"/>
          <w:i w:val="0"/>
          <w:lang w:eastAsia="zh-CN"/>
        </w:rPr>
        <w:t>网络</w:t>
      </w:r>
      <w:r w:rsidR="00A17733">
        <w:rPr>
          <w:rFonts w:eastAsia="黑体" w:cs="Arial" w:hint="eastAsia"/>
          <w:b w:val="0"/>
          <w:i w:val="0"/>
          <w:lang w:eastAsia="zh-CN"/>
        </w:rPr>
        <w:t>系统方案设计</w:t>
      </w:r>
      <w:bookmarkEnd w:id="781"/>
    </w:p>
    <w:p w14:paraId="3E1121A5" w14:textId="77777777" w:rsidR="00D06896" w:rsidRPr="009E36A4" w:rsidRDefault="00D06896" w:rsidP="00A17A28">
      <w:pPr>
        <w:pStyle w:val="2"/>
        <w:spacing w:beforeLines="50" w:before="156" w:afterLines="50" w:after="156" w:line="360" w:lineRule="exact"/>
        <w:rPr>
          <w:rFonts w:eastAsia="黑体" w:cs="Arial"/>
          <w:b w:val="0"/>
          <w:i w:val="0"/>
        </w:rPr>
      </w:pPr>
      <w:bookmarkStart w:id="782" w:name="_Toc261510890"/>
      <w:bookmarkStart w:id="783" w:name="_Toc484917531"/>
      <w:r w:rsidRPr="009E36A4">
        <w:rPr>
          <w:rFonts w:eastAsia="黑体"/>
          <w:b w:val="0"/>
          <w:i w:val="0"/>
        </w:rPr>
        <w:t xml:space="preserve">4.1 </w:t>
      </w:r>
      <w:bookmarkEnd w:id="782"/>
      <w:r w:rsidR="007C3A2E" w:rsidRPr="009E36A4">
        <w:rPr>
          <w:rFonts w:eastAsia="黑体" w:hint="eastAsia"/>
          <w:b w:val="0"/>
          <w:i w:val="0"/>
          <w:lang w:eastAsia="zh-CN"/>
        </w:rPr>
        <w:t>系统整体</w:t>
      </w:r>
      <w:r w:rsidR="00287A8E" w:rsidRPr="009E36A4">
        <w:rPr>
          <w:rFonts w:eastAsia="黑体" w:hint="eastAsia"/>
          <w:b w:val="0"/>
          <w:i w:val="0"/>
          <w:lang w:eastAsia="zh-CN"/>
        </w:rPr>
        <w:t>组成及其</w:t>
      </w:r>
      <w:r w:rsidR="007C3A2E" w:rsidRPr="009E36A4">
        <w:rPr>
          <w:rFonts w:eastAsia="黑体" w:hint="eastAsia"/>
          <w:b w:val="0"/>
          <w:i w:val="0"/>
          <w:lang w:eastAsia="zh-CN"/>
        </w:rPr>
        <w:t>功能分析</w:t>
      </w:r>
      <w:bookmarkEnd w:id="783"/>
      <w:r w:rsidRPr="009E36A4">
        <w:tab/>
      </w:r>
    </w:p>
    <w:p w14:paraId="5C11EBD6" w14:textId="77725830" w:rsidR="00846788" w:rsidRPr="00846788" w:rsidRDefault="00030BCD" w:rsidP="00111AEF">
      <w:pPr>
        <w:spacing w:line="360" w:lineRule="exact"/>
        <w:ind w:firstLineChars="200" w:firstLine="420"/>
        <w:rPr>
          <w:rFonts w:eastAsia="黑体" w:cs="Arial"/>
          <w:kern w:val="0"/>
          <w:sz w:val="18"/>
          <w:szCs w:val="18"/>
        </w:rPr>
        <w:pPrChange w:id="784" w:author="Quan Wen" w:date="2017-06-10T22:53:00Z">
          <w:pPr>
            <w:spacing w:line="360" w:lineRule="exact"/>
            <w:ind w:firstLineChars="200" w:firstLine="420"/>
            <w:jc w:val="center"/>
          </w:pPr>
        </w:pPrChange>
      </w:pPr>
      <w:r w:rsidRPr="009E36A4">
        <w:rPr>
          <w:rFonts w:hint="eastAsia"/>
          <w:kern w:val="0"/>
        </w:rPr>
        <w:t>CCBII</w:t>
      </w:r>
      <w:r w:rsidRPr="009E36A4">
        <w:rPr>
          <w:rFonts w:hint="eastAsia"/>
          <w:kern w:val="0"/>
        </w:rPr>
        <w:t>制动系统中具有智能节点的模块为</w:t>
      </w:r>
      <w:r w:rsidR="00E0645F">
        <w:rPr>
          <w:rFonts w:hint="eastAsia"/>
          <w:kern w:val="0"/>
        </w:rPr>
        <w:t>电子制动阀、</w:t>
      </w:r>
      <w:r w:rsidRPr="009E36A4">
        <w:rPr>
          <w:rFonts w:hint="eastAsia"/>
          <w:kern w:val="0"/>
        </w:rPr>
        <w:t>集成处理模块</w:t>
      </w:r>
      <w:r w:rsidRPr="009E36A4">
        <w:rPr>
          <w:rFonts w:hint="eastAsia"/>
          <w:kern w:val="0"/>
        </w:rPr>
        <w:t>IPM</w:t>
      </w:r>
      <w:r w:rsidRPr="009E36A4">
        <w:rPr>
          <w:rFonts w:hint="eastAsia"/>
          <w:kern w:val="0"/>
        </w:rPr>
        <w:t>、以及电空</w:t>
      </w:r>
      <w:r w:rsidR="004854FD" w:rsidRPr="009E36A4">
        <w:rPr>
          <w:rFonts w:hint="eastAsia"/>
          <w:kern w:val="0"/>
        </w:rPr>
        <w:t>制动</w:t>
      </w:r>
      <w:r w:rsidRPr="009E36A4">
        <w:rPr>
          <w:rFonts w:hint="eastAsia"/>
          <w:kern w:val="0"/>
        </w:rPr>
        <w:t>模块</w:t>
      </w:r>
      <w:r w:rsidRPr="009E36A4">
        <w:rPr>
          <w:rFonts w:hint="eastAsia"/>
          <w:kern w:val="0"/>
        </w:rPr>
        <w:t>EPCU</w:t>
      </w:r>
      <w:r w:rsidRPr="009E36A4">
        <w:rPr>
          <w:rFonts w:hint="eastAsia"/>
          <w:kern w:val="0"/>
        </w:rPr>
        <w:t>。</w:t>
      </w:r>
      <w:r w:rsidR="006D38B8" w:rsidRPr="009E36A4">
        <w:rPr>
          <w:rFonts w:hint="eastAsia"/>
          <w:kern w:val="0"/>
        </w:rPr>
        <w:t>其中，电空制动单元</w:t>
      </w:r>
      <w:r w:rsidR="006D38B8" w:rsidRPr="009E36A4">
        <w:rPr>
          <w:rFonts w:hint="eastAsia"/>
          <w:kern w:val="0"/>
        </w:rPr>
        <w:t>EPCU</w:t>
      </w:r>
      <w:r w:rsidR="006D38B8" w:rsidRPr="009E36A4">
        <w:rPr>
          <w:rFonts w:hint="eastAsia"/>
          <w:kern w:val="0"/>
        </w:rPr>
        <w:t>是制动机的关键执行元件，根据其功能及在网络中的作用，</w:t>
      </w:r>
      <w:r w:rsidR="000552A0" w:rsidRPr="009E36A4">
        <w:rPr>
          <w:rFonts w:hint="eastAsia"/>
          <w:kern w:val="0"/>
        </w:rPr>
        <w:t>把</w:t>
      </w:r>
      <w:r w:rsidR="000552A0" w:rsidRPr="009E36A4">
        <w:rPr>
          <w:rFonts w:hint="eastAsia"/>
          <w:kern w:val="0"/>
        </w:rPr>
        <w:t>EPCU</w:t>
      </w:r>
      <w:r w:rsidR="000552A0" w:rsidRPr="009E36A4">
        <w:rPr>
          <w:rFonts w:hint="eastAsia"/>
          <w:kern w:val="0"/>
        </w:rPr>
        <w:t>模块划分为</w:t>
      </w:r>
      <w:r w:rsidR="000552A0" w:rsidRPr="009E36A4">
        <w:rPr>
          <w:rFonts w:hint="eastAsia"/>
          <w:kern w:val="0"/>
        </w:rPr>
        <w:t>ERCP</w:t>
      </w:r>
      <w:r w:rsidR="000552A0" w:rsidRPr="009E36A4">
        <w:rPr>
          <w:rFonts w:hint="eastAsia"/>
          <w:kern w:val="0"/>
        </w:rPr>
        <w:t>、</w:t>
      </w:r>
      <w:r w:rsidR="000552A0" w:rsidRPr="009E36A4">
        <w:rPr>
          <w:rFonts w:hint="eastAsia"/>
          <w:kern w:val="0"/>
        </w:rPr>
        <w:t>BPCP</w:t>
      </w:r>
      <w:r w:rsidR="000552A0" w:rsidRPr="009E36A4">
        <w:rPr>
          <w:rFonts w:hint="eastAsia"/>
          <w:kern w:val="0"/>
        </w:rPr>
        <w:t>、</w:t>
      </w:r>
      <w:r w:rsidR="000552A0" w:rsidRPr="009E36A4">
        <w:rPr>
          <w:rFonts w:hint="eastAsia"/>
          <w:kern w:val="0"/>
        </w:rPr>
        <w:t>13CP</w:t>
      </w:r>
      <w:r w:rsidR="000552A0" w:rsidRPr="009E36A4">
        <w:rPr>
          <w:rFonts w:hint="eastAsia"/>
          <w:kern w:val="0"/>
        </w:rPr>
        <w:t>、</w:t>
      </w:r>
      <w:r w:rsidR="000552A0" w:rsidRPr="009E36A4">
        <w:rPr>
          <w:rFonts w:hint="eastAsia"/>
          <w:kern w:val="0"/>
        </w:rPr>
        <w:t>16CP</w:t>
      </w:r>
      <w:r w:rsidR="000552A0" w:rsidRPr="009E36A4">
        <w:rPr>
          <w:rFonts w:hint="eastAsia"/>
          <w:kern w:val="0"/>
        </w:rPr>
        <w:t>、</w:t>
      </w:r>
      <w:r w:rsidR="000552A0" w:rsidRPr="009E36A4">
        <w:rPr>
          <w:rFonts w:hint="eastAsia"/>
          <w:kern w:val="0"/>
        </w:rPr>
        <w:t>20CP</w:t>
      </w:r>
      <w:r w:rsidR="000552A0" w:rsidRPr="009E36A4">
        <w:rPr>
          <w:rFonts w:hint="eastAsia"/>
          <w:kern w:val="0"/>
        </w:rPr>
        <w:t>、</w:t>
      </w:r>
      <w:r w:rsidR="000552A0" w:rsidRPr="009E36A4">
        <w:rPr>
          <w:rFonts w:hint="eastAsia"/>
          <w:kern w:val="0"/>
        </w:rPr>
        <w:t>BCCP</w:t>
      </w:r>
      <w:r w:rsidR="000552A0" w:rsidRPr="009E36A4">
        <w:rPr>
          <w:rFonts w:hint="eastAsia"/>
          <w:kern w:val="0"/>
        </w:rPr>
        <w:t>和</w:t>
      </w:r>
      <w:r w:rsidR="000552A0" w:rsidRPr="009E36A4">
        <w:rPr>
          <w:rFonts w:hint="eastAsia"/>
          <w:kern w:val="0"/>
        </w:rPr>
        <w:t>DBTV</w:t>
      </w:r>
      <w:r w:rsidR="004B4901" w:rsidRPr="009E36A4">
        <w:rPr>
          <w:rFonts w:hint="eastAsia"/>
          <w:kern w:val="0"/>
        </w:rPr>
        <w:t>，其中除了</w:t>
      </w:r>
      <w:r w:rsidR="004B4901" w:rsidRPr="009E36A4">
        <w:rPr>
          <w:rFonts w:hint="eastAsia"/>
          <w:kern w:val="0"/>
        </w:rPr>
        <w:t>BCCP</w:t>
      </w:r>
      <w:r w:rsidR="004B4901" w:rsidRPr="009E36A4">
        <w:rPr>
          <w:rFonts w:hint="eastAsia"/>
          <w:kern w:val="0"/>
        </w:rPr>
        <w:t>和</w:t>
      </w:r>
      <w:r w:rsidR="004B4901" w:rsidRPr="009E36A4">
        <w:rPr>
          <w:rFonts w:hint="eastAsia"/>
          <w:kern w:val="0"/>
        </w:rPr>
        <w:t>DBTV</w:t>
      </w:r>
      <w:r w:rsidR="004B4901" w:rsidRPr="009E36A4">
        <w:rPr>
          <w:rFonts w:hint="eastAsia"/>
          <w:kern w:val="0"/>
        </w:rPr>
        <w:t>外，其他</w:t>
      </w:r>
      <w:r w:rsidR="00C80BFB" w:rsidRPr="009E36A4">
        <w:rPr>
          <w:rFonts w:hint="eastAsia"/>
          <w:kern w:val="0"/>
        </w:rPr>
        <w:t>子</w:t>
      </w:r>
      <w:r w:rsidR="004B4901" w:rsidRPr="009E36A4">
        <w:rPr>
          <w:rFonts w:hint="eastAsia"/>
          <w:kern w:val="0"/>
        </w:rPr>
        <w:t>模块均具有通信节点。</w:t>
      </w:r>
      <w:r w:rsidR="00C4498D" w:rsidRPr="009E36A4">
        <w:rPr>
          <w:rFonts w:hint="eastAsia"/>
          <w:kern w:val="0"/>
        </w:rPr>
        <w:t>EPCU</w:t>
      </w:r>
      <w:r w:rsidR="00713CB8" w:rsidRPr="009E36A4">
        <w:rPr>
          <w:rFonts w:hint="eastAsia"/>
          <w:kern w:val="0"/>
        </w:rPr>
        <w:t>各模块中，控制气路的阀门包含电磁阀和气控阀，本设计</w:t>
      </w:r>
      <w:r w:rsidR="00C4498D" w:rsidRPr="009E36A4">
        <w:rPr>
          <w:rFonts w:hint="eastAsia"/>
          <w:kern w:val="0"/>
        </w:rPr>
        <w:t>所要做的就是要</w:t>
      </w:r>
      <w:r w:rsidR="00AC2571">
        <w:rPr>
          <w:rFonts w:hint="eastAsia"/>
          <w:kern w:val="0"/>
        </w:rPr>
        <w:t>通过</w:t>
      </w:r>
      <w:r w:rsidR="00AC2571">
        <w:rPr>
          <w:rFonts w:hint="eastAsia"/>
          <w:kern w:val="0"/>
        </w:rPr>
        <w:t>CAN</w:t>
      </w:r>
      <w:r w:rsidR="00AC2571">
        <w:rPr>
          <w:rFonts w:hint="eastAsia"/>
          <w:kern w:val="0"/>
        </w:rPr>
        <w:t>网络</w:t>
      </w:r>
      <w:r w:rsidR="00C4498D" w:rsidRPr="009E36A4">
        <w:rPr>
          <w:rFonts w:hint="eastAsia"/>
          <w:kern w:val="0"/>
        </w:rPr>
        <w:t>控制</w:t>
      </w:r>
      <w:r w:rsidR="00C4498D" w:rsidRPr="009E36A4">
        <w:rPr>
          <w:rFonts w:hint="eastAsia"/>
          <w:kern w:val="0"/>
        </w:rPr>
        <w:t>EPCU</w:t>
      </w:r>
      <w:r w:rsidR="00C4498D" w:rsidRPr="009E36A4">
        <w:rPr>
          <w:rFonts w:hint="eastAsia"/>
          <w:kern w:val="0"/>
        </w:rPr>
        <w:t>模块中的电磁阀，让</w:t>
      </w:r>
      <w:r w:rsidR="00C4498D" w:rsidRPr="009E36A4">
        <w:rPr>
          <w:rFonts w:hint="eastAsia"/>
          <w:kern w:val="0"/>
        </w:rPr>
        <w:t>EPCU</w:t>
      </w:r>
      <w:r w:rsidR="00C4498D" w:rsidRPr="009E36A4">
        <w:rPr>
          <w:rFonts w:hint="eastAsia"/>
          <w:kern w:val="0"/>
        </w:rPr>
        <w:t>能按照</w:t>
      </w:r>
      <w:r w:rsidR="00C4498D" w:rsidRPr="009E36A4">
        <w:rPr>
          <w:rFonts w:hint="eastAsia"/>
          <w:kern w:val="0"/>
        </w:rPr>
        <w:t>IPM</w:t>
      </w:r>
      <w:r w:rsidR="00C4498D" w:rsidRPr="009E36A4">
        <w:rPr>
          <w:rFonts w:hint="eastAsia"/>
          <w:kern w:val="0"/>
        </w:rPr>
        <w:t>的指令正常执行输出</w:t>
      </w:r>
      <w:r w:rsidR="000A5626">
        <w:rPr>
          <w:rFonts w:hint="eastAsia"/>
          <w:kern w:val="0"/>
        </w:rPr>
        <w:t>，使各气缸和气路能按要求达到设定值</w:t>
      </w:r>
      <w:r w:rsidR="00C4498D" w:rsidRPr="009E36A4">
        <w:rPr>
          <w:rFonts w:hint="eastAsia"/>
          <w:kern w:val="0"/>
        </w:rPr>
        <w:t>。</w:t>
      </w:r>
    </w:p>
    <w:p w14:paraId="27F5E086" w14:textId="16A19B86" w:rsidR="001B0E71" w:rsidRPr="009E36A4" w:rsidRDefault="001B0E71" w:rsidP="00111AEF">
      <w:pPr>
        <w:spacing w:line="360" w:lineRule="exact"/>
        <w:jc w:val="left"/>
        <w:rPr>
          <w:kern w:val="0"/>
        </w:rPr>
      </w:pPr>
      <w:r w:rsidRPr="009E36A4">
        <w:rPr>
          <w:kern w:val="0"/>
        </w:rPr>
        <w:tab/>
      </w:r>
      <w:r w:rsidRPr="009E36A4">
        <w:rPr>
          <w:rFonts w:hint="eastAsia"/>
          <w:kern w:val="0"/>
        </w:rPr>
        <w:t>CCBII</w:t>
      </w:r>
      <w:r w:rsidRPr="009E36A4">
        <w:rPr>
          <w:rFonts w:hint="eastAsia"/>
          <w:kern w:val="0"/>
        </w:rPr>
        <w:t>工作模式共有三种，分别是自动制动、单独制动和后备制动。</w:t>
      </w:r>
      <w:r w:rsidR="00A44AC7" w:rsidRPr="009E36A4">
        <w:rPr>
          <w:rFonts w:hint="eastAsia"/>
          <w:kern w:val="0"/>
        </w:rPr>
        <w:t>其中自动制动阀下还有六种运行状态，单独制动阀下</w:t>
      </w:r>
      <w:r w:rsidR="008B785E">
        <w:rPr>
          <w:rFonts w:hint="eastAsia"/>
          <w:kern w:val="0"/>
        </w:rPr>
        <w:t>有</w:t>
      </w:r>
      <w:r w:rsidR="00A44AC7" w:rsidRPr="009E36A4">
        <w:rPr>
          <w:rFonts w:hint="eastAsia"/>
          <w:kern w:val="0"/>
        </w:rPr>
        <w:t>三种运行状态</w:t>
      </w:r>
      <w:r w:rsidR="00AC4507" w:rsidRPr="009E36A4">
        <w:rPr>
          <w:rFonts w:hint="eastAsia"/>
          <w:kern w:val="0"/>
        </w:rPr>
        <w:t>。</w:t>
      </w:r>
      <w:r w:rsidR="00855B76" w:rsidRPr="009E36A4">
        <w:rPr>
          <w:rFonts w:hint="eastAsia"/>
          <w:kern w:val="0"/>
        </w:rPr>
        <w:t>因此，</w:t>
      </w:r>
      <w:r w:rsidR="00AA74EA" w:rsidRPr="009E36A4">
        <w:rPr>
          <w:rFonts w:hint="eastAsia"/>
          <w:kern w:val="0"/>
        </w:rPr>
        <w:t>本文将对</w:t>
      </w:r>
      <w:r w:rsidR="00AA74EA" w:rsidRPr="009E36A4">
        <w:rPr>
          <w:rFonts w:hint="eastAsia"/>
          <w:kern w:val="0"/>
        </w:rPr>
        <w:t>CCBII</w:t>
      </w:r>
      <w:r w:rsidR="00AA74EA" w:rsidRPr="009E36A4">
        <w:rPr>
          <w:rFonts w:hint="eastAsia"/>
          <w:kern w:val="0"/>
        </w:rPr>
        <w:t>制动系统在这三种运行模式的运行情况进行</w:t>
      </w:r>
      <w:r w:rsidR="00AD6AB0" w:rsidRPr="009E36A4">
        <w:rPr>
          <w:rFonts w:hint="eastAsia"/>
          <w:kern w:val="0"/>
        </w:rPr>
        <w:t>验证，一方面验证其组成的网络的通路无故障和网络的可行性；另一方面，验证</w:t>
      </w:r>
      <w:r w:rsidR="00F823ED" w:rsidRPr="009E36A4">
        <w:rPr>
          <w:rFonts w:hint="eastAsia"/>
          <w:kern w:val="0"/>
        </w:rPr>
        <w:t>基于</w:t>
      </w:r>
      <w:r w:rsidR="00F823ED" w:rsidRPr="009E36A4">
        <w:rPr>
          <w:rFonts w:hint="eastAsia"/>
          <w:kern w:val="0"/>
        </w:rPr>
        <w:t>CAN</w:t>
      </w:r>
      <w:r w:rsidR="00F823ED" w:rsidRPr="009E36A4">
        <w:rPr>
          <w:rFonts w:hint="eastAsia"/>
          <w:kern w:val="0"/>
        </w:rPr>
        <w:t>总线的</w:t>
      </w:r>
      <w:r w:rsidR="00F823ED" w:rsidRPr="009E36A4">
        <w:rPr>
          <w:rFonts w:hint="eastAsia"/>
          <w:kern w:val="0"/>
        </w:rPr>
        <w:t>CCBII</w:t>
      </w:r>
      <w:r w:rsidR="00F823ED" w:rsidRPr="009E36A4">
        <w:rPr>
          <w:rFonts w:hint="eastAsia"/>
          <w:kern w:val="0"/>
        </w:rPr>
        <w:t>制动系统是否能根据系统的工作指令正常进行相应的操作响应</w:t>
      </w:r>
      <w:r w:rsidR="00C54707" w:rsidRPr="009E36A4">
        <w:rPr>
          <w:rFonts w:hint="eastAsia"/>
          <w:kern w:val="0"/>
        </w:rPr>
        <w:t>。此外，在运行过程中，模块可能会发生故障，如果在实际过程中发生故障而没有解决措施，那么可能会造成列车制动故障，这对列车而言是非常致命的问题，因此</w:t>
      </w:r>
      <w:r w:rsidR="00D77E5F" w:rsidRPr="009E36A4">
        <w:rPr>
          <w:rFonts w:hint="eastAsia"/>
          <w:kern w:val="0"/>
        </w:rPr>
        <w:t>实验模仿故障，验证</w:t>
      </w:r>
      <w:r w:rsidR="00D77E5F" w:rsidRPr="009E36A4">
        <w:rPr>
          <w:rFonts w:hint="eastAsia"/>
          <w:kern w:val="0"/>
        </w:rPr>
        <w:t>CCBII</w:t>
      </w:r>
      <w:r w:rsidR="00D77E5F" w:rsidRPr="009E36A4">
        <w:rPr>
          <w:rFonts w:hint="eastAsia"/>
          <w:kern w:val="0"/>
        </w:rPr>
        <w:t>制动系统能自动调整至后备制动模式以保证系统的暂时运行</w:t>
      </w:r>
      <w:r w:rsidR="00C54707" w:rsidRPr="009E36A4">
        <w:rPr>
          <w:rFonts w:hint="eastAsia"/>
          <w:kern w:val="0"/>
        </w:rPr>
        <w:t>，也是相当有必要的。</w:t>
      </w:r>
    </w:p>
    <w:p w14:paraId="1EB32ED4" w14:textId="2A877A9A" w:rsidR="00D06896" w:rsidRDefault="00D06896" w:rsidP="00D06896">
      <w:pPr>
        <w:pStyle w:val="2"/>
        <w:spacing w:beforeLines="50" w:before="156" w:afterLines="50" w:after="156" w:line="360" w:lineRule="exact"/>
        <w:rPr>
          <w:ins w:id="785" w:author="zhuqinyue" w:date="2017-06-10T18:12:00Z"/>
          <w:rFonts w:eastAsia="黑体" w:cs="Arial"/>
          <w:b w:val="0"/>
          <w:i w:val="0"/>
          <w:lang w:eastAsia="zh-CN"/>
        </w:rPr>
      </w:pPr>
      <w:bookmarkStart w:id="786" w:name="_Toc261510894"/>
      <w:bookmarkStart w:id="787" w:name="_Toc484917532"/>
      <w:r w:rsidRPr="009E36A4">
        <w:rPr>
          <w:rFonts w:eastAsia="黑体"/>
          <w:b w:val="0"/>
          <w:i w:val="0"/>
        </w:rPr>
        <w:t>4.2</w:t>
      </w:r>
      <w:r w:rsidRPr="009E36A4">
        <w:rPr>
          <w:rFonts w:eastAsia="黑体" w:cs="Arial"/>
          <w:b w:val="0"/>
          <w:i w:val="0"/>
        </w:rPr>
        <w:t xml:space="preserve"> </w:t>
      </w:r>
      <w:bookmarkEnd w:id="786"/>
      <w:ins w:id="788" w:author="zhuqinyue" w:date="2017-06-10T18:10:00Z">
        <w:r w:rsidR="00941437">
          <w:rPr>
            <w:rFonts w:eastAsia="黑体" w:cs="Arial" w:hint="eastAsia"/>
            <w:b w:val="0"/>
            <w:i w:val="0"/>
            <w:lang w:eastAsia="zh-CN"/>
          </w:rPr>
          <w:t>网络</w:t>
        </w:r>
        <w:r w:rsidR="00941437">
          <w:rPr>
            <w:rFonts w:eastAsia="黑体" w:cs="Arial"/>
            <w:b w:val="0"/>
            <w:i w:val="0"/>
            <w:lang w:eastAsia="zh-CN"/>
          </w:rPr>
          <w:t>控制系统</w:t>
        </w:r>
      </w:ins>
      <w:r w:rsidR="004E4912" w:rsidRPr="009E36A4">
        <w:rPr>
          <w:rFonts w:eastAsia="黑体" w:cs="Arial" w:hint="eastAsia"/>
          <w:b w:val="0"/>
          <w:i w:val="0"/>
          <w:lang w:eastAsia="zh-CN"/>
        </w:rPr>
        <w:t>总体</w:t>
      </w:r>
      <w:commentRangeStart w:id="789"/>
      <w:del w:id="790" w:author="zhuqinyue" w:date="2017-06-10T18:10:00Z">
        <w:r w:rsidR="004E4912" w:rsidRPr="009E36A4" w:rsidDel="00941437">
          <w:rPr>
            <w:rFonts w:eastAsia="黑体" w:cs="Arial" w:hint="eastAsia"/>
            <w:b w:val="0"/>
            <w:i w:val="0"/>
            <w:lang w:eastAsia="zh-CN"/>
          </w:rPr>
          <w:delText>方案设计</w:delText>
        </w:r>
      </w:del>
      <w:commentRangeEnd w:id="789"/>
      <w:ins w:id="791" w:author="zhuqinyue" w:date="2017-06-10T18:12:00Z">
        <w:r w:rsidR="00941437">
          <w:rPr>
            <w:rFonts w:eastAsia="黑体" w:cs="Arial" w:hint="eastAsia"/>
            <w:b w:val="0"/>
            <w:i w:val="0"/>
            <w:lang w:eastAsia="zh-CN"/>
          </w:rPr>
          <w:t>方案</w:t>
        </w:r>
      </w:ins>
      <w:ins w:id="792" w:author="zhuqinyue" w:date="2017-06-10T18:10:00Z">
        <w:r w:rsidR="00941437" w:rsidRPr="009E36A4">
          <w:rPr>
            <w:rFonts w:eastAsia="黑体" w:cs="Arial" w:hint="eastAsia"/>
            <w:b w:val="0"/>
            <w:i w:val="0"/>
            <w:lang w:eastAsia="zh-CN"/>
          </w:rPr>
          <w:t>设计</w:t>
        </w:r>
      </w:ins>
      <w:r w:rsidR="00F0737B">
        <w:rPr>
          <w:rStyle w:val="afd"/>
          <w:rFonts w:eastAsia="宋体"/>
          <w:b w:val="0"/>
          <w:bCs w:val="0"/>
          <w:i w:val="0"/>
          <w:iCs w:val="0"/>
          <w:lang w:val="en-US" w:eastAsia="zh-CN"/>
        </w:rPr>
        <w:commentReference w:id="789"/>
      </w:r>
      <w:bookmarkEnd w:id="787"/>
    </w:p>
    <w:p w14:paraId="753798FF" w14:textId="4DD882B3" w:rsidR="00941437" w:rsidRPr="00941437" w:rsidRDefault="00941437">
      <w:pPr>
        <w:pStyle w:val="a0"/>
        <w:ind w:firstLine="0"/>
        <w:rPr>
          <w:b/>
          <w:i/>
          <w:rPrChange w:id="793" w:author="zhuqinyue" w:date="2017-06-10T18:12:00Z">
            <w:rPr>
              <w:rFonts w:eastAsia="黑体" w:cs="Arial"/>
              <w:b w:val="0"/>
              <w:i w:val="0"/>
              <w:lang w:eastAsia="zh-CN"/>
            </w:rPr>
          </w:rPrChange>
        </w:rPr>
        <w:pPrChange w:id="794" w:author="zhuqinyue" w:date="2017-06-10T18:12:00Z">
          <w:pPr>
            <w:pStyle w:val="2"/>
            <w:spacing w:beforeLines="50" w:before="156" w:afterLines="50" w:after="156" w:line="360" w:lineRule="exact"/>
          </w:pPr>
        </w:pPrChange>
      </w:pPr>
      <w:ins w:id="795" w:author="zhuqinyue" w:date="2017-06-10T18:12:00Z">
        <w:r>
          <w:rPr>
            <w:rFonts w:hint="eastAsia"/>
            <w:lang w:val="x-none"/>
          </w:rPr>
          <w:t>4.2</w:t>
        </w:r>
        <w:r>
          <w:rPr>
            <w:lang w:val="x-none"/>
          </w:rPr>
          <w:t xml:space="preserve">.1 </w:t>
        </w:r>
      </w:ins>
      <w:ins w:id="796" w:author="zhuqinyue" w:date="2017-06-10T18:14:00Z">
        <w:r w:rsidR="00C3506A">
          <w:rPr>
            <w:rFonts w:hint="eastAsia"/>
            <w:lang w:val="x-none"/>
          </w:rPr>
          <w:t>网络</w:t>
        </w:r>
        <w:r w:rsidR="00C3506A">
          <w:rPr>
            <w:lang w:val="x-none"/>
          </w:rPr>
          <w:t>拓扑结构设计</w:t>
        </w:r>
      </w:ins>
    </w:p>
    <w:p w14:paraId="140AD470" w14:textId="7D3BDC3F" w:rsidR="00632415" w:rsidRDefault="00632415" w:rsidP="00632415">
      <w:pPr>
        <w:pStyle w:val="a0"/>
        <w:rPr>
          <w:ins w:id="797" w:author="zhuqinyue" w:date="2017-06-10T18:10:00Z"/>
          <w:lang w:val="x-none"/>
        </w:rPr>
      </w:pPr>
      <w:r>
        <w:rPr>
          <w:rFonts w:hint="eastAsia"/>
          <w:lang w:val="x-none"/>
        </w:rPr>
        <w:t>现有</w:t>
      </w:r>
      <w:r>
        <w:rPr>
          <w:rFonts w:hint="eastAsia"/>
          <w:lang w:val="x-none"/>
        </w:rPr>
        <w:t>CCBII</w:t>
      </w:r>
      <w:r>
        <w:rPr>
          <w:rFonts w:hint="eastAsia"/>
          <w:lang w:val="x-none"/>
        </w:rPr>
        <w:t>制动机的制动控制网络采用的通信方式为</w:t>
      </w:r>
      <w:r>
        <w:rPr>
          <w:rFonts w:hint="eastAsia"/>
          <w:lang w:val="x-none"/>
        </w:rPr>
        <w:t>LonWorks</w:t>
      </w:r>
      <w:r>
        <w:rPr>
          <w:rFonts w:hint="eastAsia"/>
          <w:lang w:val="x-none"/>
        </w:rPr>
        <w:t>总线，由于</w:t>
      </w:r>
      <w:r>
        <w:rPr>
          <w:rFonts w:hint="eastAsia"/>
          <w:lang w:val="x-none"/>
        </w:rPr>
        <w:t>LonWorks</w:t>
      </w:r>
      <w:r>
        <w:rPr>
          <w:rFonts w:hint="eastAsia"/>
          <w:lang w:val="x-none"/>
        </w:rPr>
        <w:t>总线的通信方式的复杂不透明的特点，不利于国内对</w:t>
      </w:r>
      <w:r>
        <w:rPr>
          <w:rFonts w:hint="eastAsia"/>
          <w:lang w:val="x-none"/>
        </w:rPr>
        <w:t>CCBII</w:t>
      </w:r>
      <w:r>
        <w:rPr>
          <w:rFonts w:hint="eastAsia"/>
          <w:lang w:val="x-none"/>
        </w:rPr>
        <w:t>制动机的研究发展。而现在发展水平高使用广泛的</w:t>
      </w:r>
      <w:r>
        <w:rPr>
          <w:rFonts w:hint="eastAsia"/>
          <w:lang w:val="x-none"/>
        </w:rPr>
        <w:t>CAN</w:t>
      </w:r>
      <w:r>
        <w:rPr>
          <w:rFonts w:hint="eastAsia"/>
          <w:lang w:val="x-none"/>
        </w:rPr>
        <w:t>总线</w:t>
      </w:r>
      <w:r w:rsidR="00B62263">
        <w:rPr>
          <w:rFonts w:hint="eastAsia"/>
          <w:lang w:val="x-none"/>
        </w:rPr>
        <w:t>以其透明的</w:t>
      </w:r>
      <w:r w:rsidR="00476F15">
        <w:rPr>
          <w:rFonts w:hint="eastAsia"/>
          <w:lang w:val="x-none"/>
        </w:rPr>
        <w:t>协议和开放性而被普遍使用，因此本文的方案将引入</w:t>
      </w:r>
      <w:r w:rsidR="00476F15">
        <w:rPr>
          <w:rFonts w:hint="eastAsia"/>
          <w:lang w:val="x-none"/>
        </w:rPr>
        <w:t>CAN</w:t>
      </w:r>
      <w:r w:rsidR="00476F15">
        <w:rPr>
          <w:rFonts w:hint="eastAsia"/>
          <w:lang w:val="x-none"/>
        </w:rPr>
        <w:t>总线</w:t>
      </w:r>
      <w:r w:rsidR="008B6878">
        <w:rPr>
          <w:rFonts w:hint="eastAsia"/>
          <w:lang w:val="x-none"/>
        </w:rPr>
        <w:t>来研究</w:t>
      </w:r>
      <w:r w:rsidR="008B6878">
        <w:rPr>
          <w:rFonts w:hint="eastAsia"/>
          <w:lang w:val="x-none"/>
        </w:rPr>
        <w:t>CCBII</w:t>
      </w:r>
      <w:r w:rsidR="008B6878">
        <w:rPr>
          <w:rFonts w:hint="eastAsia"/>
          <w:lang w:val="x-none"/>
        </w:rPr>
        <w:t>制动机控制网络。</w:t>
      </w:r>
    </w:p>
    <w:p w14:paraId="7C7D5B83" w14:textId="7A1DC045" w:rsidR="00941437" w:rsidRDefault="00941437" w:rsidP="00632415">
      <w:pPr>
        <w:pStyle w:val="a0"/>
        <w:rPr>
          <w:lang w:val="x-none"/>
        </w:rPr>
      </w:pPr>
      <w:r>
        <w:rPr>
          <w:rFonts w:hint="eastAsia"/>
          <w:lang w:val="x-none"/>
        </w:rPr>
        <w:t>相应</w:t>
      </w:r>
      <w:r>
        <w:rPr>
          <w:lang w:val="x-none"/>
        </w:rPr>
        <w:t>的网络</w:t>
      </w:r>
      <w:r>
        <w:rPr>
          <w:rFonts w:hint="eastAsia"/>
          <w:lang w:val="x-none"/>
        </w:rPr>
        <w:t>拓扑结构</w:t>
      </w:r>
      <w:r>
        <w:rPr>
          <w:lang w:val="x-none"/>
        </w:rPr>
        <w:t>如下图</w:t>
      </w:r>
      <w:r>
        <w:rPr>
          <w:rFonts w:hint="eastAsia"/>
          <w:lang w:val="x-none"/>
        </w:rPr>
        <w:t>4.</w:t>
      </w:r>
      <w:r w:rsidR="002F3814">
        <w:rPr>
          <w:rFonts w:hint="eastAsia"/>
          <w:lang w:val="x-none"/>
        </w:rPr>
        <w:t>1</w:t>
      </w:r>
      <w:r>
        <w:rPr>
          <w:rFonts w:hint="eastAsia"/>
          <w:lang w:val="x-none"/>
        </w:rPr>
        <w:t>所示</w:t>
      </w:r>
      <w:r>
        <w:rPr>
          <w:lang w:val="x-none"/>
        </w:rPr>
        <w:t>。</w:t>
      </w:r>
    </w:p>
    <w:p w14:paraId="5FA42FEA" w14:textId="3FB071CE" w:rsidR="00941437" w:rsidRPr="0063791D" w:rsidRDefault="00941437" w:rsidP="00632415">
      <w:pPr>
        <w:pStyle w:val="a0"/>
        <w:rPr>
          <w:rFonts w:hint="eastAsia"/>
          <w:lang w:val="x-none"/>
        </w:rPr>
      </w:pPr>
    </w:p>
    <w:p w14:paraId="6F0AC287" w14:textId="7C7E1068" w:rsidR="00941437" w:rsidRDefault="00F6537F" w:rsidP="008A0FA3">
      <w:pPr>
        <w:pStyle w:val="a0"/>
        <w:jc w:val="center"/>
        <w:rPr>
          <w:ins w:id="798" w:author="zhuqinyue" w:date="2017-06-10T18:11:00Z"/>
          <w:lang w:val="x-none"/>
        </w:rPr>
        <w:pPrChange w:id="799" w:author="Quan Wen" w:date="2017-06-10T23:26:00Z">
          <w:pPr>
            <w:pStyle w:val="a0"/>
          </w:pPr>
        </w:pPrChange>
      </w:pPr>
      <w:ins w:id="800" w:author="Quan Wen" w:date="2017-06-10T23:25:00Z">
        <w:r>
          <w:rPr>
            <w:lang w:val="x-none"/>
          </w:rPr>
          <w:object w:dxaOrig="10005" w:dyaOrig="8445" w14:anchorId="4BE6F440">
            <v:shape id="_x0000_i1063" type="#_x0000_t75" style="width:359.4pt;height:246.55pt" o:ole="">
              <v:imagedata r:id="rId52" o:title=""/>
            </v:shape>
            <o:OLEObject Type="Embed" ProgID="Visio.Drawing.15" ShapeID="_x0000_i1063" DrawAspect="Content" ObjectID="_1558661433" r:id="rId53"/>
          </w:object>
        </w:r>
      </w:ins>
    </w:p>
    <w:p w14:paraId="56A273C0" w14:textId="3EC0906A" w:rsidR="00941437" w:rsidRPr="001B6953" w:rsidRDefault="008A0FA3" w:rsidP="001B6953">
      <w:pPr>
        <w:pStyle w:val="a0"/>
        <w:jc w:val="center"/>
        <w:rPr>
          <w:ins w:id="801" w:author="Quan Wen" w:date="2017-06-10T23:26:00Z"/>
          <w:rFonts w:eastAsia="黑体" w:cs="Arial" w:hint="eastAsia"/>
          <w:kern w:val="0"/>
          <w:sz w:val="18"/>
          <w:szCs w:val="18"/>
          <w:rPrChange w:id="802" w:author="Quan Wen" w:date="2017-06-10T23:28:00Z">
            <w:rPr>
              <w:ins w:id="803" w:author="Quan Wen" w:date="2017-06-10T23:26:00Z"/>
              <w:rFonts w:hint="eastAsia"/>
              <w:lang w:val="x-none"/>
            </w:rPr>
          </w:rPrChange>
        </w:rPr>
        <w:pPrChange w:id="804" w:author="Quan Wen" w:date="2017-06-10T23:27:00Z">
          <w:pPr>
            <w:pStyle w:val="a0"/>
          </w:pPr>
        </w:pPrChange>
      </w:pPr>
      <w:ins w:id="805" w:author="Quan Wen" w:date="2017-06-10T23:26:00Z">
        <w:r w:rsidRPr="001B6953">
          <w:rPr>
            <w:rFonts w:eastAsia="黑体" w:cs="Arial" w:hint="eastAsia"/>
            <w:kern w:val="0"/>
            <w:sz w:val="18"/>
            <w:szCs w:val="18"/>
            <w:rPrChange w:id="806" w:author="Quan Wen" w:date="2017-06-10T23:28:00Z">
              <w:rPr>
                <w:rFonts w:hint="eastAsia"/>
                <w:lang w:val="x-none"/>
              </w:rPr>
            </w:rPrChange>
          </w:rPr>
          <w:t>图</w:t>
        </w:r>
        <w:r w:rsidRPr="001B6953">
          <w:rPr>
            <w:rFonts w:eastAsia="黑体" w:cs="Arial" w:hint="eastAsia"/>
            <w:kern w:val="0"/>
            <w:sz w:val="18"/>
            <w:szCs w:val="18"/>
            <w:rPrChange w:id="807" w:author="Quan Wen" w:date="2017-06-10T23:28:00Z">
              <w:rPr>
                <w:rFonts w:hint="eastAsia"/>
                <w:lang w:val="x-none"/>
              </w:rPr>
            </w:rPrChange>
          </w:rPr>
          <w:t>4.1</w:t>
        </w:r>
        <w:r w:rsidRPr="001B6953">
          <w:rPr>
            <w:rFonts w:eastAsia="黑体" w:cs="Arial"/>
            <w:kern w:val="0"/>
            <w:sz w:val="18"/>
            <w:szCs w:val="18"/>
            <w:rPrChange w:id="808" w:author="Quan Wen" w:date="2017-06-10T23:28:00Z">
              <w:rPr>
                <w:lang w:val="x-none"/>
              </w:rPr>
            </w:rPrChange>
          </w:rPr>
          <w:t xml:space="preserve"> </w:t>
        </w:r>
      </w:ins>
      <w:ins w:id="809" w:author="Quan Wen" w:date="2017-06-10T23:27:00Z">
        <w:r w:rsidRPr="001B6953">
          <w:rPr>
            <w:rFonts w:eastAsia="黑体" w:cs="Arial" w:hint="eastAsia"/>
            <w:kern w:val="0"/>
            <w:sz w:val="18"/>
            <w:szCs w:val="18"/>
            <w:rPrChange w:id="810" w:author="Quan Wen" w:date="2017-06-10T23:28:00Z">
              <w:rPr>
                <w:rFonts w:hint="eastAsia"/>
                <w:lang w:val="x-none"/>
              </w:rPr>
            </w:rPrChange>
          </w:rPr>
          <w:t>基于</w:t>
        </w:r>
        <w:r w:rsidRPr="001B6953">
          <w:rPr>
            <w:rFonts w:eastAsia="黑体" w:cs="Arial" w:hint="eastAsia"/>
            <w:kern w:val="0"/>
            <w:sz w:val="18"/>
            <w:szCs w:val="18"/>
            <w:rPrChange w:id="811" w:author="Quan Wen" w:date="2017-06-10T23:28:00Z">
              <w:rPr>
                <w:rFonts w:hint="eastAsia"/>
                <w:lang w:val="x-none"/>
              </w:rPr>
            </w:rPrChange>
          </w:rPr>
          <w:t>CAN</w:t>
        </w:r>
        <w:r w:rsidRPr="001B6953">
          <w:rPr>
            <w:rFonts w:eastAsia="黑体" w:cs="Arial" w:hint="eastAsia"/>
            <w:kern w:val="0"/>
            <w:sz w:val="18"/>
            <w:szCs w:val="18"/>
            <w:rPrChange w:id="812" w:author="Quan Wen" w:date="2017-06-10T23:28:00Z">
              <w:rPr>
                <w:rFonts w:hint="eastAsia"/>
                <w:lang w:val="x-none"/>
              </w:rPr>
            </w:rPrChange>
          </w:rPr>
          <w:t>总线的列车制动控制网络系统框架</w:t>
        </w:r>
      </w:ins>
    </w:p>
    <w:p w14:paraId="26487288" w14:textId="77777777" w:rsidR="008A0FA3" w:rsidRPr="00941437" w:rsidRDefault="008A0FA3" w:rsidP="00632415">
      <w:pPr>
        <w:pStyle w:val="a0"/>
        <w:rPr>
          <w:rFonts w:hint="eastAsia"/>
          <w:lang w:val="x-none"/>
        </w:rPr>
      </w:pPr>
    </w:p>
    <w:p w14:paraId="5B183831" w14:textId="18BA12AA" w:rsidR="00120443" w:rsidRPr="009E36A4" w:rsidRDefault="00AE206D" w:rsidP="00BD4BD6">
      <w:pPr>
        <w:spacing w:line="360" w:lineRule="exact"/>
        <w:ind w:firstLine="420"/>
        <w:jc w:val="left"/>
        <w:rPr>
          <w:kern w:val="0"/>
        </w:rPr>
      </w:pPr>
      <w:del w:id="813" w:author="zhuqinyue" w:date="2017-06-10T18:11:00Z">
        <w:r w:rsidRPr="009E36A4" w:rsidDel="00941437">
          <w:rPr>
            <w:rFonts w:hint="eastAsia"/>
            <w:kern w:val="0"/>
          </w:rPr>
          <w:delText>CAN</w:delText>
        </w:r>
        <w:r w:rsidR="00867636" w:rsidRPr="009E36A4" w:rsidDel="00941437">
          <w:rPr>
            <w:rFonts w:hint="eastAsia"/>
            <w:kern w:val="0"/>
          </w:rPr>
          <w:delText>总线</w:delText>
        </w:r>
        <w:r w:rsidRPr="009E36A4" w:rsidDel="00941437">
          <w:rPr>
            <w:rFonts w:hint="eastAsia"/>
            <w:kern w:val="0"/>
          </w:rPr>
          <w:delText>网络属于总线型网络，网络节点接入</w:delText>
        </w:r>
        <w:r w:rsidRPr="009E36A4" w:rsidDel="00941437">
          <w:rPr>
            <w:rFonts w:hint="eastAsia"/>
            <w:kern w:val="0"/>
          </w:rPr>
          <w:delText>CAN</w:delText>
        </w:r>
        <w:r w:rsidRPr="009E36A4" w:rsidDel="00941437">
          <w:rPr>
            <w:rFonts w:hint="eastAsia"/>
            <w:kern w:val="0"/>
          </w:rPr>
          <w:delText>网络总线，形成多主工作方式的通信网络。</w:delText>
        </w:r>
      </w:del>
      <w:ins w:id="814" w:author="zhuqinyue" w:date="2017-06-10T18:12:00Z">
        <w:r w:rsidR="00941437">
          <w:rPr>
            <w:rFonts w:hint="eastAsia"/>
            <w:kern w:val="0"/>
          </w:rPr>
          <w:t>由</w:t>
        </w:r>
        <w:r w:rsidR="00941437">
          <w:rPr>
            <w:kern w:val="0"/>
          </w:rPr>
          <w:t>图可知，</w:t>
        </w:r>
      </w:ins>
      <w:r w:rsidRPr="009E36A4">
        <w:rPr>
          <w:rFonts w:hint="eastAsia"/>
          <w:kern w:val="0"/>
        </w:rPr>
        <w:t>CCBII</w:t>
      </w:r>
      <w:r w:rsidRPr="009E36A4">
        <w:rPr>
          <w:rFonts w:hint="eastAsia"/>
          <w:kern w:val="0"/>
        </w:rPr>
        <w:t>制动系统中共有七个网络节点，它们分别是：电子制动阀</w:t>
      </w:r>
      <w:r w:rsidRPr="009E36A4">
        <w:rPr>
          <w:rFonts w:hint="eastAsia"/>
          <w:kern w:val="0"/>
        </w:rPr>
        <w:t>EBV</w:t>
      </w:r>
      <w:r w:rsidRPr="009E36A4">
        <w:rPr>
          <w:rFonts w:hint="eastAsia"/>
          <w:kern w:val="0"/>
        </w:rPr>
        <w:t>节点、集成处理模块</w:t>
      </w:r>
      <w:r w:rsidRPr="009E36A4">
        <w:rPr>
          <w:rFonts w:hint="eastAsia"/>
          <w:kern w:val="0"/>
        </w:rPr>
        <w:t>IPM</w:t>
      </w:r>
      <w:r w:rsidRPr="009E36A4">
        <w:rPr>
          <w:rFonts w:hint="eastAsia"/>
          <w:kern w:val="0"/>
        </w:rPr>
        <w:t>节点以及</w:t>
      </w:r>
      <w:r w:rsidRPr="009E36A4">
        <w:rPr>
          <w:rFonts w:hint="eastAsia"/>
          <w:kern w:val="0"/>
        </w:rPr>
        <w:t>EPCU</w:t>
      </w:r>
      <w:r w:rsidRPr="009E36A4">
        <w:rPr>
          <w:rFonts w:hint="eastAsia"/>
          <w:kern w:val="0"/>
        </w:rPr>
        <w:t>模块中的</w:t>
      </w:r>
      <w:r w:rsidRPr="009E36A4">
        <w:rPr>
          <w:rFonts w:hint="eastAsia"/>
          <w:kern w:val="0"/>
        </w:rPr>
        <w:t>ERCP</w:t>
      </w:r>
      <w:r w:rsidRPr="009E36A4">
        <w:rPr>
          <w:rFonts w:hint="eastAsia"/>
          <w:kern w:val="0"/>
        </w:rPr>
        <w:t>节点、</w:t>
      </w:r>
      <w:r w:rsidRPr="009E36A4">
        <w:rPr>
          <w:rFonts w:hint="eastAsia"/>
          <w:kern w:val="0"/>
        </w:rPr>
        <w:t>BPCP</w:t>
      </w:r>
      <w:r w:rsidRPr="009E36A4">
        <w:rPr>
          <w:rFonts w:hint="eastAsia"/>
          <w:kern w:val="0"/>
        </w:rPr>
        <w:t>节点、</w:t>
      </w:r>
      <w:r w:rsidRPr="009E36A4">
        <w:rPr>
          <w:rFonts w:hint="eastAsia"/>
          <w:kern w:val="0"/>
        </w:rPr>
        <w:t>16CP</w:t>
      </w:r>
      <w:r w:rsidRPr="009E36A4">
        <w:rPr>
          <w:rFonts w:hint="eastAsia"/>
          <w:kern w:val="0"/>
        </w:rPr>
        <w:t>节点、</w:t>
      </w:r>
      <w:r w:rsidRPr="009E36A4">
        <w:rPr>
          <w:rFonts w:hint="eastAsia"/>
          <w:kern w:val="0"/>
        </w:rPr>
        <w:t>20CP</w:t>
      </w:r>
      <w:r w:rsidRPr="009E36A4">
        <w:rPr>
          <w:rFonts w:hint="eastAsia"/>
          <w:kern w:val="0"/>
        </w:rPr>
        <w:t>节点和</w:t>
      </w:r>
      <w:r w:rsidRPr="009E36A4">
        <w:rPr>
          <w:rFonts w:hint="eastAsia"/>
          <w:kern w:val="0"/>
        </w:rPr>
        <w:t>13CP</w:t>
      </w:r>
      <w:r w:rsidR="00E46F39">
        <w:rPr>
          <w:rFonts w:hint="eastAsia"/>
          <w:kern w:val="0"/>
        </w:rPr>
        <w:t>节点。</w:t>
      </w:r>
    </w:p>
    <w:p w14:paraId="4B30A8B2" w14:textId="1C6BFB4D" w:rsidR="00AE206D" w:rsidRDefault="000B0FB2" w:rsidP="009870AD">
      <w:pPr>
        <w:autoSpaceDE w:val="0"/>
        <w:autoSpaceDN w:val="0"/>
        <w:spacing w:line="360" w:lineRule="exact"/>
        <w:ind w:firstLineChars="200" w:firstLine="420"/>
        <w:rPr>
          <w:ins w:id="815" w:author="Quan Wen" w:date="2017-06-10T23:40:00Z"/>
        </w:rPr>
      </w:pPr>
      <w:r w:rsidRPr="009E36A4">
        <w:rPr>
          <w:rFonts w:hint="eastAsia"/>
        </w:rPr>
        <w:t>在系统中</w:t>
      </w:r>
      <w:r w:rsidR="005F394F" w:rsidRPr="009E36A4">
        <w:rPr>
          <w:rFonts w:hint="eastAsia"/>
        </w:rPr>
        <w:t>，</w:t>
      </w:r>
      <w:r w:rsidR="005F394F" w:rsidRPr="009E36A4">
        <w:rPr>
          <w:rFonts w:hint="eastAsia"/>
        </w:rPr>
        <w:t>EBV</w:t>
      </w:r>
      <w:r w:rsidR="005F394F" w:rsidRPr="009E36A4">
        <w:rPr>
          <w:rFonts w:hint="eastAsia"/>
        </w:rPr>
        <w:t>节点负责进行人机交互，</w:t>
      </w:r>
      <w:r w:rsidR="00120443" w:rsidRPr="009E36A4">
        <w:rPr>
          <w:rFonts w:hint="eastAsia"/>
        </w:rPr>
        <w:t>并</w:t>
      </w:r>
      <w:r w:rsidR="005F394F" w:rsidRPr="009E36A4">
        <w:rPr>
          <w:rFonts w:hint="eastAsia"/>
        </w:rPr>
        <w:t>把操作者</w:t>
      </w:r>
      <w:r w:rsidR="00E928E9" w:rsidRPr="009E36A4">
        <w:rPr>
          <w:rFonts w:hint="eastAsia"/>
        </w:rPr>
        <w:t>对自动制动手柄和单独制动手柄</w:t>
      </w:r>
      <w:r w:rsidR="005F394F" w:rsidRPr="009E36A4">
        <w:rPr>
          <w:rFonts w:hint="eastAsia"/>
        </w:rPr>
        <w:t>所进行的操作转变为报文信息传给</w:t>
      </w:r>
      <w:r w:rsidR="005F394F" w:rsidRPr="009E36A4">
        <w:rPr>
          <w:rFonts w:hint="eastAsia"/>
        </w:rPr>
        <w:t>IPM</w:t>
      </w:r>
      <w:r w:rsidR="005F394F" w:rsidRPr="009E36A4">
        <w:rPr>
          <w:rFonts w:hint="eastAsia"/>
        </w:rPr>
        <w:t>节点</w:t>
      </w:r>
      <w:r w:rsidR="000101FF">
        <w:rPr>
          <w:rFonts w:hint="eastAsia"/>
        </w:rPr>
        <w:t>和</w:t>
      </w:r>
      <w:r w:rsidR="008B785E">
        <w:rPr>
          <w:rFonts w:hint="eastAsia"/>
        </w:rPr>
        <w:t>其它</w:t>
      </w:r>
      <w:r w:rsidR="000101FF">
        <w:rPr>
          <w:rFonts w:hint="eastAsia"/>
        </w:rPr>
        <w:t>各节点</w:t>
      </w:r>
      <w:r w:rsidR="0054218F" w:rsidRPr="009E36A4">
        <w:rPr>
          <w:rFonts w:hint="eastAsia"/>
        </w:rPr>
        <w:t>。</w:t>
      </w:r>
      <w:r w:rsidR="005F394F" w:rsidRPr="009E36A4">
        <w:rPr>
          <w:rFonts w:hint="eastAsia"/>
        </w:rPr>
        <w:t>IPM</w:t>
      </w:r>
      <w:r w:rsidR="005F394F" w:rsidRPr="009E36A4">
        <w:rPr>
          <w:rFonts w:hint="eastAsia"/>
        </w:rPr>
        <w:t>节点</w:t>
      </w:r>
      <w:r w:rsidR="009870AD" w:rsidRPr="009E36A4">
        <w:rPr>
          <w:rFonts w:hint="eastAsia"/>
        </w:rPr>
        <w:t>是整个</w:t>
      </w:r>
      <w:r w:rsidR="008140FA" w:rsidRPr="009E36A4">
        <w:rPr>
          <w:rFonts w:hint="eastAsia"/>
        </w:rPr>
        <w:t>制动系统的大脑，它负责</w:t>
      </w:r>
      <w:r w:rsidR="0054218F" w:rsidRPr="009E36A4">
        <w:rPr>
          <w:rFonts w:hint="eastAsia"/>
        </w:rPr>
        <w:t>对来自</w:t>
      </w:r>
      <w:r w:rsidR="0054218F" w:rsidRPr="009E36A4">
        <w:rPr>
          <w:rFonts w:hint="eastAsia"/>
        </w:rPr>
        <w:t>EBV</w:t>
      </w:r>
      <w:r w:rsidR="0054218F" w:rsidRPr="009E36A4">
        <w:rPr>
          <w:rFonts w:hint="eastAsia"/>
        </w:rPr>
        <w:t>节点的报文</w:t>
      </w:r>
      <w:r w:rsidR="005F394F" w:rsidRPr="009E36A4">
        <w:rPr>
          <w:rFonts w:hint="eastAsia"/>
        </w:rPr>
        <w:t>进行甄别处理，</w:t>
      </w:r>
      <w:r w:rsidR="00BB787E">
        <w:rPr>
          <w:rFonts w:hint="eastAsia"/>
        </w:rPr>
        <w:t>也对各节点进行控制，</w:t>
      </w:r>
      <w:r w:rsidR="00E8190D" w:rsidRPr="009E36A4">
        <w:rPr>
          <w:rFonts w:hint="eastAsia"/>
        </w:rPr>
        <w:t>其他节点在收到来自</w:t>
      </w:r>
      <w:r w:rsidR="00E8190D" w:rsidRPr="009E36A4">
        <w:rPr>
          <w:rFonts w:hint="eastAsia"/>
        </w:rPr>
        <w:t>IPM</w:t>
      </w:r>
      <w:r w:rsidR="00E8190D" w:rsidRPr="009E36A4">
        <w:rPr>
          <w:rFonts w:hint="eastAsia"/>
        </w:rPr>
        <w:t>节点</w:t>
      </w:r>
      <w:r w:rsidR="00A44BA3">
        <w:rPr>
          <w:rFonts w:hint="eastAsia"/>
        </w:rPr>
        <w:t>和</w:t>
      </w:r>
      <w:r w:rsidR="00A44BA3">
        <w:rPr>
          <w:rFonts w:hint="eastAsia"/>
        </w:rPr>
        <w:t>EBV</w:t>
      </w:r>
      <w:r w:rsidR="00E8190D" w:rsidRPr="009E36A4">
        <w:rPr>
          <w:rFonts w:hint="eastAsia"/>
        </w:rPr>
        <w:t>的报文后进行相应操作</w:t>
      </w:r>
      <w:r w:rsidR="00B7514E">
        <w:rPr>
          <w:rFonts w:hint="eastAsia"/>
        </w:rPr>
        <w:t>并会不断反馈当前模块运行状况</w:t>
      </w:r>
      <w:r w:rsidR="00E8190D" w:rsidRPr="009E36A4">
        <w:rPr>
          <w:rFonts w:hint="eastAsia"/>
        </w:rPr>
        <w:t>。</w:t>
      </w:r>
      <w:r w:rsidR="00C65218" w:rsidRPr="009E36A4">
        <w:rPr>
          <w:rFonts w:hint="eastAsia"/>
        </w:rPr>
        <w:t>其中重点在于</w:t>
      </w:r>
      <w:r w:rsidR="00C65218" w:rsidRPr="009E36A4">
        <w:rPr>
          <w:rFonts w:hint="eastAsia"/>
        </w:rPr>
        <w:t>EPCU</w:t>
      </w:r>
      <w:r w:rsidR="00C65218" w:rsidRPr="009E36A4">
        <w:rPr>
          <w:rFonts w:hint="eastAsia"/>
        </w:rPr>
        <w:t>各子模块通信节点及功能实现，</w:t>
      </w:r>
      <w:r w:rsidR="00C65218" w:rsidRPr="00776C40">
        <w:rPr>
          <w:rFonts w:hint="eastAsia"/>
        </w:rPr>
        <w:t>在考虑开发的便捷后，</w:t>
      </w:r>
      <w:r w:rsidR="00C65218" w:rsidRPr="00776C40">
        <w:t>IPM</w:t>
      </w:r>
      <w:r w:rsidR="00C65218" w:rsidRPr="00776C40">
        <w:rPr>
          <w:rFonts w:hint="eastAsia"/>
        </w:rPr>
        <w:t>节点部分的操作用</w:t>
      </w:r>
      <w:r w:rsidR="00C65218" w:rsidRPr="00776C40">
        <w:t>PC</w:t>
      </w:r>
      <w:r w:rsidR="00C65218" w:rsidRPr="00776C40">
        <w:rPr>
          <w:rFonts w:hint="eastAsia"/>
        </w:rPr>
        <w:t>上位机进行替代，以便缩短开发周期。</w:t>
      </w:r>
    </w:p>
    <w:p w14:paraId="759480D3" w14:textId="2D92A481" w:rsidR="00544D94" w:rsidRPr="009E36A4" w:rsidRDefault="00544D94" w:rsidP="009870AD">
      <w:pPr>
        <w:autoSpaceDE w:val="0"/>
        <w:autoSpaceDN w:val="0"/>
        <w:spacing w:line="360" w:lineRule="exact"/>
        <w:ind w:firstLineChars="200" w:firstLine="420"/>
        <w:rPr>
          <w:rFonts w:hint="eastAsia"/>
        </w:rPr>
      </w:pPr>
      <w:ins w:id="816" w:author="Quan Wen" w:date="2017-06-10T23:40:00Z">
        <w:r>
          <w:rPr>
            <w:rFonts w:hint="eastAsia"/>
          </w:rPr>
          <w:t>EPCU</w:t>
        </w:r>
        <w:r>
          <w:rPr>
            <w:rFonts w:hint="eastAsia"/>
          </w:rPr>
          <w:t>各节点则</w:t>
        </w:r>
      </w:ins>
      <w:ins w:id="817" w:author="Quan Wen" w:date="2017-06-10T23:42:00Z">
        <w:r w:rsidR="00F6537F">
          <w:rPr>
            <w:rFonts w:hint="eastAsia"/>
          </w:rPr>
          <w:t>通过接收</w:t>
        </w:r>
        <w:r w:rsidR="00F6537F">
          <w:rPr>
            <w:rFonts w:hint="eastAsia"/>
          </w:rPr>
          <w:t>EBV</w:t>
        </w:r>
        <w:r w:rsidR="00F6537F">
          <w:rPr>
            <w:rFonts w:hint="eastAsia"/>
          </w:rPr>
          <w:t>和</w:t>
        </w:r>
        <w:r w:rsidR="00F6537F">
          <w:rPr>
            <w:rFonts w:hint="eastAsia"/>
          </w:rPr>
          <w:t>IPM</w:t>
        </w:r>
        <w:r w:rsidR="00F6537F">
          <w:rPr>
            <w:rFonts w:hint="eastAsia"/>
          </w:rPr>
          <w:t>的报文，并对其响应，控制电磁阀的开断，从而达到控制气缸和气管压力的目的，</w:t>
        </w:r>
      </w:ins>
      <w:ins w:id="818" w:author="Quan Wen" w:date="2017-06-10T23:43:00Z">
        <w:r w:rsidR="00F6537F">
          <w:rPr>
            <w:rFonts w:hint="eastAsia"/>
          </w:rPr>
          <w:t>对司机的操作进行正确的执行输出。</w:t>
        </w:r>
      </w:ins>
    </w:p>
    <w:p w14:paraId="24C4A49C" w14:textId="4042DA49" w:rsidR="00027764" w:rsidRDefault="00D06896" w:rsidP="00027764">
      <w:pPr>
        <w:pStyle w:val="2"/>
        <w:spacing w:beforeLines="50" w:before="156" w:afterLines="50" w:after="156" w:line="360" w:lineRule="exact"/>
        <w:rPr>
          <w:ins w:id="819" w:author="zhuqinyue" w:date="2017-06-10T18:19:00Z"/>
          <w:rFonts w:eastAsia="黑体"/>
          <w:b w:val="0"/>
          <w:i w:val="0"/>
          <w:lang w:eastAsia="zh-CN"/>
        </w:rPr>
      </w:pPr>
      <w:bookmarkStart w:id="820" w:name="_Toc261510896"/>
      <w:bookmarkStart w:id="821" w:name="_Toc484917533"/>
      <w:r w:rsidRPr="009E36A4">
        <w:rPr>
          <w:rFonts w:eastAsia="黑体"/>
          <w:b w:val="0"/>
          <w:i w:val="0"/>
        </w:rPr>
        <w:t xml:space="preserve">4.3 </w:t>
      </w:r>
      <w:bookmarkEnd w:id="820"/>
      <w:r w:rsidR="004E4912" w:rsidRPr="009E36A4">
        <w:rPr>
          <w:rFonts w:eastAsia="黑体" w:hint="eastAsia"/>
          <w:b w:val="0"/>
          <w:i w:val="0"/>
          <w:lang w:eastAsia="zh-CN"/>
        </w:rPr>
        <w:t>网络</w:t>
      </w:r>
      <w:del w:id="822" w:author="zhuqinyue" w:date="2017-06-10T18:16:00Z">
        <w:r w:rsidR="004E4912" w:rsidRPr="009E36A4" w:rsidDel="00C3506A">
          <w:rPr>
            <w:rFonts w:eastAsia="黑体" w:hint="eastAsia"/>
            <w:b w:val="0"/>
            <w:i w:val="0"/>
            <w:lang w:eastAsia="zh-CN"/>
          </w:rPr>
          <w:delText>通信协议</w:delText>
        </w:r>
      </w:del>
      <w:ins w:id="823" w:author="zhuqinyue" w:date="2017-06-10T18:16:00Z">
        <w:r w:rsidR="00C3506A" w:rsidRPr="009E36A4">
          <w:rPr>
            <w:rFonts w:eastAsia="黑体" w:hint="eastAsia"/>
            <w:b w:val="0"/>
            <w:i w:val="0"/>
            <w:lang w:eastAsia="zh-CN"/>
          </w:rPr>
          <w:t>通信</w:t>
        </w:r>
        <w:r w:rsidR="00C3506A">
          <w:rPr>
            <w:rFonts w:eastAsia="黑体" w:hint="eastAsia"/>
            <w:b w:val="0"/>
            <w:i w:val="0"/>
            <w:lang w:eastAsia="zh-CN"/>
          </w:rPr>
          <w:t>报文</w:t>
        </w:r>
      </w:ins>
      <w:ins w:id="824" w:author="zhuqinyue" w:date="2017-06-10T18:22:00Z">
        <w:r w:rsidR="00B4085C">
          <w:rPr>
            <w:rFonts w:eastAsia="黑体" w:hint="eastAsia"/>
            <w:b w:val="0"/>
            <w:i w:val="0"/>
            <w:lang w:eastAsia="zh-CN"/>
          </w:rPr>
          <w:t>类型</w:t>
        </w:r>
        <w:r w:rsidR="00B4085C">
          <w:rPr>
            <w:rFonts w:eastAsia="黑体"/>
            <w:b w:val="0"/>
            <w:i w:val="0"/>
            <w:lang w:eastAsia="zh-CN"/>
          </w:rPr>
          <w:t>及其优先级</w:t>
        </w:r>
      </w:ins>
      <w:r w:rsidR="004E4912" w:rsidRPr="009E36A4">
        <w:rPr>
          <w:rFonts w:eastAsia="黑体" w:hint="eastAsia"/>
          <w:b w:val="0"/>
          <w:i w:val="0"/>
          <w:lang w:eastAsia="zh-CN"/>
        </w:rPr>
        <w:t>设计</w:t>
      </w:r>
      <w:bookmarkEnd w:id="821"/>
    </w:p>
    <w:p w14:paraId="03D1754F" w14:textId="149ABAF6" w:rsidR="00B4085C" w:rsidRPr="005A7653" w:rsidRDefault="00B4085C" w:rsidP="005A7653">
      <w:pPr>
        <w:pStyle w:val="2"/>
        <w:spacing w:beforeLines="50" w:before="156" w:afterLines="50" w:after="156" w:line="360" w:lineRule="exact"/>
        <w:rPr>
          <w:rFonts w:eastAsia="黑体"/>
          <w:b w:val="0"/>
          <w:i w:val="0"/>
          <w:rPrChange w:id="825" w:author="Quan Wen" w:date="2017-06-10T23:29:00Z">
            <w:rPr>
              <w:rFonts w:eastAsia="黑体"/>
              <w:b w:val="0"/>
              <w:i w:val="0"/>
              <w:lang w:eastAsia="zh-CN"/>
            </w:rPr>
          </w:rPrChange>
        </w:rPr>
      </w:pPr>
      <w:bookmarkStart w:id="826" w:name="_Toc484917534"/>
      <w:ins w:id="827" w:author="zhuqinyue" w:date="2017-06-10T18:19:00Z">
        <w:del w:id="828" w:author="Quan Wen" w:date="2017-06-10T23:29:00Z">
          <w:r w:rsidRPr="005A7653" w:rsidDel="005A7653">
            <w:rPr>
              <w:rFonts w:eastAsia="黑体" w:hint="eastAsia"/>
              <w:b w:val="0"/>
              <w:i w:val="0"/>
              <w:rPrChange w:id="829" w:author="Quan Wen" w:date="2017-06-10T23:29:00Z">
                <w:rPr>
                  <w:rFonts w:hint="eastAsia"/>
                </w:rPr>
              </w:rPrChange>
            </w:rPr>
            <w:delText>（</w:delText>
          </w:r>
          <w:r w:rsidRPr="005A7653" w:rsidDel="005A7653">
            <w:rPr>
              <w:rFonts w:eastAsia="黑体" w:hint="eastAsia"/>
              <w:b w:val="0"/>
              <w:i w:val="0"/>
              <w:rPrChange w:id="830" w:author="Quan Wen" w:date="2017-06-10T23:29:00Z">
                <w:rPr>
                  <w:rFonts w:hint="eastAsia"/>
                  <w:lang w:eastAsia="zh-CN"/>
                </w:rPr>
              </w:rPrChange>
            </w:rPr>
            <w:delText>1</w:delText>
          </w:r>
          <w:r w:rsidRPr="005A7653" w:rsidDel="005A7653">
            <w:rPr>
              <w:rFonts w:eastAsia="黑体" w:hint="eastAsia"/>
              <w:b w:val="0"/>
              <w:i w:val="0"/>
              <w:rPrChange w:id="831" w:author="Quan Wen" w:date="2017-06-10T23:29:00Z">
                <w:rPr>
                  <w:rFonts w:hint="eastAsia"/>
                </w:rPr>
              </w:rPrChange>
            </w:rPr>
            <w:delText>）</w:delText>
          </w:r>
        </w:del>
      </w:ins>
      <w:ins w:id="832" w:author="Quan Wen" w:date="2017-06-10T23:29:00Z">
        <w:r w:rsidR="005A7653" w:rsidRPr="005A7653">
          <w:rPr>
            <w:rFonts w:eastAsia="黑体" w:hint="eastAsia"/>
            <w:b w:val="0"/>
            <w:i w:val="0"/>
            <w:rPrChange w:id="833" w:author="Quan Wen" w:date="2017-06-10T23:29:00Z">
              <w:rPr>
                <w:rFonts w:hint="eastAsia"/>
                <w:lang w:eastAsia="zh-CN"/>
              </w:rPr>
            </w:rPrChange>
          </w:rPr>
          <w:t>4.3.1</w:t>
        </w:r>
      </w:ins>
      <w:ins w:id="834" w:author="zhuqinyue" w:date="2017-06-10T18:19:00Z">
        <w:r w:rsidRPr="005A7653">
          <w:rPr>
            <w:rFonts w:eastAsia="黑体" w:hint="eastAsia"/>
            <w:b w:val="0"/>
            <w:i w:val="0"/>
            <w:rPrChange w:id="835" w:author="Quan Wen" w:date="2017-06-10T23:29:00Z">
              <w:rPr>
                <w:rFonts w:hint="eastAsia"/>
              </w:rPr>
            </w:rPrChange>
          </w:rPr>
          <w:t>各</w:t>
        </w:r>
        <w:r w:rsidRPr="005A7653">
          <w:rPr>
            <w:rFonts w:eastAsia="黑体"/>
            <w:b w:val="0"/>
            <w:i w:val="0"/>
            <w:rPrChange w:id="836" w:author="Quan Wen" w:date="2017-06-10T23:29:00Z">
              <w:rPr/>
            </w:rPrChange>
          </w:rPr>
          <w:t>节点优先级划分</w:t>
        </w:r>
      </w:ins>
      <w:bookmarkEnd w:id="826"/>
    </w:p>
    <w:p w14:paraId="26EBB663" w14:textId="01D08246" w:rsidR="00F9365B" w:rsidRPr="009E36A4" w:rsidRDefault="00F9365B" w:rsidP="009870AD">
      <w:pPr>
        <w:autoSpaceDE w:val="0"/>
        <w:autoSpaceDN w:val="0"/>
        <w:spacing w:line="360" w:lineRule="exact"/>
        <w:ind w:firstLineChars="200" w:firstLine="420"/>
      </w:pPr>
      <w:r w:rsidRPr="009E36A4">
        <w:rPr>
          <w:rFonts w:hint="eastAsia"/>
        </w:rPr>
        <w:t>根据各节点在工作过程中所执行的操作和功能特性，本文对各节点通信的优先级进行了划分，</w:t>
      </w:r>
      <w:r w:rsidR="00B44B3B" w:rsidRPr="009E36A4">
        <w:rPr>
          <w:rFonts w:hint="eastAsia"/>
        </w:rPr>
        <w:t>按优先级从高到低的顺序，分别为</w:t>
      </w:r>
      <w:r w:rsidR="00B44B3B" w:rsidRPr="009E36A4">
        <w:rPr>
          <w:rFonts w:hint="eastAsia"/>
        </w:rPr>
        <w:t>IPM</w:t>
      </w:r>
      <w:r w:rsidR="00B44B3B" w:rsidRPr="009E36A4">
        <w:rPr>
          <w:rFonts w:hint="eastAsia"/>
        </w:rPr>
        <w:t>节点、</w:t>
      </w:r>
      <w:r w:rsidR="00B44B3B" w:rsidRPr="009E36A4">
        <w:rPr>
          <w:rFonts w:hint="eastAsia"/>
        </w:rPr>
        <w:t>EBV</w:t>
      </w:r>
      <w:r w:rsidR="00B44B3B" w:rsidRPr="009E36A4">
        <w:rPr>
          <w:rFonts w:hint="eastAsia"/>
        </w:rPr>
        <w:t>节点、</w:t>
      </w:r>
      <w:r w:rsidR="00B44B3B" w:rsidRPr="009E36A4">
        <w:rPr>
          <w:rFonts w:hint="eastAsia"/>
        </w:rPr>
        <w:t>ERCP</w:t>
      </w:r>
      <w:r w:rsidR="00B44B3B" w:rsidRPr="009E36A4">
        <w:rPr>
          <w:rFonts w:hint="eastAsia"/>
        </w:rPr>
        <w:t>节点、</w:t>
      </w:r>
      <w:r w:rsidR="00B44B3B" w:rsidRPr="009E36A4">
        <w:rPr>
          <w:rFonts w:hint="eastAsia"/>
        </w:rPr>
        <w:t>BPCP</w:t>
      </w:r>
      <w:r w:rsidR="00B44B3B" w:rsidRPr="009E36A4">
        <w:rPr>
          <w:rFonts w:hint="eastAsia"/>
        </w:rPr>
        <w:t>节点、</w:t>
      </w:r>
      <w:r w:rsidR="00B44B3B" w:rsidRPr="009E36A4">
        <w:rPr>
          <w:rFonts w:hint="eastAsia"/>
        </w:rPr>
        <w:t>16CP</w:t>
      </w:r>
      <w:r w:rsidR="00B44B3B" w:rsidRPr="009E36A4">
        <w:rPr>
          <w:rFonts w:hint="eastAsia"/>
        </w:rPr>
        <w:t>节点，</w:t>
      </w:r>
      <w:r w:rsidR="00B44B3B" w:rsidRPr="009E36A4">
        <w:rPr>
          <w:rFonts w:hint="eastAsia"/>
        </w:rPr>
        <w:t>20CP</w:t>
      </w:r>
      <w:r w:rsidR="00B44B3B" w:rsidRPr="009E36A4">
        <w:rPr>
          <w:rFonts w:hint="eastAsia"/>
        </w:rPr>
        <w:t>节点和</w:t>
      </w:r>
      <w:r w:rsidR="00B44B3B" w:rsidRPr="009E36A4">
        <w:rPr>
          <w:rFonts w:hint="eastAsia"/>
        </w:rPr>
        <w:t>13CP</w:t>
      </w:r>
      <w:r w:rsidR="00B44B3B" w:rsidRPr="009E36A4">
        <w:rPr>
          <w:rFonts w:hint="eastAsia"/>
        </w:rPr>
        <w:t>节点。</w:t>
      </w:r>
      <w:del w:id="837" w:author="zhuqinyue" w:date="2017-06-10T18:19:00Z">
        <w:r w:rsidR="00DD65D1" w:rsidRPr="009E36A4" w:rsidDel="00B4085C">
          <w:rPr>
            <w:rFonts w:hint="eastAsia"/>
          </w:rPr>
          <w:delText>按照划分好优先级的</w:delText>
        </w:r>
      </w:del>
      <w:ins w:id="838" w:author="zhuqinyue" w:date="2017-06-10T18:19:00Z">
        <w:r w:rsidR="00B4085C">
          <w:rPr>
            <w:rFonts w:hint="eastAsia"/>
          </w:rPr>
          <w:t>相应</w:t>
        </w:r>
        <w:r w:rsidR="00B4085C">
          <w:t>的</w:t>
        </w:r>
      </w:ins>
      <w:r w:rsidR="00DD65D1" w:rsidRPr="009E36A4">
        <w:rPr>
          <w:rFonts w:hint="eastAsia"/>
        </w:rPr>
        <w:t>，对各模块进行</w:t>
      </w:r>
      <w:r w:rsidR="00DD65D1" w:rsidRPr="009E36A4">
        <w:rPr>
          <w:rFonts w:hint="eastAsia"/>
        </w:rPr>
        <w:t>CAN</w:t>
      </w:r>
      <w:r w:rsidR="00DD65D1" w:rsidRPr="009E36A4">
        <w:rPr>
          <w:rFonts w:hint="eastAsia"/>
        </w:rPr>
        <w:t>报文</w:t>
      </w:r>
      <w:r w:rsidR="00DD65D1" w:rsidRPr="009E36A4">
        <w:rPr>
          <w:rFonts w:hint="eastAsia"/>
        </w:rPr>
        <w:t>ID</w:t>
      </w:r>
      <w:r w:rsidR="00DD65D1" w:rsidRPr="009E36A4">
        <w:rPr>
          <w:rFonts w:hint="eastAsia"/>
        </w:rPr>
        <w:t>分配如下：</w:t>
      </w:r>
    </w:p>
    <w:p w14:paraId="3BC0B2E8" w14:textId="77777777" w:rsidR="004C518F" w:rsidRPr="009E36A4" w:rsidRDefault="004C518F" w:rsidP="009870AD">
      <w:pPr>
        <w:autoSpaceDE w:val="0"/>
        <w:autoSpaceDN w:val="0"/>
        <w:spacing w:line="360" w:lineRule="exact"/>
        <w:ind w:firstLineChars="200" w:firstLine="420"/>
      </w:pPr>
    </w:p>
    <w:p w14:paraId="6A9C37EF" w14:textId="77777777" w:rsidR="0046220F" w:rsidRPr="009E36A4" w:rsidRDefault="0046220F" w:rsidP="003958C1">
      <w:pPr>
        <w:keepNext/>
        <w:spacing w:line="360" w:lineRule="exact"/>
        <w:ind w:firstLine="412"/>
        <w:jc w:val="center"/>
        <w:rPr>
          <w:rFonts w:eastAsia="黑体" w:cs="Arial"/>
          <w:kern w:val="0"/>
          <w:sz w:val="18"/>
          <w:szCs w:val="18"/>
        </w:rPr>
        <w:pPrChange w:id="839" w:author="Quan Wen" w:date="2017-06-10T23:29:00Z">
          <w:pPr>
            <w:spacing w:line="360" w:lineRule="exact"/>
            <w:ind w:firstLine="412"/>
            <w:jc w:val="center"/>
          </w:pPr>
        </w:pPrChange>
      </w:pPr>
      <w:r w:rsidRPr="009E36A4">
        <w:rPr>
          <w:rFonts w:eastAsia="黑体" w:cs="Arial" w:hint="eastAsia"/>
          <w:kern w:val="0"/>
          <w:sz w:val="18"/>
          <w:szCs w:val="18"/>
        </w:rPr>
        <w:lastRenderedPageBreak/>
        <w:t>表</w:t>
      </w:r>
      <w:r w:rsidRPr="009E36A4">
        <w:rPr>
          <w:rFonts w:eastAsia="黑体" w:cs="Arial" w:hint="eastAsia"/>
          <w:kern w:val="0"/>
          <w:sz w:val="18"/>
          <w:szCs w:val="18"/>
        </w:rPr>
        <w:t>4.1</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w:t>
      </w:r>
      <w:r w:rsidRPr="009E36A4">
        <w:rPr>
          <w:rFonts w:eastAsia="黑体" w:cs="Arial" w:hint="eastAsia"/>
          <w:kern w:val="0"/>
          <w:sz w:val="18"/>
          <w:szCs w:val="18"/>
        </w:rPr>
        <w:t>CAN</w:t>
      </w:r>
      <w:r w:rsidRPr="009E36A4">
        <w:rPr>
          <w:rFonts w:eastAsia="黑体" w:cs="Arial" w:hint="eastAsia"/>
          <w:kern w:val="0"/>
          <w:sz w:val="18"/>
          <w:szCs w:val="18"/>
        </w:rPr>
        <w:t>节点</w:t>
      </w:r>
      <w:r w:rsidRPr="009E36A4">
        <w:rPr>
          <w:rFonts w:eastAsia="黑体" w:cs="Arial" w:hint="eastAsia"/>
          <w:kern w:val="0"/>
          <w:sz w:val="18"/>
          <w:szCs w:val="18"/>
        </w:rPr>
        <w:t>ID</w:t>
      </w:r>
      <w:r w:rsidRPr="009E36A4">
        <w:rPr>
          <w:rFonts w:eastAsia="黑体" w:cs="Arial" w:hint="eastAsia"/>
          <w:kern w:val="0"/>
          <w:sz w:val="18"/>
          <w:szCs w:val="18"/>
        </w:rPr>
        <w:t>分配</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21E1" w:rsidRPr="009E36A4" w14:paraId="20BC3069" w14:textId="77777777" w:rsidTr="00E54C78">
        <w:trPr>
          <w:jc w:val="center"/>
        </w:trPr>
        <w:tc>
          <w:tcPr>
            <w:tcW w:w="4148" w:type="dxa"/>
            <w:tcBorders>
              <w:top w:val="single" w:sz="4" w:space="0" w:color="auto"/>
              <w:bottom w:val="single" w:sz="4" w:space="0" w:color="auto"/>
            </w:tcBorders>
          </w:tcPr>
          <w:p w14:paraId="061ABADF" w14:textId="5F79E7AB" w:rsidR="00AF21E1" w:rsidRPr="009E36A4" w:rsidRDefault="00CE76C3" w:rsidP="003958C1">
            <w:pPr>
              <w:keepNext/>
              <w:spacing w:line="360" w:lineRule="exact"/>
              <w:jc w:val="center"/>
              <w:pPrChange w:id="840" w:author="Quan Wen" w:date="2017-06-10T23:29:00Z">
                <w:pPr>
                  <w:spacing w:line="360" w:lineRule="exact"/>
                  <w:jc w:val="center"/>
                </w:pPr>
              </w:pPrChange>
            </w:pPr>
            <w:r>
              <w:rPr>
                <w:rFonts w:hint="eastAsia"/>
              </w:rPr>
              <w:t>节点</w:t>
            </w:r>
            <w:r>
              <w:t>类型</w:t>
            </w:r>
          </w:p>
        </w:tc>
        <w:tc>
          <w:tcPr>
            <w:tcW w:w="4148" w:type="dxa"/>
            <w:tcBorders>
              <w:top w:val="single" w:sz="4" w:space="0" w:color="auto"/>
              <w:bottom w:val="single" w:sz="4" w:space="0" w:color="auto"/>
            </w:tcBorders>
          </w:tcPr>
          <w:p w14:paraId="4A7FB7D5" w14:textId="0B6DCA80" w:rsidR="00AF21E1" w:rsidRPr="009E36A4" w:rsidRDefault="00CE76C3" w:rsidP="003958C1">
            <w:pPr>
              <w:keepNext/>
              <w:spacing w:line="360" w:lineRule="exact"/>
              <w:jc w:val="center"/>
              <w:pPrChange w:id="841" w:author="Quan Wen" w:date="2017-06-10T23:29:00Z">
                <w:pPr>
                  <w:spacing w:line="360" w:lineRule="exact"/>
                  <w:jc w:val="center"/>
                </w:pPr>
              </w:pPrChange>
            </w:pPr>
            <w:r>
              <w:rPr>
                <w:rFonts w:hint="eastAsia"/>
              </w:rPr>
              <w:t>相应</w:t>
            </w:r>
            <w:r>
              <w:rPr>
                <w:rFonts w:hint="eastAsia"/>
              </w:rPr>
              <w:t>ID</w:t>
            </w:r>
            <w:r>
              <w:rPr>
                <w:rFonts w:hint="eastAsia"/>
              </w:rPr>
              <w:t>值</w:t>
            </w:r>
          </w:p>
        </w:tc>
      </w:tr>
      <w:tr w:rsidR="00CE76C3" w:rsidRPr="009E36A4" w14:paraId="7A44C629" w14:textId="77777777" w:rsidTr="00E54C78">
        <w:trPr>
          <w:jc w:val="center"/>
        </w:trPr>
        <w:tc>
          <w:tcPr>
            <w:tcW w:w="4148" w:type="dxa"/>
            <w:tcBorders>
              <w:top w:val="single" w:sz="4" w:space="0" w:color="auto"/>
            </w:tcBorders>
          </w:tcPr>
          <w:p w14:paraId="5617A158" w14:textId="457D4EF0" w:rsidR="00CE76C3" w:rsidRPr="009E36A4" w:rsidRDefault="00CE76C3" w:rsidP="003958C1">
            <w:pPr>
              <w:keepNext/>
              <w:spacing w:line="360" w:lineRule="exact"/>
              <w:jc w:val="center"/>
              <w:pPrChange w:id="842" w:author="Quan Wen" w:date="2017-06-10T23:29:00Z">
                <w:pPr>
                  <w:spacing w:line="360" w:lineRule="exact"/>
                  <w:jc w:val="center"/>
                </w:pPr>
              </w:pPrChange>
            </w:pPr>
            <w:r w:rsidRPr="009E36A4">
              <w:rPr>
                <w:rFonts w:hint="eastAsia"/>
              </w:rPr>
              <w:t>IPM</w:t>
            </w:r>
            <w:r w:rsidRPr="009E36A4">
              <w:rPr>
                <w:rFonts w:hint="eastAsia"/>
              </w:rPr>
              <w:t>节点</w:t>
            </w:r>
          </w:p>
        </w:tc>
        <w:tc>
          <w:tcPr>
            <w:tcW w:w="4148" w:type="dxa"/>
            <w:tcBorders>
              <w:top w:val="single" w:sz="4" w:space="0" w:color="auto"/>
            </w:tcBorders>
          </w:tcPr>
          <w:p w14:paraId="6395860F" w14:textId="734A14D1" w:rsidR="00CE76C3" w:rsidRPr="009E36A4" w:rsidRDefault="00CE76C3" w:rsidP="003958C1">
            <w:pPr>
              <w:keepNext/>
              <w:spacing w:line="360" w:lineRule="exact"/>
              <w:jc w:val="center"/>
              <w:pPrChange w:id="843" w:author="Quan Wen" w:date="2017-06-10T23:29:00Z">
                <w:pPr>
                  <w:spacing w:line="360" w:lineRule="exact"/>
                  <w:jc w:val="center"/>
                </w:pPr>
              </w:pPrChange>
            </w:pPr>
            <w:r w:rsidRPr="009E36A4">
              <w:rPr>
                <w:rFonts w:hint="eastAsia"/>
              </w:rPr>
              <w:t>0x001</w:t>
            </w:r>
          </w:p>
        </w:tc>
      </w:tr>
      <w:tr w:rsidR="00CE76C3" w:rsidRPr="009E36A4" w14:paraId="6248220F" w14:textId="77777777" w:rsidTr="00E54C78">
        <w:trPr>
          <w:jc w:val="center"/>
        </w:trPr>
        <w:tc>
          <w:tcPr>
            <w:tcW w:w="4148" w:type="dxa"/>
          </w:tcPr>
          <w:p w14:paraId="6E99F14D" w14:textId="77777777" w:rsidR="00CE76C3" w:rsidRPr="009E36A4" w:rsidRDefault="00CE76C3" w:rsidP="008E2125">
            <w:pPr>
              <w:spacing w:line="360" w:lineRule="exact"/>
              <w:jc w:val="center"/>
            </w:pPr>
            <w:r w:rsidRPr="009E36A4">
              <w:rPr>
                <w:rFonts w:hint="eastAsia"/>
              </w:rPr>
              <w:t>EBV</w:t>
            </w:r>
            <w:r w:rsidRPr="009E36A4">
              <w:rPr>
                <w:rFonts w:hint="eastAsia"/>
              </w:rPr>
              <w:t>节点</w:t>
            </w:r>
          </w:p>
        </w:tc>
        <w:tc>
          <w:tcPr>
            <w:tcW w:w="4148" w:type="dxa"/>
          </w:tcPr>
          <w:p w14:paraId="22CB09EA" w14:textId="77777777" w:rsidR="00CE76C3" w:rsidRPr="009E36A4" w:rsidRDefault="00CE76C3" w:rsidP="008E2125">
            <w:pPr>
              <w:spacing w:line="360" w:lineRule="exact"/>
              <w:jc w:val="center"/>
            </w:pPr>
            <w:r w:rsidRPr="009E36A4">
              <w:rPr>
                <w:rFonts w:hint="eastAsia"/>
              </w:rPr>
              <w:t>0</w:t>
            </w:r>
            <w:r w:rsidRPr="009E36A4">
              <w:t>x002</w:t>
            </w:r>
          </w:p>
        </w:tc>
      </w:tr>
      <w:tr w:rsidR="00CE76C3" w:rsidRPr="009E36A4" w14:paraId="63F90D87" w14:textId="77777777" w:rsidTr="00E54C78">
        <w:trPr>
          <w:jc w:val="center"/>
        </w:trPr>
        <w:tc>
          <w:tcPr>
            <w:tcW w:w="4148" w:type="dxa"/>
          </w:tcPr>
          <w:p w14:paraId="044F814E" w14:textId="691917C5" w:rsidR="00CE76C3" w:rsidRPr="009E36A4" w:rsidRDefault="00CE76C3" w:rsidP="008E2125">
            <w:pPr>
              <w:spacing w:line="360" w:lineRule="exact"/>
              <w:jc w:val="center"/>
            </w:pPr>
            <w:r w:rsidRPr="009E36A4">
              <w:rPr>
                <w:rFonts w:hint="eastAsia"/>
              </w:rPr>
              <w:t>Broadcast</w:t>
            </w:r>
            <w:r>
              <w:rPr>
                <w:rFonts w:hint="eastAsia"/>
              </w:rPr>
              <w:t>节点</w:t>
            </w:r>
          </w:p>
        </w:tc>
        <w:tc>
          <w:tcPr>
            <w:tcW w:w="4148" w:type="dxa"/>
          </w:tcPr>
          <w:p w14:paraId="7920375E" w14:textId="77777777" w:rsidR="00CE76C3" w:rsidRPr="009E36A4" w:rsidRDefault="00CE76C3" w:rsidP="008E2125">
            <w:pPr>
              <w:spacing w:line="360" w:lineRule="exact"/>
              <w:jc w:val="center"/>
            </w:pPr>
            <w:r w:rsidRPr="009E36A4">
              <w:rPr>
                <w:rFonts w:hint="eastAsia"/>
              </w:rPr>
              <w:t>0x003</w:t>
            </w:r>
          </w:p>
        </w:tc>
      </w:tr>
      <w:tr w:rsidR="00CE76C3" w:rsidRPr="009E36A4" w14:paraId="3C92E804" w14:textId="77777777" w:rsidTr="00E54C78">
        <w:trPr>
          <w:jc w:val="center"/>
        </w:trPr>
        <w:tc>
          <w:tcPr>
            <w:tcW w:w="4148" w:type="dxa"/>
          </w:tcPr>
          <w:p w14:paraId="6488E1F6" w14:textId="77777777" w:rsidR="00CE76C3" w:rsidRPr="009E36A4" w:rsidRDefault="00CE76C3" w:rsidP="008E2125">
            <w:pPr>
              <w:spacing w:line="360" w:lineRule="exact"/>
              <w:jc w:val="center"/>
            </w:pPr>
            <w:r w:rsidRPr="009E36A4">
              <w:rPr>
                <w:rFonts w:hint="eastAsia"/>
              </w:rPr>
              <w:t>ERCP</w:t>
            </w:r>
            <w:r w:rsidRPr="009E36A4">
              <w:rPr>
                <w:rFonts w:hint="eastAsia"/>
              </w:rPr>
              <w:t>节点</w:t>
            </w:r>
          </w:p>
        </w:tc>
        <w:tc>
          <w:tcPr>
            <w:tcW w:w="4148" w:type="dxa"/>
          </w:tcPr>
          <w:p w14:paraId="7251861C" w14:textId="77777777" w:rsidR="00CE76C3" w:rsidRPr="009E36A4" w:rsidRDefault="00CE76C3" w:rsidP="008E2125">
            <w:pPr>
              <w:spacing w:line="360" w:lineRule="exact"/>
              <w:jc w:val="center"/>
            </w:pPr>
            <w:r w:rsidRPr="009E36A4">
              <w:rPr>
                <w:rFonts w:hint="eastAsia"/>
              </w:rPr>
              <w:t>0x</w:t>
            </w:r>
            <w:r w:rsidRPr="009E36A4">
              <w:t>010</w:t>
            </w:r>
          </w:p>
        </w:tc>
      </w:tr>
      <w:tr w:rsidR="00CE76C3" w:rsidRPr="009E36A4" w14:paraId="7224FC0C" w14:textId="77777777" w:rsidTr="00E54C78">
        <w:trPr>
          <w:jc w:val="center"/>
        </w:trPr>
        <w:tc>
          <w:tcPr>
            <w:tcW w:w="4148" w:type="dxa"/>
          </w:tcPr>
          <w:p w14:paraId="6ADBC76E" w14:textId="77777777" w:rsidR="00CE76C3" w:rsidRPr="009E36A4" w:rsidRDefault="00CE76C3" w:rsidP="008E2125">
            <w:pPr>
              <w:spacing w:line="360" w:lineRule="exact"/>
              <w:jc w:val="center"/>
            </w:pPr>
            <w:r w:rsidRPr="009E36A4">
              <w:rPr>
                <w:rFonts w:hint="eastAsia"/>
              </w:rPr>
              <w:t>BPCP</w:t>
            </w:r>
            <w:r w:rsidRPr="009E36A4">
              <w:rPr>
                <w:rFonts w:hint="eastAsia"/>
              </w:rPr>
              <w:t>节点</w:t>
            </w:r>
          </w:p>
        </w:tc>
        <w:tc>
          <w:tcPr>
            <w:tcW w:w="4148" w:type="dxa"/>
          </w:tcPr>
          <w:p w14:paraId="0C7EA8F8" w14:textId="77777777" w:rsidR="00CE76C3" w:rsidRPr="009E36A4" w:rsidRDefault="00CE76C3" w:rsidP="008E2125">
            <w:pPr>
              <w:spacing w:line="360" w:lineRule="exact"/>
              <w:jc w:val="center"/>
            </w:pPr>
            <w:r w:rsidRPr="009E36A4">
              <w:rPr>
                <w:rFonts w:hint="eastAsia"/>
              </w:rPr>
              <w:t>0x</w:t>
            </w:r>
            <w:r w:rsidRPr="009E36A4">
              <w:t>011</w:t>
            </w:r>
          </w:p>
        </w:tc>
      </w:tr>
      <w:tr w:rsidR="00CE76C3" w:rsidRPr="009E36A4" w14:paraId="51098406" w14:textId="77777777" w:rsidTr="00E54C78">
        <w:trPr>
          <w:jc w:val="center"/>
        </w:trPr>
        <w:tc>
          <w:tcPr>
            <w:tcW w:w="4148" w:type="dxa"/>
          </w:tcPr>
          <w:p w14:paraId="0FE63CEB" w14:textId="77777777" w:rsidR="00CE76C3" w:rsidRPr="009E36A4" w:rsidRDefault="00CE76C3" w:rsidP="008E2125">
            <w:pPr>
              <w:spacing w:line="360" w:lineRule="exact"/>
              <w:jc w:val="center"/>
            </w:pPr>
            <w:r w:rsidRPr="009E36A4">
              <w:rPr>
                <w:rFonts w:hint="eastAsia"/>
              </w:rPr>
              <w:t>16CP</w:t>
            </w:r>
            <w:r w:rsidRPr="009E36A4">
              <w:rPr>
                <w:rFonts w:hint="eastAsia"/>
              </w:rPr>
              <w:t>节点</w:t>
            </w:r>
          </w:p>
        </w:tc>
        <w:tc>
          <w:tcPr>
            <w:tcW w:w="4148" w:type="dxa"/>
          </w:tcPr>
          <w:p w14:paraId="0EBBADDC" w14:textId="77777777" w:rsidR="00CE76C3" w:rsidRPr="009E36A4" w:rsidRDefault="00CE76C3" w:rsidP="008E2125">
            <w:pPr>
              <w:spacing w:line="360" w:lineRule="exact"/>
              <w:jc w:val="center"/>
            </w:pPr>
            <w:r w:rsidRPr="009E36A4">
              <w:rPr>
                <w:rFonts w:hint="eastAsia"/>
              </w:rPr>
              <w:t>0x012</w:t>
            </w:r>
          </w:p>
        </w:tc>
      </w:tr>
      <w:tr w:rsidR="00CE76C3" w:rsidRPr="009E36A4" w14:paraId="3260F094" w14:textId="77777777" w:rsidTr="00E54C78">
        <w:trPr>
          <w:jc w:val="center"/>
        </w:trPr>
        <w:tc>
          <w:tcPr>
            <w:tcW w:w="4148" w:type="dxa"/>
          </w:tcPr>
          <w:p w14:paraId="751AAF5F" w14:textId="77777777" w:rsidR="00CE76C3" w:rsidRPr="009E36A4" w:rsidRDefault="00CE76C3" w:rsidP="008E2125">
            <w:pPr>
              <w:spacing w:line="360" w:lineRule="exact"/>
              <w:jc w:val="center"/>
            </w:pPr>
            <w:r w:rsidRPr="009E36A4">
              <w:rPr>
                <w:rFonts w:hint="eastAsia"/>
              </w:rPr>
              <w:t>20CP</w:t>
            </w:r>
            <w:r w:rsidRPr="009E36A4">
              <w:rPr>
                <w:rFonts w:hint="eastAsia"/>
              </w:rPr>
              <w:t>节点</w:t>
            </w:r>
          </w:p>
        </w:tc>
        <w:tc>
          <w:tcPr>
            <w:tcW w:w="4148" w:type="dxa"/>
          </w:tcPr>
          <w:p w14:paraId="1BC6BD82" w14:textId="77777777" w:rsidR="00CE76C3" w:rsidRPr="009E36A4" w:rsidRDefault="00CE76C3" w:rsidP="008E2125">
            <w:pPr>
              <w:spacing w:line="360" w:lineRule="exact"/>
              <w:jc w:val="center"/>
            </w:pPr>
            <w:r w:rsidRPr="009E36A4">
              <w:rPr>
                <w:rFonts w:hint="eastAsia"/>
              </w:rPr>
              <w:t>0x013</w:t>
            </w:r>
          </w:p>
        </w:tc>
      </w:tr>
      <w:tr w:rsidR="00CE76C3" w:rsidRPr="009E36A4" w14:paraId="7AEA156E" w14:textId="77777777" w:rsidTr="00E54C78">
        <w:trPr>
          <w:jc w:val="center"/>
        </w:trPr>
        <w:tc>
          <w:tcPr>
            <w:tcW w:w="4148" w:type="dxa"/>
          </w:tcPr>
          <w:p w14:paraId="4BFA3B20" w14:textId="77777777" w:rsidR="00CE76C3" w:rsidRPr="009E36A4" w:rsidRDefault="00CE76C3" w:rsidP="008E2125">
            <w:pPr>
              <w:spacing w:line="360" w:lineRule="exact"/>
              <w:jc w:val="center"/>
            </w:pPr>
            <w:r w:rsidRPr="009E36A4">
              <w:rPr>
                <w:rFonts w:hint="eastAsia"/>
              </w:rPr>
              <w:t>13CP</w:t>
            </w:r>
            <w:r w:rsidRPr="009E36A4">
              <w:rPr>
                <w:rFonts w:hint="eastAsia"/>
              </w:rPr>
              <w:t>节点</w:t>
            </w:r>
          </w:p>
        </w:tc>
        <w:tc>
          <w:tcPr>
            <w:tcW w:w="4148" w:type="dxa"/>
          </w:tcPr>
          <w:p w14:paraId="59BB20E7" w14:textId="77777777" w:rsidR="00CE76C3" w:rsidRPr="009E36A4" w:rsidRDefault="00CE76C3" w:rsidP="008E2125">
            <w:pPr>
              <w:spacing w:line="360" w:lineRule="exact"/>
              <w:jc w:val="center"/>
            </w:pPr>
            <w:r w:rsidRPr="009E36A4">
              <w:rPr>
                <w:rFonts w:hint="eastAsia"/>
              </w:rPr>
              <w:t>0x014</w:t>
            </w:r>
          </w:p>
        </w:tc>
      </w:tr>
      <w:tr w:rsidR="00CE76C3" w:rsidRPr="009E36A4" w14:paraId="56F9D60B" w14:textId="77777777" w:rsidTr="00E54C78">
        <w:trPr>
          <w:jc w:val="center"/>
        </w:trPr>
        <w:tc>
          <w:tcPr>
            <w:tcW w:w="4148" w:type="dxa"/>
          </w:tcPr>
          <w:p w14:paraId="530D22FF" w14:textId="721A5567" w:rsidR="00CE76C3" w:rsidRPr="009E36A4" w:rsidRDefault="00CE76C3" w:rsidP="008E2125">
            <w:pPr>
              <w:spacing w:line="360" w:lineRule="exact"/>
              <w:jc w:val="center"/>
            </w:pPr>
            <w:r w:rsidRPr="009E36A4">
              <w:rPr>
                <w:rFonts w:hint="eastAsia"/>
              </w:rPr>
              <w:t>Respond</w:t>
            </w:r>
            <w:r>
              <w:rPr>
                <w:rFonts w:hint="eastAsia"/>
              </w:rPr>
              <w:t>节点</w:t>
            </w:r>
          </w:p>
        </w:tc>
        <w:tc>
          <w:tcPr>
            <w:tcW w:w="4148" w:type="dxa"/>
          </w:tcPr>
          <w:p w14:paraId="3A046DEC" w14:textId="77777777" w:rsidR="00CE76C3" w:rsidRPr="009E36A4" w:rsidRDefault="00CE76C3" w:rsidP="008E2125">
            <w:pPr>
              <w:spacing w:line="360" w:lineRule="exact"/>
              <w:jc w:val="center"/>
            </w:pPr>
            <w:r w:rsidRPr="009E36A4">
              <w:rPr>
                <w:rFonts w:hint="eastAsia"/>
              </w:rPr>
              <w:t>0x</w:t>
            </w:r>
            <w:r w:rsidRPr="009E36A4">
              <w:t>0</w:t>
            </w:r>
            <w:r w:rsidRPr="009E36A4">
              <w:rPr>
                <w:rFonts w:hint="eastAsia"/>
              </w:rPr>
              <w:t>01</w:t>
            </w:r>
          </w:p>
        </w:tc>
      </w:tr>
    </w:tbl>
    <w:p w14:paraId="775677A8" w14:textId="77777777" w:rsidR="001B6953" w:rsidRDefault="001B6953" w:rsidP="004760F1">
      <w:pPr>
        <w:autoSpaceDE w:val="0"/>
        <w:autoSpaceDN w:val="0"/>
        <w:spacing w:line="360" w:lineRule="exact"/>
        <w:ind w:firstLineChars="200" w:firstLine="420"/>
        <w:rPr>
          <w:ins w:id="844" w:author="Quan Wen" w:date="2017-06-10T23:29:00Z"/>
        </w:rPr>
      </w:pPr>
    </w:p>
    <w:p w14:paraId="49953FA2" w14:textId="22963405" w:rsidR="00027764" w:rsidRDefault="00162733" w:rsidP="004760F1">
      <w:pPr>
        <w:autoSpaceDE w:val="0"/>
        <w:autoSpaceDN w:val="0"/>
        <w:spacing w:line="360" w:lineRule="exact"/>
        <w:ind w:firstLineChars="200" w:firstLine="420"/>
        <w:rPr>
          <w:ins w:id="845" w:author="zhuqinyue" w:date="2017-06-10T18:20:00Z"/>
        </w:rPr>
      </w:pPr>
      <w:r w:rsidRPr="009E36A4">
        <w:rPr>
          <w:rFonts w:hint="eastAsia"/>
        </w:rPr>
        <w:t>由于</w:t>
      </w:r>
      <w:r w:rsidRPr="009E36A4">
        <w:rPr>
          <w:rFonts w:hint="eastAsia"/>
        </w:rPr>
        <w:t>IPM</w:t>
      </w:r>
      <w:r w:rsidRPr="009E36A4">
        <w:rPr>
          <w:rFonts w:hint="eastAsia"/>
        </w:rPr>
        <w:t>节点</w:t>
      </w:r>
      <w:r w:rsidR="008A2E81">
        <w:rPr>
          <w:rFonts w:hint="eastAsia"/>
        </w:rPr>
        <w:t>和</w:t>
      </w:r>
      <w:r w:rsidR="008A2E81">
        <w:rPr>
          <w:rFonts w:hint="eastAsia"/>
        </w:rPr>
        <w:t>EBV</w:t>
      </w:r>
      <w:r w:rsidR="008A2E81">
        <w:rPr>
          <w:rFonts w:hint="eastAsia"/>
        </w:rPr>
        <w:t>节点</w:t>
      </w:r>
      <w:r w:rsidRPr="009E36A4">
        <w:rPr>
          <w:rFonts w:hint="eastAsia"/>
        </w:rPr>
        <w:t>需要向</w:t>
      </w:r>
      <w:r w:rsidRPr="009E36A4">
        <w:rPr>
          <w:rFonts w:hint="eastAsia"/>
        </w:rPr>
        <w:t>EPCU</w:t>
      </w:r>
      <w:r w:rsidRPr="009E36A4">
        <w:rPr>
          <w:rFonts w:hint="eastAsia"/>
        </w:rPr>
        <w:t>的各个子模块发送制动系统运行状态的控制报文，为了避免通信网络中出现负载过重的情况，</w:t>
      </w:r>
      <w:r w:rsidR="00317325" w:rsidRPr="009E36A4">
        <w:rPr>
          <w:rFonts w:hint="eastAsia"/>
        </w:rPr>
        <w:t>使得</w:t>
      </w:r>
      <w:r w:rsidR="00317325" w:rsidRPr="009E36A4">
        <w:rPr>
          <w:rFonts w:hint="eastAsia"/>
        </w:rPr>
        <w:t>EPCU</w:t>
      </w:r>
      <w:r w:rsidR="00317325" w:rsidRPr="009E36A4">
        <w:rPr>
          <w:rFonts w:hint="eastAsia"/>
        </w:rPr>
        <w:t>各子模块能正常对</w:t>
      </w:r>
      <w:r w:rsidR="00317325" w:rsidRPr="009E36A4">
        <w:rPr>
          <w:rFonts w:hint="eastAsia"/>
        </w:rPr>
        <w:t>IPM</w:t>
      </w:r>
      <w:r w:rsidR="00317325" w:rsidRPr="009E36A4">
        <w:rPr>
          <w:rFonts w:hint="eastAsia"/>
        </w:rPr>
        <w:t>的报文进行操作，特别是满足系统对实时性的要求，在</w:t>
      </w:r>
      <w:r w:rsidR="0046220F" w:rsidRPr="009E36A4">
        <w:rPr>
          <w:rFonts w:hint="eastAsia"/>
        </w:rPr>
        <w:t>本系统中，</w:t>
      </w:r>
      <w:r w:rsidR="0046220F" w:rsidRPr="009E36A4">
        <w:rPr>
          <w:rFonts w:hint="eastAsia"/>
        </w:rPr>
        <w:t>IPM</w:t>
      </w:r>
      <w:r w:rsidR="0046220F" w:rsidRPr="009E36A4">
        <w:rPr>
          <w:rFonts w:hint="eastAsia"/>
        </w:rPr>
        <w:t>节点对</w:t>
      </w:r>
      <w:r w:rsidR="0046220F" w:rsidRPr="009E36A4">
        <w:rPr>
          <w:rFonts w:hint="eastAsia"/>
        </w:rPr>
        <w:t>EPCU</w:t>
      </w:r>
      <w:r w:rsidR="0046220F" w:rsidRPr="009E36A4">
        <w:rPr>
          <w:rFonts w:hint="eastAsia"/>
        </w:rPr>
        <w:t>各节点的控制报文采用</w:t>
      </w:r>
      <w:r w:rsidR="0037326D" w:rsidRPr="009E36A4">
        <w:rPr>
          <w:rFonts w:hint="eastAsia"/>
        </w:rPr>
        <w:t>广播报文的形式，广播报文采用独立</w:t>
      </w:r>
      <w:r w:rsidR="0037326D" w:rsidRPr="009E36A4">
        <w:rPr>
          <w:rFonts w:hint="eastAsia"/>
        </w:rPr>
        <w:t>ID</w:t>
      </w:r>
      <w:r w:rsidR="0037326D" w:rsidRPr="009E36A4">
        <w:rPr>
          <w:rFonts w:hint="eastAsia"/>
        </w:rPr>
        <w:t>，并且赋予较高的优先级</w:t>
      </w:r>
      <w:r w:rsidR="00801969" w:rsidRPr="009E36A4">
        <w:rPr>
          <w:rFonts w:hint="eastAsia"/>
        </w:rPr>
        <w:t>（见表</w:t>
      </w:r>
      <w:r w:rsidR="00801969" w:rsidRPr="009E36A4">
        <w:rPr>
          <w:rFonts w:hint="eastAsia"/>
        </w:rPr>
        <w:t>4.1</w:t>
      </w:r>
      <w:r w:rsidR="00801969" w:rsidRPr="009E36A4">
        <w:rPr>
          <w:rFonts w:hint="eastAsia"/>
        </w:rPr>
        <w:t>）</w:t>
      </w:r>
      <w:r w:rsidR="0037326D" w:rsidRPr="009E36A4">
        <w:rPr>
          <w:rFonts w:hint="eastAsia"/>
        </w:rPr>
        <w:t>，使得其能在与其他应答报文中能迅速抢占优先级</w:t>
      </w:r>
      <w:r w:rsidR="0051502D" w:rsidRPr="009E36A4">
        <w:rPr>
          <w:rFonts w:hint="eastAsia"/>
        </w:rPr>
        <w:t>，使得控制报文能有效发送到网络中。</w:t>
      </w:r>
    </w:p>
    <w:p w14:paraId="12E55DD6" w14:textId="2B9BBE0B" w:rsidR="00B4085C" w:rsidRPr="00E43A15" w:rsidRDefault="00B4085C" w:rsidP="00E43A15">
      <w:pPr>
        <w:pStyle w:val="2"/>
        <w:spacing w:beforeLines="50" w:before="156" w:afterLines="50" w:after="156" w:line="360" w:lineRule="exact"/>
        <w:rPr>
          <w:ins w:id="846" w:author="zhuqinyue" w:date="2017-06-10T18:23:00Z"/>
          <w:rFonts w:eastAsia="黑体"/>
          <w:b w:val="0"/>
          <w:i w:val="0"/>
          <w:rPrChange w:id="847" w:author="Quan Wen" w:date="2017-06-10T23:30:00Z">
            <w:rPr>
              <w:ins w:id="848" w:author="zhuqinyue" w:date="2017-06-10T18:23:00Z"/>
            </w:rPr>
          </w:rPrChange>
        </w:rPr>
        <w:pPrChange w:id="849" w:author="Quan Wen" w:date="2017-06-10T23:30:00Z">
          <w:pPr>
            <w:autoSpaceDE w:val="0"/>
            <w:autoSpaceDN w:val="0"/>
            <w:spacing w:line="360" w:lineRule="exact"/>
            <w:ind w:firstLineChars="200" w:firstLine="420"/>
          </w:pPr>
        </w:pPrChange>
      </w:pPr>
      <w:bookmarkStart w:id="850" w:name="_Toc484917535"/>
      <w:ins w:id="851" w:author="zhuqinyue" w:date="2017-06-10T18:20:00Z">
        <w:del w:id="852" w:author="Quan Wen" w:date="2017-06-10T23:30:00Z">
          <w:r w:rsidRPr="00E43A15" w:rsidDel="00E43A15">
            <w:rPr>
              <w:rFonts w:eastAsia="黑体" w:hint="eastAsia"/>
              <w:b w:val="0"/>
              <w:i w:val="0"/>
              <w:rPrChange w:id="853" w:author="Quan Wen" w:date="2017-06-10T23:30:00Z">
                <w:rPr>
                  <w:rFonts w:hint="eastAsia"/>
                </w:rPr>
              </w:rPrChange>
            </w:rPr>
            <w:delText>（</w:delText>
          </w:r>
          <w:r w:rsidRPr="00E43A15" w:rsidDel="00E43A15">
            <w:rPr>
              <w:rFonts w:eastAsia="黑体" w:hint="eastAsia"/>
              <w:b w:val="0"/>
              <w:i w:val="0"/>
              <w:rPrChange w:id="854" w:author="Quan Wen" w:date="2017-06-10T23:30:00Z">
                <w:rPr>
                  <w:rFonts w:hint="eastAsia"/>
                </w:rPr>
              </w:rPrChange>
            </w:rPr>
            <w:delText>2</w:delText>
          </w:r>
          <w:r w:rsidRPr="00E43A15" w:rsidDel="00E43A15">
            <w:rPr>
              <w:rFonts w:eastAsia="黑体" w:hint="eastAsia"/>
              <w:b w:val="0"/>
              <w:i w:val="0"/>
              <w:rPrChange w:id="855" w:author="Quan Wen" w:date="2017-06-10T23:30:00Z">
                <w:rPr>
                  <w:rFonts w:hint="eastAsia"/>
                </w:rPr>
              </w:rPrChange>
            </w:rPr>
            <w:delText>）</w:delText>
          </w:r>
        </w:del>
      </w:ins>
      <w:ins w:id="856" w:author="Quan Wen" w:date="2017-06-10T23:30:00Z">
        <w:r w:rsidR="00E43A15" w:rsidRPr="00E43A15">
          <w:rPr>
            <w:rFonts w:eastAsia="黑体" w:hint="eastAsia"/>
            <w:b w:val="0"/>
            <w:i w:val="0"/>
            <w:rPrChange w:id="857" w:author="Quan Wen" w:date="2017-06-10T23:30:00Z">
              <w:rPr>
                <w:rFonts w:hint="eastAsia"/>
              </w:rPr>
            </w:rPrChange>
          </w:rPr>
          <w:t>4.3.2</w:t>
        </w:r>
      </w:ins>
      <w:ins w:id="858" w:author="zhuqinyue" w:date="2017-06-10T18:20:00Z">
        <w:r w:rsidRPr="00E43A15">
          <w:rPr>
            <w:rFonts w:eastAsia="黑体" w:hint="eastAsia"/>
            <w:b w:val="0"/>
            <w:i w:val="0"/>
            <w:rPrChange w:id="859" w:author="Quan Wen" w:date="2017-06-10T23:30:00Z">
              <w:rPr>
                <w:rFonts w:hint="eastAsia"/>
              </w:rPr>
            </w:rPrChange>
          </w:rPr>
          <w:t>报文</w:t>
        </w:r>
        <w:r w:rsidRPr="00E43A15">
          <w:rPr>
            <w:rFonts w:eastAsia="黑体"/>
            <w:b w:val="0"/>
            <w:i w:val="0"/>
            <w:rPrChange w:id="860" w:author="Quan Wen" w:date="2017-06-10T23:30:00Z">
              <w:rPr/>
            </w:rPrChange>
          </w:rPr>
          <w:t>类型</w:t>
        </w:r>
        <w:r w:rsidRPr="00E43A15">
          <w:rPr>
            <w:rFonts w:eastAsia="黑体" w:hint="eastAsia"/>
            <w:b w:val="0"/>
            <w:i w:val="0"/>
            <w:rPrChange w:id="861" w:author="Quan Wen" w:date="2017-06-10T23:30:00Z">
              <w:rPr>
                <w:rFonts w:hint="eastAsia"/>
              </w:rPr>
            </w:rPrChange>
          </w:rPr>
          <w:t>划分</w:t>
        </w:r>
      </w:ins>
      <w:bookmarkEnd w:id="850"/>
    </w:p>
    <w:p w14:paraId="15AE2323" w14:textId="5D21EE44" w:rsidR="00BC1333" w:rsidRPr="009E36A4" w:rsidRDefault="00BC1333" w:rsidP="00482AAD">
      <w:pPr>
        <w:autoSpaceDE w:val="0"/>
        <w:autoSpaceDN w:val="0"/>
        <w:spacing w:line="360" w:lineRule="exact"/>
      </w:pPr>
      <w:r>
        <w:rPr>
          <w:rFonts w:hint="eastAsia"/>
        </w:rPr>
        <w:t xml:space="preserve">    </w:t>
      </w:r>
      <w:r>
        <w:rPr>
          <w:rFonts w:hint="eastAsia"/>
        </w:rPr>
        <w:t>根据制动控制</w:t>
      </w:r>
      <w:r>
        <w:t>系统</w:t>
      </w:r>
      <w:r>
        <w:rPr>
          <w:rFonts w:hint="eastAsia"/>
        </w:rPr>
        <w:t>信息</w:t>
      </w:r>
      <w:r>
        <w:t>传输</w:t>
      </w:r>
      <w:r>
        <w:rPr>
          <w:rFonts w:hint="eastAsia"/>
        </w:rPr>
        <w:t>的需</w:t>
      </w:r>
      <w:r>
        <w:t>求，</w:t>
      </w:r>
      <w:r>
        <w:rPr>
          <w:rFonts w:hint="eastAsia"/>
        </w:rPr>
        <w:t>本</w:t>
      </w:r>
      <w:r>
        <w:t>网络控制系统中共设计了</w:t>
      </w:r>
      <w:r>
        <w:rPr>
          <w:rFonts w:hint="eastAsia"/>
        </w:rPr>
        <w:t>5</w:t>
      </w:r>
      <w:r>
        <w:rPr>
          <w:rFonts w:hint="eastAsia"/>
        </w:rPr>
        <w:t>类报文：</w:t>
      </w:r>
      <w:r w:rsidR="00482AAD">
        <w:rPr>
          <w:rFonts w:hint="eastAsia"/>
        </w:rPr>
        <w:t>司机操作指令报文、控制命令报文、控制指令应答报文、工作状态报文和通知报文，如表格</w:t>
      </w:r>
      <w:r w:rsidR="00482AAD">
        <w:rPr>
          <w:rFonts w:hint="eastAsia"/>
        </w:rPr>
        <w:t>4.2</w:t>
      </w:r>
      <w:r w:rsidR="00482AAD">
        <w:rPr>
          <w:rFonts w:hint="eastAsia"/>
        </w:rPr>
        <w:t>所示。其中，司机操作指令报文是当司机对电子制动阀</w:t>
      </w:r>
      <w:r w:rsidR="00482AAD">
        <w:rPr>
          <w:rFonts w:hint="eastAsia"/>
        </w:rPr>
        <w:t>EBV</w:t>
      </w:r>
      <w:r w:rsidR="00482AAD">
        <w:rPr>
          <w:rFonts w:hint="eastAsia"/>
        </w:rPr>
        <w:t>操作后由</w:t>
      </w:r>
      <w:r w:rsidR="00482AAD">
        <w:rPr>
          <w:rFonts w:hint="eastAsia"/>
        </w:rPr>
        <w:t>EBV</w:t>
      </w:r>
      <w:r w:rsidR="00482AAD">
        <w:rPr>
          <w:rFonts w:hint="eastAsia"/>
        </w:rPr>
        <w:t>发出，这是为了及时通知</w:t>
      </w:r>
      <w:r w:rsidR="00482AAD">
        <w:rPr>
          <w:rFonts w:hint="eastAsia"/>
        </w:rPr>
        <w:t>IPM</w:t>
      </w:r>
      <w:r w:rsidR="00482AAD">
        <w:rPr>
          <w:rFonts w:hint="eastAsia"/>
        </w:rPr>
        <w:t>工作状态的转变，当</w:t>
      </w:r>
      <w:r w:rsidR="00482AAD">
        <w:rPr>
          <w:rFonts w:hint="eastAsia"/>
        </w:rPr>
        <w:t>IPM</w:t>
      </w:r>
      <w:r w:rsidR="00482AAD">
        <w:rPr>
          <w:rFonts w:hint="eastAsia"/>
        </w:rPr>
        <w:t>收到</w:t>
      </w:r>
      <w:r w:rsidR="00482AAD">
        <w:rPr>
          <w:rFonts w:hint="eastAsia"/>
        </w:rPr>
        <w:t>EBV</w:t>
      </w:r>
      <w:r w:rsidR="00482AAD">
        <w:rPr>
          <w:rFonts w:hint="eastAsia"/>
        </w:rPr>
        <w:t>的司机操作指令报文后，立即进行处理，并对</w:t>
      </w:r>
      <w:r w:rsidR="00482AAD">
        <w:rPr>
          <w:rFonts w:hint="eastAsia"/>
        </w:rPr>
        <w:t>EPCU</w:t>
      </w:r>
      <w:r w:rsidR="00482AAD">
        <w:rPr>
          <w:rFonts w:hint="eastAsia"/>
        </w:rPr>
        <w:t>各节点发出控制命令报文，指示</w:t>
      </w:r>
      <w:r w:rsidR="00482AAD">
        <w:rPr>
          <w:rFonts w:hint="eastAsia"/>
        </w:rPr>
        <w:t>EPCU</w:t>
      </w:r>
      <w:r w:rsidR="00482AAD">
        <w:rPr>
          <w:rFonts w:hint="eastAsia"/>
        </w:rPr>
        <w:t>各节点进行工作，</w:t>
      </w:r>
      <w:r w:rsidR="00482AAD">
        <w:rPr>
          <w:rFonts w:hint="eastAsia"/>
        </w:rPr>
        <w:t>EPCU</w:t>
      </w:r>
      <w:r w:rsidR="00482AAD">
        <w:rPr>
          <w:rFonts w:hint="eastAsia"/>
        </w:rPr>
        <w:t>各节点收到</w:t>
      </w:r>
      <w:r w:rsidR="00482AAD">
        <w:rPr>
          <w:rFonts w:hint="eastAsia"/>
        </w:rPr>
        <w:t>IPM</w:t>
      </w:r>
      <w:r w:rsidR="00482AAD">
        <w:rPr>
          <w:rFonts w:hint="eastAsia"/>
        </w:rPr>
        <w:t>的控制命令报文后立即响应并发出控制指令应答报文，同时，节点间还会进行通知报文的转发。当系统处于空闲时，</w:t>
      </w:r>
      <w:r w:rsidR="00482AAD">
        <w:rPr>
          <w:rFonts w:hint="eastAsia"/>
        </w:rPr>
        <w:t>EPCU</w:t>
      </w:r>
      <w:r w:rsidR="00482AAD">
        <w:rPr>
          <w:rFonts w:hint="eastAsia"/>
        </w:rPr>
        <w:t>各节点会向</w:t>
      </w:r>
      <w:r w:rsidR="00482AAD">
        <w:rPr>
          <w:rFonts w:hint="eastAsia"/>
        </w:rPr>
        <w:t>IPM</w:t>
      </w:r>
      <w:r w:rsidR="00482AAD">
        <w:rPr>
          <w:rFonts w:hint="eastAsia"/>
        </w:rPr>
        <w:t>发送当前工作状态报文，以便</w:t>
      </w:r>
      <w:r w:rsidR="00482AAD">
        <w:rPr>
          <w:rFonts w:hint="eastAsia"/>
        </w:rPr>
        <w:t>IPM</w:t>
      </w:r>
      <w:r w:rsidR="00482AAD">
        <w:rPr>
          <w:rFonts w:hint="eastAsia"/>
        </w:rPr>
        <w:t>实时监控</w:t>
      </w:r>
      <w:r w:rsidR="00482AAD">
        <w:rPr>
          <w:rFonts w:hint="eastAsia"/>
        </w:rPr>
        <w:t>EPCU</w:t>
      </w:r>
      <w:r w:rsidR="00482AAD">
        <w:rPr>
          <w:rFonts w:hint="eastAsia"/>
        </w:rPr>
        <w:t>的工作情况并向司机反映。</w:t>
      </w:r>
    </w:p>
    <w:p w14:paraId="2CF025B9" w14:textId="77777777" w:rsidR="00364AE6" w:rsidRPr="007E2BCD" w:rsidRDefault="00364AE6" w:rsidP="00364AE6">
      <w:pPr>
        <w:spacing w:line="360" w:lineRule="exact"/>
        <w:ind w:firstLine="412"/>
        <w:jc w:val="left"/>
      </w:pPr>
    </w:p>
    <w:p w14:paraId="13E3F537" w14:textId="77777777" w:rsidR="00C52A5C" w:rsidRPr="009E36A4" w:rsidRDefault="00C52A5C" w:rsidP="00976587">
      <w:pPr>
        <w:keepNext/>
        <w:spacing w:line="360" w:lineRule="exact"/>
        <w:ind w:firstLine="412"/>
        <w:jc w:val="center"/>
        <w:rPr>
          <w:rFonts w:eastAsia="黑体" w:cs="Arial"/>
          <w:kern w:val="0"/>
          <w:sz w:val="18"/>
          <w:szCs w:val="18"/>
        </w:rPr>
      </w:pPr>
      <w:r w:rsidRPr="00086E6A">
        <w:rPr>
          <w:rFonts w:eastAsia="黑体" w:cs="Arial" w:hint="eastAsia"/>
          <w:kern w:val="0"/>
          <w:sz w:val="18"/>
          <w:szCs w:val="18"/>
        </w:rPr>
        <w:lastRenderedPageBreak/>
        <w:t>表</w:t>
      </w:r>
      <w:r w:rsidRPr="00086E6A">
        <w:rPr>
          <w:rFonts w:eastAsia="黑体" w:cs="Arial"/>
          <w:kern w:val="0"/>
          <w:sz w:val="18"/>
          <w:szCs w:val="18"/>
        </w:rPr>
        <w:t>4.2 CCBII</w:t>
      </w:r>
      <w:r w:rsidRPr="00086E6A">
        <w:rPr>
          <w:rFonts w:eastAsia="黑体" w:cs="Arial" w:hint="eastAsia"/>
          <w:kern w:val="0"/>
          <w:sz w:val="18"/>
          <w:szCs w:val="18"/>
        </w:rPr>
        <w:t>制动机通信网络报文定义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52A5C" w:rsidRPr="009E36A4" w14:paraId="3CC4779E" w14:textId="77777777" w:rsidTr="00B54E2A">
        <w:trPr>
          <w:jc w:val="center"/>
        </w:trPr>
        <w:tc>
          <w:tcPr>
            <w:tcW w:w="1382" w:type="dxa"/>
            <w:tcBorders>
              <w:top w:val="single" w:sz="4" w:space="0" w:color="auto"/>
              <w:bottom w:val="single" w:sz="4" w:space="0" w:color="auto"/>
            </w:tcBorders>
            <w:vAlign w:val="center"/>
          </w:tcPr>
          <w:p w14:paraId="2B42EBA4" w14:textId="77777777" w:rsidR="00C52A5C" w:rsidRPr="009E36A4" w:rsidRDefault="00C52A5C" w:rsidP="00976587">
            <w:pPr>
              <w:keepNext/>
              <w:spacing w:line="360" w:lineRule="exact"/>
              <w:jc w:val="center"/>
            </w:pPr>
            <w:r w:rsidRPr="009E36A4">
              <w:rPr>
                <w:rFonts w:hint="eastAsia"/>
              </w:rPr>
              <w:t>定义</w:t>
            </w:r>
          </w:p>
        </w:tc>
        <w:tc>
          <w:tcPr>
            <w:tcW w:w="1382" w:type="dxa"/>
            <w:tcBorders>
              <w:top w:val="single" w:sz="4" w:space="0" w:color="auto"/>
              <w:bottom w:val="single" w:sz="4" w:space="0" w:color="auto"/>
            </w:tcBorders>
            <w:vAlign w:val="center"/>
          </w:tcPr>
          <w:p w14:paraId="5EA2467D" w14:textId="77777777" w:rsidR="00111ACD" w:rsidRDefault="00BC1333" w:rsidP="00BC1333">
            <w:pPr>
              <w:keepNext/>
              <w:spacing w:line="360" w:lineRule="exact"/>
              <w:jc w:val="center"/>
              <w:rPr>
                <w:ins w:id="862" w:author="Quan Wen" w:date="2017-06-10T23:31:00Z"/>
              </w:rPr>
            </w:pPr>
            <w:r>
              <w:rPr>
                <w:rFonts w:hint="eastAsia"/>
              </w:rPr>
              <w:t>司机</w:t>
            </w:r>
            <w:r w:rsidR="00C52A5C" w:rsidRPr="009E36A4">
              <w:rPr>
                <w:rFonts w:hint="eastAsia"/>
              </w:rPr>
              <w:t>操作</w:t>
            </w:r>
          </w:p>
          <w:p w14:paraId="4156AFF2" w14:textId="2F39FCC1" w:rsidR="00C52A5C" w:rsidRPr="009E36A4" w:rsidRDefault="00BC1333" w:rsidP="00BC1333">
            <w:pPr>
              <w:keepNext/>
              <w:spacing w:line="360" w:lineRule="exact"/>
              <w:jc w:val="center"/>
            </w:pPr>
            <w:r>
              <w:rPr>
                <w:rFonts w:hint="eastAsia"/>
              </w:rPr>
              <w:t>指令</w:t>
            </w:r>
            <w:r w:rsidR="00C52A5C" w:rsidRPr="009E36A4">
              <w:rPr>
                <w:rFonts w:hint="eastAsia"/>
              </w:rPr>
              <w:t>报文</w:t>
            </w:r>
          </w:p>
        </w:tc>
        <w:tc>
          <w:tcPr>
            <w:tcW w:w="1383" w:type="dxa"/>
            <w:tcBorders>
              <w:top w:val="single" w:sz="4" w:space="0" w:color="auto"/>
              <w:bottom w:val="single" w:sz="4" w:space="0" w:color="auto"/>
            </w:tcBorders>
            <w:vAlign w:val="center"/>
          </w:tcPr>
          <w:p w14:paraId="18DBF869" w14:textId="77777777" w:rsidR="00BC1333" w:rsidRDefault="00C52A5C" w:rsidP="00DF216C">
            <w:pPr>
              <w:keepNext/>
              <w:spacing w:line="360" w:lineRule="exact"/>
              <w:jc w:val="center"/>
              <w:rPr>
                <w:ins w:id="863" w:author="zhuqinyue" w:date="2017-06-10T18:26:00Z"/>
              </w:rPr>
            </w:pPr>
            <w:r w:rsidRPr="009E36A4">
              <w:rPr>
                <w:rFonts w:hint="eastAsia"/>
              </w:rPr>
              <w:t>控制</w:t>
            </w:r>
            <w:ins w:id="864" w:author="zhuqinyue" w:date="2017-06-10T18:26:00Z">
              <w:r w:rsidR="00BC1333">
                <w:rPr>
                  <w:rFonts w:hint="eastAsia"/>
                </w:rPr>
                <w:t>命令</w:t>
              </w:r>
            </w:ins>
          </w:p>
          <w:p w14:paraId="35A8A7B0" w14:textId="26F179D7" w:rsidR="00C52A5C" w:rsidRPr="009E36A4" w:rsidRDefault="00C52A5C" w:rsidP="00DF216C">
            <w:pPr>
              <w:keepNext/>
              <w:spacing w:line="360" w:lineRule="exact"/>
              <w:jc w:val="center"/>
            </w:pPr>
            <w:r w:rsidRPr="009E36A4">
              <w:rPr>
                <w:rFonts w:hint="eastAsia"/>
              </w:rPr>
              <w:t>报文</w:t>
            </w:r>
          </w:p>
        </w:tc>
        <w:tc>
          <w:tcPr>
            <w:tcW w:w="1383" w:type="dxa"/>
            <w:tcBorders>
              <w:top w:val="single" w:sz="4" w:space="0" w:color="auto"/>
              <w:bottom w:val="single" w:sz="4" w:space="0" w:color="auto"/>
            </w:tcBorders>
            <w:vAlign w:val="center"/>
          </w:tcPr>
          <w:p w14:paraId="679D0C02" w14:textId="77777777" w:rsidR="00111ACD" w:rsidRDefault="00111ACD" w:rsidP="00111ACD">
            <w:pPr>
              <w:keepNext/>
              <w:spacing w:line="360" w:lineRule="exact"/>
              <w:jc w:val="center"/>
            </w:pPr>
            <w:r>
              <w:rPr>
                <w:rFonts w:hint="eastAsia"/>
              </w:rPr>
              <w:t>控制</w:t>
            </w:r>
            <w:r>
              <w:t>指令</w:t>
            </w:r>
          </w:p>
          <w:p w14:paraId="2235DD70" w14:textId="70FBB2C7" w:rsidR="00C52A5C" w:rsidRPr="009E36A4" w:rsidRDefault="00111ACD" w:rsidP="00111ACD">
            <w:pPr>
              <w:keepNext/>
              <w:spacing w:line="360" w:lineRule="exact"/>
              <w:jc w:val="center"/>
            </w:pPr>
            <w:r w:rsidRPr="009E36A4">
              <w:rPr>
                <w:rFonts w:hint="eastAsia"/>
              </w:rPr>
              <w:t>应答报文</w:t>
            </w:r>
          </w:p>
        </w:tc>
        <w:tc>
          <w:tcPr>
            <w:tcW w:w="1383" w:type="dxa"/>
            <w:tcBorders>
              <w:top w:val="single" w:sz="4" w:space="0" w:color="auto"/>
              <w:bottom w:val="single" w:sz="4" w:space="0" w:color="auto"/>
            </w:tcBorders>
            <w:vAlign w:val="center"/>
          </w:tcPr>
          <w:p w14:paraId="519A340D" w14:textId="77777777" w:rsidR="00111ACD" w:rsidRDefault="00111ACD" w:rsidP="00863C02">
            <w:pPr>
              <w:keepNext/>
              <w:spacing w:line="360" w:lineRule="exact"/>
              <w:jc w:val="center"/>
              <w:rPr>
                <w:ins w:id="865" w:author="Quan Wen" w:date="2017-06-10T23:31:00Z"/>
              </w:rPr>
            </w:pPr>
            <w:r w:rsidRPr="009E36A4">
              <w:rPr>
                <w:rFonts w:hint="eastAsia"/>
              </w:rPr>
              <w:t>工作</w:t>
            </w:r>
            <w:r>
              <w:rPr>
                <w:rFonts w:hint="eastAsia"/>
              </w:rPr>
              <w:t>状态</w:t>
            </w:r>
          </w:p>
          <w:p w14:paraId="077CC4A4" w14:textId="70BE5A46" w:rsidR="00C52A5C" w:rsidRPr="009E36A4" w:rsidRDefault="00111ACD" w:rsidP="00863C02">
            <w:pPr>
              <w:keepNext/>
              <w:spacing w:line="360" w:lineRule="exact"/>
              <w:jc w:val="center"/>
            </w:pPr>
            <w:r w:rsidRPr="009E36A4">
              <w:rPr>
                <w:rFonts w:hint="eastAsia"/>
              </w:rPr>
              <w:t>报文</w:t>
            </w:r>
          </w:p>
        </w:tc>
        <w:tc>
          <w:tcPr>
            <w:tcW w:w="1383" w:type="dxa"/>
            <w:tcBorders>
              <w:top w:val="single" w:sz="4" w:space="0" w:color="auto"/>
              <w:bottom w:val="single" w:sz="4" w:space="0" w:color="auto"/>
            </w:tcBorders>
            <w:vAlign w:val="center"/>
          </w:tcPr>
          <w:p w14:paraId="58908ED5" w14:textId="77777777" w:rsidR="00C52A5C" w:rsidRPr="009E36A4" w:rsidRDefault="00C52A5C" w:rsidP="00E3581D">
            <w:pPr>
              <w:keepNext/>
              <w:spacing w:line="360" w:lineRule="exact"/>
              <w:jc w:val="center"/>
            </w:pPr>
            <w:r w:rsidRPr="009E36A4">
              <w:rPr>
                <w:rFonts w:hint="eastAsia"/>
              </w:rPr>
              <w:t>通知报文</w:t>
            </w:r>
          </w:p>
        </w:tc>
      </w:tr>
      <w:tr w:rsidR="00C52A5C" w:rsidRPr="009E36A4" w14:paraId="25B3430F" w14:textId="77777777" w:rsidTr="00B54E2A">
        <w:trPr>
          <w:jc w:val="center"/>
        </w:trPr>
        <w:tc>
          <w:tcPr>
            <w:tcW w:w="1382" w:type="dxa"/>
            <w:tcBorders>
              <w:top w:val="single" w:sz="4" w:space="0" w:color="auto"/>
            </w:tcBorders>
            <w:vAlign w:val="center"/>
          </w:tcPr>
          <w:p w14:paraId="582DB400" w14:textId="77777777" w:rsidR="00C52A5C" w:rsidRPr="009E36A4" w:rsidRDefault="00C52A5C" w:rsidP="00976587">
            <w:pPr>
              <w:keepNext/>
              <w:spacing w:line="360" w:lineRule="exact"/>
              <w:jc w:val="center"/>
            </w:pPr>
            <w:r w:rsidRPr="009E36A4">
              <w:rPr>
                <w:rFonts w:hint="eastAsia"/>
              </w:rPr>
              <w:t>发送节点</w:t>
            </w:r>
          </w:p>
        </w:tc>
        <w:tc>
          <w:tcPr>
            <w:tcW w:w="1382" w:type="dxa"/>
            <w:tcBorders>
              <w:top w:val="single" w:sz="4" w:space="0" w:color="auto"/>
            </w:tcBorders>
            <w:vAlign w:val="center"/>
          </w:tcPr>
          <w:p w14:paraId="6C5F4867" w14:textId="77777777" w:rsidR="00C52A5C" w:rsidRPr="009E36A4" w:rsidRDefault="00C52A5C" w:rsidP="004E2176">
            <w:pPr>
              <w:keepNext/>
              <w:spacing w:line="360" w:lineRule="exact"/>
              <w:jc w:val="center"/>
            </w:pPr>
            <w:r w:rsidRPr="009E36A4">
              <w:rPr>
                <w:rFonts w:hint="eastAsia"/>
              </w:rPr>
              <w:t>EBV</w:t>
            </w:r>
            <w:r w:rsidRPr="009E36A4">
              <w:rPr>
                <w:rFonts w:hint="eastAsia"/>
              </w:rPr>
              <w:t>节点</w:t>
            </w:r>
          </w:p>
        </w:tc>
        <w:tc>
          <w:tcPr>
            <w:tcW w:w="1383" w:type="dxa"/>
            <w:tcBorders>
              <w:top w:val="single" w:sz="4" w:space="0" w:color="auto"/>
            </w:tcBorders>
            <w:vAlign w:val="center"/>
          </w:tcPr>
          <w:p w14:paraId="1E69808B" w14:textId="77777777" w:rsidR="00C52A5C" w:rsidRPr="009E36A4" w:rsidRDefault="00C52A5C" w:rsidP="00DF216C">
            <w:pPr>
              <w:keepNext/>
              <w:spacing w:line="360" w:lineRule="exact"/>
              <w:jc w:val="center"/>
            </w:pPr>
            <w:r w:rsidRPr="009E36A4">
              <w:rPr>
                <w:rFonts w:hint="eastAsia"/>
              </w:rPr>
              <w:t>IPM</w:t>
            </w:r>
            <w:r w:rsidRPr="009E36A4">
              <w:rPr>
                <w:rFonts w:hint="eastAsia"/>
              </w:rPr>
              <w:t>节点</w:t>
            </w:r>
          </w:p>
        </w:tc>
        <w:tc>
          <w:tcPr>
            <w:tcW w:w="1383" w:type="dxa"/>
            <w:tcBorders>
              <w:top w:val="single" w:sz="4" w:space="0" w:color="auto"/>
            </w:tcBorders>
            <w:vAlign w:val="center"/>
          </w:tcPr>
          <w:p w14:paraId="50752857" w14:textId="77777777" w:rsidR="00C52A5C" w:rsidRPr="009E36A4" w:rsidRDefault="00C52A5C" w:rsidP="00B650D1">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39997543" w14:textId="77777777" w:rsidR="00C52A5C" w:rsidRPr="009E36A4" w:rsidRDefault="00C52A5C" w:rsidP="00863C02">
            <w:pPr>
              <w:keepNext/>
              <w:spacing w:line="360" w:lineRule="exact"/>
              <w:jc w:val="center"/>
            </w:pPr>
            <w:r w:rsidRPr="009E36A4">
              <w:rPr>
                <w:rFonts w:hint="eastAsia"/>
              </w:rPr>
              <w:t>EPCU</w:t>
            </w:r>
            <w:r w:rsidRPr="009E36A4">
              <w:rPr>
                <w:rFonts w:hint="eastAsia"/>
              </w:rPr>
              <w:t>各节点</w:t>
            </w:r>
          </w:p>
        </w:tc>
        <w:tc>
          <w:tcPr>
            <w:tcW w:w="1383" w:type="dxa"/>
            <w:tcBorders>
              <w:top w:val="single" w:sz="4" w:space="0" w:color="auto"/>
            </w:tcBorders>
            <w:vAlign w:val="center"/>
          </w:tcPr>
          <w:p w14:paraId="4F345525"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54B31D9E" w14:textId="77777777" w:rsidTr="00B54E2A">
        <w:trPr>
          <w:jc w:val="center"/>
        </w:trPr>
        <w:tc>
          <w:tcPr>
            <w:tcW w:w="1382" w:type="dxa"/>
            <w:vAlign w:val="center"/>
          </w:tcPr>
          <w:p w14:paraId="69206F63" w14:textId="77777777" w:rsidR="00C52A5C" w:rsidRPr="009E36A4" w:rsidRDefault="00C52A5C" w:rsidP="00976587">
            <w:pPr>
              <w:keepNext/>
              <w:spacing w:line="360" w:lineRule="exact"/>
              <w:jc w:val="center"/>
            </w:pPr>
            <w:r w:rsidRPr="009E36A4">
              <w:rPr>
                <w:rFonts w:hint="eastAsia"/>
              </w:rPr>
              <w:t>接收节点</w:t>
            </w:r>
          </w:p>
        </w:tc>
        <w:tc>
          <w:tcPr>
            <w:tcW w:w="1382" w:type="dxa"/>
            <w:vAlign w:val="center"/>
          </w:tcPr>
          <w:p w14:paraId="1C5E1A1C" w14:textId="4E9533E9" w:rsidR="00C52A5C" w:rsidRPr="009E36A4" w:rsidRDefault="00C52A5C" w:rsidP="004E2176">
            <w:pPr>
              <w:keepNext/>
              <w:spacing w:line="360" w:lineRule="exact"/>
              <w:jc w:val="center"/>
            </w:pPr>
            <w:r w:rsidRPr="009E36A4">
              <w:rPr>
                <w:rFonts w:hint="eastAsia"/>
              </w:rPr>
              <w:t>IPM</w:t>
            </w:r>
            <w:r w:rsidRPr="009E36A4">
              <w:rPr>
                <w:rFonts w:hint="eastAsia"/>
              </w:rPr>
              <w:t>节点</w:t>
            </w:r>
            <w:r w:rsidR="00446F8D">
              <w:rPr>
                <w:rFonts w:hint="eastAsia"/>
              </w:rPr>
              <w:t>、</w:t>
            </w:r>
            <w:r w:rsidR="00446F8D">
              <w:rPr>
                <w:rFonts w:hint="eastAsia"/>
              </w:rPr>
              <w:t>EPCU</w:t>
            </w:r>
            <w:r w:rsidR="00446F8D">
              <w:rPr>
                <w:rFonts w:hint="eastAsia"/>
              </w:rPr>
              <w:t>节点</w:t>
            </w:r>
          </w:p>
        </w:tc>
        <w:tc>
          <w:tcPr>
            <w:tcW w:w="1383" w:type="dxa"/>
            <w:vAlign w:val="center"/>
          </w:tcPr>
          <w:p w14:paraId="611C6249" w14:textId="11C4C3FA" w:rsidR="00C52A5C" w:rsidRPr="009E36A4" w:rsidRDefault="00C52A5C" w:rsidP="00DF216C">
            <w:pPr>
              <w:keepNext/>
              <w:spacing w:line="360" w:lineRule="exact"/>
              <w:jc w:val="center"/>
            </w:pPr>
            <w:r w:rsidRPr="009E36A4">
              <w:rPr>
                <w:rFonts w:hint="eastAsia"/>
              </w:rPr>
              <w:t>除</w:t>
            </w:r>
            <w:r w:rsidR="001F6308">
              <w:rPr>
                <w:rFonts w:hint="eastAsia"/>
              </w:rPr>
              <w:t>EBV</w:t>
            </w:r>
            <w:r w:rsidRPr="009E36A4">
              <w:rPr>
                <w:rFonts w:hint="eastAsia"/>
              </w:rPr>
              <w:t>外其余节点</w:t>
            </w:r>
          </w:p>
        </w:tc>
        <w:tc>
          <w:tcPr>
            <w:tcW w:w="1383" w:type="dxa"/>
            <w:vAlign w:val="center"/>
          </w:tcPr>
          <w:p w14:paraId="18F37A9D" w14:textId="77777777" w:rsidR="00C52A5C" w:rsidRPr="009E36A4" w:rsidRDefault="00C52A5C" w:rsidP="00B650D1">
            <w:pPr>
              <w:keepNext/>
              <w:spacing w:line="360" w:lineRule="exact"/>
              <w:jc w:val="center"/>
            </w:pPr>
            <w:r w:rsidRPr="009E36A4">
              <w:rPr>
                <w:rFonts w:hint="eastAsia"/>
              </w:rPr>
              <w:t>IPM</w:t>
            </w:r>
            <w:r w:rsidRPr="009E36A4">
              <w:rPr>
                <w:rFonts w:hint="eastAsia"/>
              </w:rPr>
              <w:t>节点</w:t>
            </w:r>
          </w:p>
        </w:tc>
        <w:tc>
          <w:tcPr>
            <w:tcW w:w="1383" w:type="dxa"/>
            <w:vAlign w:val="center"/>
          </w:tcPr>
          <w:p w14:paraId="4FB3A8AF" w14:textId="77777777" w:rsidR="00C52A5C" w:rsidRPr="009E36A4" w:rsidRDefault="00C52A5C" w:rsidP="00863C02">
            <w:pPr>
              <w:keepNext/>
              <w:spacing w:line="360" w:lineRule="exact"/>
              <w:jc w:val="center"/>
            </w:pPr>
            <w:r w:rsidRPr="009E36A4">
              <w:rPr>
                <w:rFonts w:hint="eastAsia"/>
              </w:rPr>
              <w:t>IPM</w:t>
            </w:r>
            <w:r w:rsidRPr="009E36A4">
              <w:rPr>
                <w:rFonts w:hint="eastAsia"/>
              </w:rPr>
              <w:t>节点</w:t>
            </w:r>
          </w:p>
        </w:tc>
        <w:tc>
          <w:tcPr>
            <w:tcW w:w="1383" w:type="dxa"/>
            <w:vAlign w:val="center"/>
          </w:tcPr>
          <w:p w14:paraId="3A5B1EA3" w14:textId="77777777" w:rsidR="00C52A5C" w:rsidRPr="009E36A4" w:rsidRDefault="00C52A5C" w:rsidP="00E3581D">
            <w:pPr>
              <w:keepNext/>
              <w:spacing w:line="360" w:lineRule="exact"/>
              <w:jc w:val="center"/>
            </w:pPr>
            <w:r w:rsidRPr="009E36A4">
              <w:rPr>
                <w:rFonts w:hint="eastAsia"/>
              </w:rPr>
              <w:t>EPCU</w:t>
            </w:r>
            <w:r w:rsidRPr="009E36A4">
              <w:rPr>
                <w:rFonts w:hint="eastAsia"/>
              </w:rPr>
              <w:t>各节点</w:t>
            </w:r>
          </w:p>
        </w:tc>
      </w:tr>
      <w:tr w:rsidR="00C52A5C" w:rsidRPr="009E36A4" w14:paraId="7C8DEE3A" w14:textId="77777777" w:rsidTr="00B54E2A">
        <w:trPr>
          <w:jc w:val="center"/>
        </w:trPr>
        <w:tc>
          <w:tcPr>
            <w:tcW w:w="1382" w:type="dxa"/>
            <w:vAlign w:val="center"/>
          </w:tcPr>
          <w:p w14:paraId="76841E65" w14:textId="77777777" w:rsidR="00C52A5C" w:rsidRPr="009E36A4" w:rsidRDefault="00C52A5C" w:rsidP="00976587">
            <w:pPr>
              <w:keepNext/>
              <w:spacing w:line="360" w:lineRule="exact"/>
              <w:jc w:val="center"/>
            </w:pPr>
            <w:r w:rsidRPr="009E36A4">
              <w:rPr>
                <w:rFonts w:hint="eastAsia"/>
              </w:rPr>
              <w:t>实时性</w:t>
            </w:r>
          </w:p>
        </w:tc>
        <w:tc>
          <w:tcPr>
            <w:tcW w:w="1382" w:type="dxa"/>
            <w:vAlign w:val="center"/>
          </w:tcPr>
          <w:p w14:paraId="458F0D64" w14:textId="77777777" w:rsidR="00C52A5C" w:rsidRPr="009E36A4" w:rsidRDefault="00C52A5C" w:rsidP="004E2176">
            <w:pPr>
              <w:keepNext/>
              <w:spacing w:line="360" w:lineRule="exact"/>
              <w:jc w:val="center"/>
            </w:pPr>
            <w:r w:rsidRPr="009E36A4">
              <w:rPr>
                <w:rFonts w:hint="eastAsia"/>
              </w:rPr>
              <w:t>高</w:t>
            </w:r>
          </w:p>
        </w:tc>
        <w:tc>
          <w:tcPr>
            <w:tcW w:w="1383" w:type="dxa"/>
            <w:vAlign w:val="center"/>
          </w:tcPr>
          <w:p w14:paraId="1C01832E" w14:textId="77777777" w:rsidR="00C52A5C" w:rsidRPr="009E36A4" w:rsidRDefault="00C52A5C" w:rsidP="00DF216C">
            <w:pPr>
              <w:keepNext/>
              <w:spacing w:line="360" w:lineRule="exact"/>
              <w:jc w:val="center"/>
            </w:pPr>
            <w:r w:rsidRPr="009E36A4">
              <w:rPr>
                <w:rFonts w:hint="eastAsia"/>
              </w:rPr>
              <w:t>高</w:t>
            </w:r>
          </w:p>
        </w:tc>
        <w:tc>
          <w:tcPr>
            <w:tcW w:w="1383" w:type="dxa"/>
            <w:vAlign w:val="center"/>
          </w:tcPr>
          <w:p w14:paraId="01124AFD" w14:textId="77777777" w:rsidR="00C52A5C" w:rsidRPr="009E36A4" w:rsidRDefault="00C52A5C" w:rsidP="00B650D1">
            <w:pPr>
              <w:keepNext/>
              <w:spacing w:line="360" w:lineRule="exact"/>
              <w:jc w:val="center"/>
            </w:pPr>
            <w:r w:rsidRPr="009E36A4">
              <w:rPr>
                <w:rFonts w:hint="eastAsia"/>
              </w:rPr>
              <w:t>中等</w:t>
            </w:r>
          </w:p>
        </w:tc>
        <w:tc>
          <w:tcPr>
            <w:tcW w:w="1383" w:type="dxa"/>
            <w:vAlign w:val="center"/>
          </w:tcPr>
          <w:p w14:paraId="35D38621" w14:textId="77777777" w:rsidR="00C52A5C" w:rsidRPr="009E36A4" w:rsidRDefault="00C52A5C" w:rsidP="00863C02">
            <w:pPr>
              <w:keepNext/>
              <w:spacing w:line="360" w:lineRule="exact"/>
              <w:jc w:val="center"/>
            </w:pPr>
            <w:r w:rsidRPr="009E36A4">
              <w:rPr>
                <w:rFonts w:hint="eastAsia"/>
              </w:rPr>
              <w:t>低</w:t>
            </w:r>
          </w:p>
        </w:tc>
        <w:tc>
          <w:tcPr>
            <w:tcW w:w="1383" w:type="dxa"/>
            <w:vAlign w:val="center"/>
          </w:tcPr>
          <w:p w14:paraId="0ECD7F00" w14:textId="77777777" w:rsidR="00C52A5C" w:rsidRPr="009E36A4" w:rsidRDefault="00C52A5C" w:rsidP="00E3581D">
            <w:pPr>
              <w:keepNext/>
              <w:spacing w:line="360" w:lineRule="exact"/>
              <w:jc w:val="center"/>
            </w:pPr>
            <w:r w:rsidRPr="009E36A4">
              <w:rPr>
                <w:rFonts w:hint="eastAsia"/>
              </w:rPr>
              <w:t>较高</w:t>
            </w:r>
          </w:p>
        </w:tc>
      </w:tr>
      <w:tr w:rsidR="00C52A5C" w:rsidRPr="009E36A4" w14:paraId="5F32B1D0" w14:textId="77777777" w:rsidTr="00B54E2A">
        <w:trPr>
          <w:jc w:val="center"/>
        </w:trPr>
        <w:tc>
          <w:tcPr>
            <w:tcW w:w="1382" w:type="dxa"/>
            <w:vAlign w:val="center"/>
          </w:tcPr>
          <w:p w14:paraId="6BF90EFE" w14:textId="77777777" w:rsidR="00C52A5C" w:rsidRPr="009E36A4" w:rsidRDefault="00C52A5C" w:rsidP="00976587">
            <w:pPr>
              <w:keepNext/>
              <w:spacing w:line="360" w:lineRule="exact"/>
              <w:jc w:val="center"/>
            </w:pPr>
            <w:r w:rsidRPr="009E36A4">
              <w:rPr>
                <w:rFonts w:hint="eastAsia"/>
              </w:rPr>
              <w:t>发送时间</w:t>
            </w:r>
          </w:p>
        </w:tc>
        <w:tc>
          <w:tcPr>
            <w:tcW w:w="1382" w:type="dxa"/>
            <w:vAlign w:val="center"/>
          </w:tcPr>
          <w:p w14:paraId="4CC12414" w14:textId="77777777" w:rsidR="00C52A5C" w:rsidRPr="009E36A4" w:rsidRDefault="00364177" w:rsidP="004E2176">
            <w:pPr>
              <w:keepNext/>
              <w:spacing w:line="360" w:lineRule="exact"/>
              <w:jc w:val="center"/>
            </w:pPr>
            <w:r w:rsidRPr="009E36A4">
              <w:rPr>
                <w:rFonts w:hint="eastAsia"/>
              </w:rPr>
              <w:t>操作触发</w:t>
            </w:r>
          </w:p>
        </w:tc>
        <w:tc>
          <w:tcPr>
            <w:tcW w:w="1383" w:type="dxa"/>
            <w:vAlign w:val="center"/>
          </w:tcPr>
          <w:p w14:paraId="2891EC35" w14:textId="77777777" w:rsidR="00C52A5C" w:rsidRPr="009E36A4" w:rsidRDefault="00364177" w:rsidP="00DF216C">
            <w:pPr>
              <w:keepNext/>
              <w:spacing w:line="360" w:lineRule="exact"/>
              <w:jc w:val="center"/>
            </w:pPr>
            <w:r w:rsidRPr="009E36A4">
              <w:rPr>
                <w:rFonts w:hint="eastAsia"/>
              </w:rPr>
              <w:t>操作触发</w:t>
            </w:r>
          </w:p>
        </w:tc>
        <w:tc>
          <w:tcPr>
            <w:tcW w:w="1383" w:type="dxa"/>
            <w:vAlign w:val="center"/>
          </w:tcPr>
          <w:p w14:paraId="011F7809" w14:textId="77777777" w:rsidR="00C52A5C" w:rsidRPr="009E36A4" w:rsidRDefault="00364177" w:rsidP="00B650D1">
            <w:pPr>
              <w:keepNext/>
              <w:spacing w:line="360" w:lineRule="exact"/>
              <w:jc w:val="center"/>
            </w:pPr>
            <w:r w:rsidRPr="009E36A4">
              <w:rPr>
                <w:rFonts w:hint="eastAsia"/>
              </w:rPr>
              <w:t>定时发送</w:t>
            </w:r>
          </w:p>
        </w:tc>
        <w:tc>
          <w:tcPr>
            <w:tcW w:w="1383" w:type="dxa"/>
            <w:vAlign w:val="center"/>
          </w:tcPr>
          <w:p w14:paraId="2F4CAF63" w14:textId="77777777" w:rsidR="00C52A5C" w:rsidRPr="009E36A4" w:rsidRDefault="00364177" w:rsidP="00863C02">
            <w:pPr>
              <w:keepNext/>
              <w:spacing w:line="360" w:lineRule="exact"/>
              <w:jc w:val="center"/>
            </w:pPr>
            <w:r w:rsidRPr="009E36A4">
              <w:rPr>
                <w:rFonts w:hint="eastAsia"/>
              </w:rPr>
              <w:t>响应时发送</w:t>
            </w:r>
          </w:p>
        </w:tc>
        <w:tc>
          <w:tcPr>
            <w:tcW w:w="1383" w:type="dxa"/>
            <w:vAlign w:val="center"/>
          </w:tcPr>
          <w:p w14:paraId="2BF132B2" w14:textId="77777777" w:rsidR="00C52A5C" w:rsidRPr="009E36A4" w:rsidRDefault="00364177" w:rsidP="00E3581D">
            <w:pPr>
              <w:keepNext/>
              <w:spacing w:line="360" w:lineRule="exact"/>
              <w:jc w:val="center"/>
            </w:pPr>
            <w:r w:rsidRPr="009E36A4">
              <w:rPr>
                <w:rFonts w:hint="eastAsia"/>
              </w:rPr>
              <w:t>响应时发送</w:t>
            </w:r>
          </w:p>
        </w:tc>
      </w:tr>
      <w:tr w:rsidR="009D3D12" w:rsidRPr="009E36A4" w14:paraId="746FA7B0" w14:textId="77777777" w:rsidTr="00B54E2A">
        <w:trPr>
          <w:jc w:val="center"/>
        </w:trPr>
        <w:tc>
          <w:tcPr>
            <w:tcW w:w="1382" w:type="dxa"/>
            <w:vAlign w:val="center"/>
          </w:tcPr>
          <w:p w14:paraId="36DC6446" w14:textId="77777777" w:rsidR="009D3D12" w:rsidRPr="009E36A4" w:rsidRDefault="009D3D12" w:rsidP="00976587">
            <w:pPr>
              <w:keepNext/>
              <w:spacing w:line="360" w:lineRule="exact"/>
              <w:jc w:val="center"/>
            </w:pPr>
            <w:r w:rsidRPr="009E36A4">
              <w:rPr>
                <w:rFonts w:hint="eastAsia"/>
              </w:rPr>
              <w:t>报文长度</w:t>
            </w:r>
          </w:p>
        </w:tc>
        <w:tc>
          <w:tcPr>
            <w:tcW w:w="1382" w:type="dxa"/>
            <w:vAlign w:val="center"/>
          </w:tcPr>
          <w:p w14:paraId="3FFF9C35" w14:textId="77777777" w:rsidR="009D3D12" w:rsidRPr="009E36A4" w:rsidRDefault="009D3D12" w:rsidP="004E2176">
            <w:pPr>
              <w:keepNext/>
              <w:spacing w:line="360" w:lineRule="exact"/>
              <w:jc w:val="center"/>
            </w:pPr>
            <w:r w:rsidRPr="009E36A4">
              <w:rPr>
                <w:rFonts w:hint="eastAsia"/>
              </w:rPr>
              <w:t>8</w:t>
            </w:r>
            <w:r w:rsidRPr="009E36A4">
              <w:rPr>
                <w:rFonts w:hint="eastAsia"/>
              </w:rPr>
              <w:t>字节</w:t>
            </w:r>
          </w:p>
        </w:tc>
        <w:tc>
          <w:tcPr>
            <w:tcW w:w="1383" w:type="dxa"/>
            <w:vAlign w:val="center"/>
          </w:tcPr>
          <w:p w14:paraId="4C1881BB" w14:textId="77777777" w:rsidR="009D3D12" w:rsidRPr="009E36A4" w:rsidRDefault="009D3D12" w:rsidP="00DF216C">
            <w:pPr>
              <w:keepNext/>
              <w:spacing w:line="360" w:lineRule="exact"/>
              <w:jc w:val="center"/>
            </w:pPr>
            <w:r w:rsidRPr="009E36A4">
              <w:rPr>
                <w:rFonts w:hint="eastAsia"/>
              </w:rPr>
              <w:t>8</w:t>
            </w:r>
            <w:r w:rsidRPr="009E36A4">
              <w:rPr>
                <w:rFonts w:hint="eastAsia"/>
              </w:rPr>
              <w:t>字节</w:t>
            </w:r>
          </w:p>
        </w:tc>
        <w:tc>
          <w:tcPr>
            <w:tcW w:w="1383" w:type="dxa"/>
            <w:vAlign w:val="center"/>
          </w:tcPr>
          <w:p w14:paraId="6335D306" w14:textId="77777777" w:rsidR="009D3D12" w:rsidRPr="009E36A4" w:rsidRDefault="009D3D12" w:rsidP="00B650D1">
            <w:pPr>
              <w:keepNext/>
              <w:spacing w:line="360" w:lineRule="exact"/>
              <w:jc w:val="center"/>
            </w:pPr>
            <w:r w:rsidRPr="009E36A4">
              <w:rPr>
                <w:rFonts w:hint="eastAsia"/>
              </w:rPr>
              <w:t>8</w:t>
            </w:r>
            <w:r w:rsidRPr="009E36A4">
              <w:rPr>
                <w:rFonts w:hint="eastAsia"/>
              </w:rPr>
              <w:t>字节</w:t>
            </w:r>
          </w:p>
        </w:tc>
        <w:tc>
          <w:tcPr>
            <w:tcW w:w="1383" w:type="dxa"/>
            <w:vAlign w:val="center"/>
          </w:tcPr>
          <w:p w14:paraId="22ED8332" w14:textId="77777777" w:rsidR="009D3D12" w:rsidRPr="009E36A4" w:rsidRDefault="009D3D12" w:rsidP="00863C02">
            <w:pPr>
              <w:keepNext/>
              <w:spacing w:line="360" w:lineRule="exact"/>
              <w:jc w:val="center"/>
            </w:pPr>
            <w:r w:rsidRPr="009E36A4">
              <w:rPr>
                <w:rFonts w:hint="eastAsia"/>
              </w:rPr>
              <w:t>8</w:t>
            </w:r>
            <w:r w:rsidRPr="009E36A4">
              <w:rPr>
                <w:rFonts w:hint="eastAsia"/>
              </w:rPr>
              <w:t>字节</w:t>
            </w:r>
          </w:p>
        </w:tc>
        <w:tc>
          <w:tcPr>
            <w:tcW w:w="1383" w:type="dxa"/>
            <w:vAlign w:val="center"/>
          </w:tcPr>
          <w:p w14:paraId="0CCECBDD" w14:textId="77777777" w:rsidR="009D3D12" w:rsidRPr="009E36A4" w:rsidRDefault="009D3D12" w:rsidP="00E3581D">
            <w:pPr>
              <w:keepNext/>
              <w:spacing w:line="360" w:lineRule="exact"/>
              <w:jc w:val="center"/>
            </w:pPr>
            <w:r w:rsidRPr="009E36A4">
              <w:rPr>
                <w:rFonts w:hint="eastAsia"/>
              </w:rPr>
              <w:t>8</w:t>
            </w:r>
            <w:r w:rsidRPr="009E36A4">
              <w:rPr>
                <w:rFonts w:hint="eastAsia"/>
              </w:rPr>
              <w:t>字节</w:t>
            </w:r>
          </w:p>
        </w:tc>
      </w:tr>
    </w:tbl>
    <w:p w14:paraId="41AED470" w14:textId="77777777" w:rsidR="007E2BCD" w:rsidRDefault="007E2BCD" w:rsidP="004760F1">
      <w:pPr>
        <w:autoSpaceDE w:val="0"/>
        <w:autoSpaceDN w:val="0"/>
        <w:spacing w:line="360" w:lineRule="exact"/>
        <w:ind w:firstLineChars="200" w:firstLine="420"/>
        <w:rPr>
          <w:ins w:id="866" w:author="Quan Wen" w:date="2017-06-10T23:37:00Z"/>
        </w:rPr>
      </w:pPr>
    </w:p>
    <w:p w14:paraId="7A80F2EF" w14:textId="6BB96043" w:rsidR="00C52A5C" w:rsidRPr="009E36A4" w:rsidRDefault="00AC3D15" w:rsidP="004760F1">
      <w:pPr>
        <w:autoSpaceDE w:val="0"/>
        <w:autoSpaceDN w:val="0"/>
        <w:spacing w:line="360" w:lineRule="exact"/>
        <w:ind w:firstLineChars="200" w:firstLine="420"/>
      </w:pPr>
      <w:r w:rsidRPr="009E36A4">
        <w:rPr>
          <w:rFonts w:hint="eastAsia"/>
        </w:rPr>
        <w:t>在无操作情况下，网络系统中只有</w:t>
      </w:r>
      <w:r w:rsidR="0001783D">
        <w:rPr>
          <w:rFonts w:hint="eastAsia"/>
        </w:rPr>
        <w:t>EPCU</w:t>
      </w:r>
      <w:r w:rsidR="0001783D">
        <w:rPr>
          <w:rFonts w:hint="eastAsia"/>
        </w:rPr>
        <w:t>各节点</w:t>
      </w:r>
      <w:r w:rsidR="00EA46A0">
        <w:rPr>
          <w:rFonts w:hint="eastAsia"/>
        </w:rPr>
        <w:t>和</w:t>
      </w:r>
      <w:r w:rsidR="00EA46A0">
        <w:rPr>
          <w:rFonts w:hint="eastAsia"/>
        </w:rPr>
        <w:t>EBV</w:t>
      </w:r>
      <w:r w:rsidR="00EA46A0">
        <w:rPr>
          <w:rFonts w:hint="eastAsia"/>
        </w:rPr>
        <w:t>的</w:t>
      </w:r>
      <w:r w:rsidRPr="009E36A4">
        <w:rPr>
          <w:rFonts w:hint="eastAsia"/>
        </w:rPr>
        <w:t>工作信息报文在发送，实时向</w:t>
      </w:r>
      <w:r w:rsidRPr="009E36A4">
        <w:rPr>
          <w:rFonts w:hint="eastAsia"/>
        </w:rPr>
        <w:t>IPM</w:t>
      </w:r>
      <w:r w:rsidRPr="009E36A4">
        <w:rPr>
          <w:rFonts w:hint="eastAsia"/>
        </w:rPr>
        <w:t>报告当前工作信息，保证了网络系统效率，避免了因网络拥堵的情况而造成系统响应滞后的问题发送。</w:t>
      </w:r>
    </w:p>
    <w:p w14:paraId="3F323AE4" w14:textId="71736343" w:rsidR="00E00709" w:rsidRPr="009E36A4" w:rsidRDefault="00E00709" w:rsidP="00E00709">
      <w:pPr>
        <w:spacing w:line="360" w:lineRule="exact"/>
        <w:ind w:firstLine="420"/>
        <w:jc w:val="left"/>
        <w:rPr>
          <w:kern w:val="0"/>
        </w:rPr>
      </w:pPr>
      <w:r>
        <w:rPr>
          <w:rFonts w:hint="eastAsia"/>
          <w:kern w:val="0"/>
        </w:rPr>
        <w:t>在工作过程中，</w:t>
      </w:r>
      <w:r>
        <w:rPr>
          <w:rFonts w:hint="eastAsia"/>
          <w:kern w:val="0"/>
        </w:rPr>
        <w:t>EBV</w:t>
      </w:r>
      <w:r>
        <w:rPr>
          <w:rFonts w:hint="eastAsia"/>
          <w:kern w:val="0"/>
        </w:rPr>
        <w:t>应向</w:t>
      </w:r>
      <w:r>
        <w:rPr>
          <w:rFonts w:hint="eastAsia"/>
          <w:kern w:val="0"/>
        </w:rPr>
        <w:t>IPM</w:t>
      </w:r>
      <w:r>
        <w:rPr>
          <w:rFonts w:hint="eastAsia"/>
          <w:kern w:val="0"/>
        </w:rPr>
        <w:t>和</w:t>
      </w:r>
      <w:r>
        <w:rPr>
          <w:rFonts w:hint="eastAsia"/>
          <w:kern w:val="0"/>
        </w:rPr>
        <w:t>EPCU</w:t>
      </w:r>
      <w:r>
        <w:rPr>
          <w:rFonts w:hint="eastAsia"/>
          <w:kern w:val="0"/>
        </w:rPr>
        <w:t>发送操作信息报文，一方面可以实时向</w:t>
      </w:r>
      <w:r>
        <w:rPr>
          <w:rFonts w:hint="eastAsia"/>
          <w:kern w:val="0"/>
        </w:rPr>
        <w:t>IPM</w:t>
      </w:r>
      <w:r>
        <w:rPr>
          <w:rFonts w:hint="eastAsia"/>
          <w:kern w:val="0"/>
        </w:rPr>
        <w:t>报告工作状态的改变，另一方面可以向</w:t>
      </w:r>
      <w:r>
        <w:rPr>
          <w:rFonts w:hint="eastAsia"/>
          <w:kern w:val="0"/>
        </w:rPr>
        <w:t>IPM</w:t>
      </w:r>
      <w:r>
        <w:rPr>
          <w:rFonts w:hint="eastAsia"/>
          <w:kern w:val="0"/>
        </w:rPr>
        <w:t>汇报自己正常工作。如果</w:t>
      </w:r>
      <w:r>
        <w:rPr>
          <w:rFonts w:hint="eastAsia"/>
          <w:kern w:val="0"/>
        </w:rPr>
        <w:t>EBV</w:t>
      </w:r>
      <w:r>
        <w:rPr>
          <w:rFonts w:hint="eastAsia"/>
          <w:kern w:val="0"/>
        </w:rPr>
        <w:t>停止发送操作报文，那么</w:t>
      </w:r>
      <w:r>
        <w:rPr>
          <w:rFonts w:hint="eastAsia"/>
          <w:kern w:val="0"/>
        </w:rPr>
        <w:t>IPM</w:t>
      </w:r>
      <w:r>
        <w:rPr>
          <w:rFonts w:hint="eastAsia"/>
          <w:kern w:val="0"/>
        </w:rPr>
        <w:t>可以认定</w:t>
      </w:r>
      <w:r>
        <w:rPr>
          <w:rFonts w:hint="eastAsia"/>
          <w:kern w:val="0"/>
        </w:rPr>
        <w:t>EBV</w:t>
      </w:r>
      <w:r>
        <w:rPr>
          <w:rFonts w:hint="eastAsia"/>
          <w:kern w:val="0"/>
        </w:rPr>
        <w:t>出现了故障，从而向司机发送故障信息。</w:t>
      </w:r>
    </w:p>
    <w:p w14:paraId="050A21D6" w14:textId="6905B593" w:rsidR="00E00709" w:rsidRDefault="007E2BCD" w:rsidP="00E00709">
      <w:pPr>
        <w:spacing w:line="360" w:lineRule="exact"/>
        <w:ind w:firstLine="420"/>
        <w:jc w:val="left"/>
        <w:rPr>
          <w:ins w:id="867" w:author="Quan Wen" w:date="2017-06-10T23:39:00Z"/>
          <w:kern w:val="0"/>
        </w:rPr>
      </w:pPr>
      <w:r>
        <w:rPr>
          <w:rFonts w:hint="eastAsia"/>
          <w:kern w:val="0"/>
        </w:rPr>
        <w:t>网络中报文的工作时序图如下所示。</w:t>
      </w:r>
    </w:p>
    <w:p w14:paraId="1B13BAD2" w14:textId="77777777" w:rsidR="00C9727A" w:rsidRPr="009E36A4" w:rsidRDefault="00C9727A" w:rsidP="00E00709">
      <w:pPr>
        <w:spacing w:line="360" w:lineRule="exact"/>
        <w:ind w:firstLine="420"/>
        <w:jc w:val="left"/>
        <w:rPr>
          <w:rFonts w:hint="eastAsia"/>
          <w:kern w:val="0"/>
        </w:rPr>
      </w:pPr>
    </w:p>
    <w:p w14:paraId="70C0BC85" w14:textId="56E912AC" w:rsidR="00E00709" w:rsidRDefault="00B4085C" w:rsidP="00E00709">
      <w:pPr>
        <w:jc w:val="center"/>
        <w:rPr>
          <w:kern w:val="0"/>
        </w:rPr>
      </w:pPr>
      <w:r>
        <w:rPr>
          <w:kern w:val="0"/>
        </w:rPr>
        <w:object w:dxaOrig="7740" w:dyaOrig="6420" w14:anchorId="503FEB49">
          <v:shape id="_x0000_i1036" type="#_x0000_t75" style="width:283.95pt;height:235.6pt" o:ole="">
            <v:imagedata r:id="rId54" o:title=""/>
          </v:shape>
          <o:OLEObject Type="Embed" ProgID="Visio.Drawing.15" ShapeID="_x0000_i1036" DrawAspect="Content" ObjectID="_1558661434" r:id="rId55"/>
        </w:object>
      </w:r>
    </w:p>
    <w:p w14:paraId="2D0D39D9" w14:textId="7013A97A" w:rsidR="00E00709" w:rsidRDefault="00E00709" w:rsidP="00E00709">
      <w:pPr>
        <w:jc w:val="center"/>
        <w:rPr>
          <w:rFonts w:eastAsia="黑体" w:cs="Arial"/>
          <w:kern w:val="0"/>
          <w:sz w:val="18"/>
          <w:szCs w:val="18"/>
        </w:rPr>
      </w:pPr>
      <w:r w:rsidRPr="002038D0">
        <w:rPr>
          <w:rFonts w:eastAsia="黑体" w:cs="Arial" w:hint="eastAsia"/>
          <w:kern w:val="0"/>
          <w:sz w:val="18"/>
          <w:szCs w:val="18"/>
        </w:rPr>
        <w:t>图</w:t>
      </w:r>
      <w:r w:rsidRPr="002038D0">
        <w:rPr>
          <w:rFonts w:eastAsia="黑体" w:cs="Arial" w:hint="eastAsia"/>
          <w:kern w:val="0"/>
          <w:sz w:val="18"/>
          <w:szCs w:val="18"/>
        </w:rPr>
        <w:t>4.2</w:t>
      </w:r>
      <w:r w:rsidRPr="002038D0">
        <w:rPr>
          <w:rFonts w:eastAsia="黑体" w:cs="Arial"/>
          <w:kern w:val="0"/>
          <w:sz w:val="18"/>
          <w:szCs w:val="18"/>
        </w:rPr>
        <w:t xml:space="preserve"> </w:t>
      </w:r>
      <w:r w:rsidRPr="002038D0">
        <w:rPr>
          <w:rFonts w:eastAsia="黑体" w:cs="Arial" w:hint="eastAsia"/>
          <w:kern w:val="0"/>
          <w:sz w:val="18"/>
          <w:szCs w:val="18"/>
        </w:rPr>
        <w:t>网络</w:t>
      </w:r>
      <w:r w:rsidR="00B4085C" w:rsidRPr="002038D0">
        <w:rPr>
          <w:rFonts w:eastAsia="黑体" w:cs="Arial" w:hint="eastAsia"/>
          <w:kern w:val="0"/>
          <w:sz w:val="18"/>
          <w:szCs w:val="18"/>
        </w:rPr>
        <w:t>通信</w:t>
      </w:r>
      <w:r w:rsidR="00B4085C">
        <w:rPr>
          <w:rFonts w:eastAsia="黑体" w:cs="Arial" w:hint="eastAsia"/>
          <w:kern w:val="0"/>
          <w:sz w:val="18"/>
          <w:szCs w:val="18"/>
        </w:rPr>
        <w:t>报文交互</w:t>
      </w:r>
      <w:r w:rsidR="00B4085C">
        <w:rPr>
          <w:rFonts w:eastAsia="黑体" w:cs="Arial"/>
          <w:kern w:val="0"/>
          <w:sz w:val="18"/>
          <w:szCs w:val="18"/>
        </w:rPr>
        <w:t>时序</w:t>
      </w:r>
      <w:r w:rsidRPr="002038D0">
        <w:rPr>
          <w:rFonts w:eastAsia="黑体" w:cs="Arial" w:hint="eastAsia"/>
          <w:kern w:val="0"/>
          <w:sz w:val="18"/>
          <w:szCs w:val="18"/>
        </w:rPr>
        <w:t>图</w:t>
      </w:r>
    </w:p>
    <w:p w14:paraId="3D598F2D" w14:textId="0C250423" w:rsidR="001B4D5F" w:rsidRDefault="001B4D5F" w:rsidP="00E00709">
      <w:pPr>
        <w:jc w:val="center"/>
        <w:rPr>
          <w:rFonts w:eastAsia="黑体" w:cs="Arial"/>
          <w:kern w:val="0"/>
          <w:sz w:val="18"/>
          <w:szCs w:val="18"/>
        </w:rPr>
      </w:pPr>
    </w:p>
    <w:p w14:paraId="031C6F43" w14:textId="4FB9BFB6" w:rsidR="001B4D5F" w:rsidRDefault="001B4D5F" w:rsidP="00E00709">
      <w:pPr>
        <w:jc w:val="center"/>
        <w:rPr>
          <w:rFonts w:eastAsia="黑体" w:cs="Arial"/>
          <w:kern w:val="0"/>
          <w:sz w:val="18"/>
          <w:szCs w:val="18"/>
        </w:rPr>
      </w:pPr>
    </w:p>
    <w:p w14:paraId="23FC75FF" w14:textId="54ABAC89" w:rsidR="001B4D5F" w:rsidRDefault="001B4D5F" w:rsidP="00E00709">
      <w:pPr>
        <w:jc w:val="center"/>
        <w:rPr>
          <w:rFonts w:eastAsia="黑体" w:cs="Arial"/>
          <w:kern w:val="0"/>
          <w:sz w:val="18"/>
          <w:szCs w:val="18"/>
        </w:rPr>
      </w:pPr>
    </w:p>
    <w:p w14:paraId="5906E7CC" w14:textId="1B34D1E0" w:rsidR="001B4D5F" w:rsidRDefault="001B4D5F" w:rsidP="00E00709">
      <w:pPr>
        <w:jc w:val="center"/>
        <w:rPr>
          <w:rFonts w:eastAsia="黑体" w:cs="Arial"/>
          <w:kern w:val="0"/>
          <w:sz w:val="18"/>
          <w:szCs w:val="18"/>
        </w:rPr>
      </w:pPr>
    </w:p>
    <w:p w14:paraId="54644AE0" w14:textId="77777777" w:rsidR="001B4D5F" w:rsidRDefault="001B4D5F" w:rsidP="00E00709">
      <w:pPr>
        <w:jc w:val="center"/>
        <w:rPr>
          <w:rFonts w:eastAsia="黑体" w:cs="Arial" w:hint="eastAsia"/>
          <w:kern w:val="0"/>
          <w:sz w:val="18"/>
          <w:szCs w:val="18"/>
        </w:rPr>
      </w:pPr>
    </w:p>
    <w:p w14:paraId="302801DD" w14:textId="1744D963" w:rsidR="00C72C2A" w:rsidRPr="009E36A4" w:rsidRDefault="00A17A28" w:rsidP="00C72C2A">
      <w:pPr>
        <w:pStyle w:val="1"/>
        <w:spacing w:beforeLines="50" w:before="156" w:afterLines="50" w:after="156" w:line="360" w:lineRule="exact"/>
        <w:jc w:val="center"/>
        <w:rPr>
          <w:rFonts w:eastAsia="黑体" w:cs="Arial"/>
          <w:b w:val="0"/>
          <w:i w:val="0"/>
        </w:rPr>
      </w:pPr>
      <w:bookmarkStart w:id="868" w:name="_Toc484917536"/>
      <w:r w:rsidRPr="009E36A4">
        <w:rPr>
          <w:rFonts w:eastAsia="黑体" w:cs="Arial" w:hint="eastAsia"/>
          <w:b w:val="0"/>
          <w:i w:val="0"/>
          <w:lang w:eastAsia="zh-CN"/>
        </w:rPr>
        <w:t>5</w:t>
      </w:r>
      <w:r w:rsidR="00C72C2A" w:rsidRPr="009E36A4">
        <w:rPr>
          <w:rFonts w:eastAsia="黑体" w:cs="Arial"/>
          <w:b w:val="0"/>
          <w:i w:val="0"/>
        </w:rPr>
        <w:t xml:space="preserve">  </w:t>
      </w:r>
      <w:r w:rsidR="004F5DB7">
        <w:rPr>
          <w:rFonts w:eastAsia="黑体" w:cs="Arial" w:hint="eastAsia"/>
          <w:b w:val="0"/>
          <w:i w:val="0"/>
          <w:lang w:eastAsia="zh-CN"/>
        </w:rPr>
        <w:t>基于</w:t>
      </w:r>
      <w:r w:rsidR="004F5DB7">
        <w:rPr>
          <w:rFonts w:eastAsia="黑体" w:cs="Arial" w:hint="eastAsia"/>
          <w:b w:val="0"/>
          <w:i w:val="0"/>
          <w:lang w:eastAsia="zh-CN"/>
        </w:rPr>
        <w:t>CAN</w:t>
      </w:r>
      <w:r w:rsidR="004F5DB7">
        <w:rPr>
          <w:rFonts w:eastAsia="黑体" w:cs="Arial" w:hint="eastAsia"/>
          <w:b w:val="0"/>
          <w:i w:val="0"/>
          <w:lang w:eastAsia="zh-CN"/>
        </w:rPr>
        <w:t>总线的列车制动控制网络</w:t>
      </w:r>
      <w:r w:rsidR="00C72C2A" w:rsidRPr="009E36A4">
        <w:rPr>
          <w:rFonts w:eastAsia="黑体" w:cs="Arial" w:hint="eastAsia"/>
          <w:b w:val="0"/>
          <w:i w:val="0"/>
          <w:lang w:eastAsia="zh-CN"/>
        </w:rPr>
        <w:t>系统硬件设计</w:t>
      </w:r>
      <w:bookmarkEnd w:id="868"/>
    </w:p>
    <w:p w14:paraId="09DC51C2" w14:textId="77777777" w:rsidR="00C72C2A" w:rsidRPr="009E36A4" w:rsidRDefault="00A17A28" w:rsidP="00C72C2A">
      <w:pPr>
        <w:pStyle w:val="2"/>
        <w:spacing w:beforeLines="50" w:before="156" w:afterLines="50" w:after="156" w:line="360" w:lineRule="exact"/>
        <w:rPr>
          <w:rFonts w:eastAsia="黑体"/>
          <w:b w:val="0"/>
          <w:i w:val="0"/>
          <w:lang w:eastAsia="zh-CN"/>
        </w:rPr>
      </w:pPr>
      <w:bookmarkStart w:id="869" w:name="_Toc484917537"/>
      <w:r w:rsidRPr="009E36A4">
        <w:rPr>
          <w:rFonts w:eastAsia="黑体" w:hint="eastAsia"/>
          <w:b w:val="0"/>
          <w:i w:val="0"/>
          <w:lang w:eastAsia="zh-CN"/>
        </w:rPr>
        <w:t>5</w:t>
      </w:r>
      <w:r w:rsidR="00C72C2A" w:rsidRPr="009E36A4">
        <w:rPr>
          <w:rFonts w:eastAsia="黑体"/>
          <w:b w:val="0"/>
          <w:i w:val="0"/>
        </w:rPr>
        <w:t xml:space="preserve">.1 </w:t>
      </w:r>
      <w:r w:rsidR="00ED72BB" w:rsidRPr="009E36A4">
        <w:rPr>
          <w:rFonts w:eastAsia="黑体" w:hint="eastAsia"/>
          <w:b w:val="0"/>
          <w:i w:val="0"/>
          <w:lang w:eastAsia="zh-CN"/>
        </w:rPr>
        <w:t>硬件设计总体框架</w:t>
      </w:r>
      <w:bookmarkEnd w:id="869"/>
    </w:p>
    <w:p w14:paraId="6439241D" w14:textId="51B8560F" w:rsidR="00B53133" w:rsidRDefault="00ED72BB" w:rsidP="00B53133">
      <w:pPr>
        <w:autoSpaceDE w:val="0"/>
        <w:autoSpaceDN w:val="0"/>
        <w:spacing w:line="360" w:lineRule="exact"/>
        <w:ind w:firstLineChars="200" w:firstLine="420"/>
      </w:pPr>
      <w:r w:rsidRPr="009E36A4">
        <w:rPr>
          <w:rFonts w:hint="eastAsia"/>
        </w:rPr>
        <w:t>根据前文系统总体设计的说明，</w:t>
      </w:r>
      <w:r w:rsidR="009870AD" w:rsidRPr="009E36A4">
        <w:rPr>
          <w:rFonts w:hint="eastAsia"/>
        </w:rPr>
        <w:t>CCBII</w:t>
      </w:r>
      <w:r w:rsidR="009870AD" w:rsidRPr="009E36A4">
        <w:rPr>
          <w:rFonts w:hint="eastAsia"/>
        </w:rPr>
        <w:t>制动系统主要分为三个主模块</w:t>
      </w:r>
      <w:r w:rsidR="003A718F" w:rsidRPr="009E36A4">
        <w:rPr>
          <w:rFonts w:hint="eastAsia"/>
        </w:rPr>
        <w:t>：</w:t>
      </w:r>
      <w:r w:rsidR="00CA7BB5" w:rsidRPr="009E36A4">
        <w:rPr>
          <w:rFonts w:hint="eastAsia"/>
        </w:rPr>
        <w:t>EBV</w:t>
      </w:r>
      <w:r w:rsidR="00CA7BB5" w:rsidRPr="009E36A4">
        <w:rPr>
          <w:rFonts w:hint="eastAsia"/>
        </w:rPr>
        <w:t>模块、</w:t>
      </w:r>
      <w:r w:rsidR="00CA7BB5" w:rsidRPr="009E36A4">
        <w:rPr>
          <w:rFonts w:hint="eastAsia"/>
        </w:rPr>
        <w:t>IPM</w:t>
      </w:r>
      <w:r w:rsidR="00CA7BB5" w:rsidRPr="009E36A4">
        <w:rPr>
          <w:rFonts w:hint="eastAsia"/>
        </w:rPr>
        <w:t>模块和</w:t>
      </w:r>
      <w:r w:rsidR="00CA7BB5" w:rsidRPr="009E36A4">
        <w:rPr>
          <w:rFonts w:hint="eastAsia"/>
        </w:rPr>
        <w:t>EPCU</w:t>
      </w:r>
      <w:r w:rsidR="00CA7BB5" w:rsidRPr="009E36A4">
        <w:rPr>
          <w:rFonts w:hint="eastAsia"/>
        </w:rPr>
        <w:t>模块，其中</w:t>
      </w:r>
      <w:r w:rsidR="00CA7BB5" w:rsidRPr="009E36A4">
        <w:rPr>
          <w:rFonts w:hint="eastAsia"/>
        </w:rPr>
        <w:t>EBV</w:t>
      </w:r>
      <w:r w:rsidR="00CA7BB5" w:rsidRPr="009E36A4">
        <w:rPr>
          <w:rFonts w:hint="eastAsia"/>
        </w:rPr>
        <w:t>模块</w:t>
      </w:r>
      <w:r w:rsidR="002324A5">
        <w:rPr>
          <w:rFonts w:hint="eastAsia"/>
        </w:rPr>
        <w:t>采用</w:t>
      </w:r>
      <w:r w:rsidR="002324A5">
        <w:t>一体化设计，文中不开展研究，</w:t>
      </w:r>
      <w:r w:rsidR="00CA7BB5" w:rsidRPr="009E36A4">
        <w:rPr>
          <w:rFonts w:hint="eastAsia"/>
        </w:rPr>
        <w:t>IPM</w:t>
      </w:r>
      <w:r w:rsidR="00CA7BB5" w:rsidRPr="009E36A4">
        <w:rPr>
          <w:rFonts w:hint="eastAsia"/>
        </w:rPr>
        <w:t>模块则由</w:t>
      </w:r>
      <w:r w:rsidR="00CA7BB5" w:rsidRPr="009E36A4">
        <w:rPr>
          <w:rFonts w:hint="eastAsia"/>
        </w:rPr>
        <w:t>PC</w:t>
      </w:r>
      <w:r w:rsidR="00CA7BB5" w:rsidRPr="009E36A4">
        <w:rPr>
          <w:rFonts w:hint="eastAsia"/>
        </w:rPr>
        <w:t>上位机进行模拟</w:t>
      </w:r>
      <w:r w:rsidR="002324A5">
        <w:rPr>
          <w:rFonts w:hint="eastAsia"/>
        </w:rPr>
        <w:t>，</w:t>
      </w:r>
      <w:r w:rsidR="002324A5" w:rsidRPr="009E36A4">
        <w:rPr>
          <w:rFonts w:hint="eastAsia"/>
        </w:rPr>
        <w:t>本文主要研究</w:t>
      </w:r>
      <w:r w:rsidR="002324A5" w:rsidRPr="009E36A4">
        <w:rPr>
          <w:rFonts w:hint="eastAsia"/>
        </w:rPr>
        <w:t>EPCU</w:t>
      </w:r>
      <w:r w:rsidR="002324A5" w:rsidRPr="009E36A4">
        <w:rPr>
          <w:rFonts w:hint="eastAsia"/>
        </w:rPr>
        <w:t>中</w:t>
      </w:r>
      <w:r w:rsidR="002324A5">
        <w:rPr>
          <w:rFonts w:hint="eastAsia"/>
        </w:rPr>
        <w:t>各个</w:t>
      </w:r>
      <w:r w:rsidR="002324A5" w:rsidRPr="009E36A4">
        <w:rPr>
          <w:rFonts w:hint="eastAsia"/>
        </w:rPr>
        <w:t>子模块</w:t>
      </w:r>
      <w:r w:rsidR="002324A5">
        <w:rPr>
          <w:rFonts w:hint="eastAsia"/>
        </w:rPr>
        <w:t>的硬件</w:t>
      </w:r>
      <w:r w:rsidR="002324A5">
        <w:t>设计</w:t>
      </w:r>
      <w:r w:rsidR="002324A5">
        <w:rPr>
          <w:rFonts w:hint="eastAsia"/>
        </w:rPr>
        <w:t>。</w:t>
      </w:r>
      <w:r w:rsidR="00832043" w:rsidRPr="009E36A4">
        <w:rPr>
          <w:rFonts w:hint="eastAsia"/>
        </w:rPr>
        <w:t>EPCU</w:t>
      </w:r>
      <w:r w:rsidR="00832043" w:rsidRPr="009E36A4">
        <w:rPr>
          <w:rFonts w:hint="eastAsia"/>
        </w:rPr>
        <w:t>各子模块的控制模块和信号采集部分功能类似，</w:t>
      </w:r>
      <w:r w:rsidR="00E65F26" w:rsidRPr="00DE38B1">
        <w:rPr>
          <w:rFonts w:hint="eastAsia"/>
        </w:rPr>
        <w:t>因此可以设计具有通用性的电路板</w:t>
      </w:r>
      <w:r w:rsidR="00634E7E" w:rsidRPr="00DE38B1">
        <w:rPr>
          <w:rFonts w:hint="eastAsia"/>
        </w:rPr>
        <w:t>。</w:t>
      </w:r>
      <w:r w:rsidR="00E5404B" w:rsidRPr="009E36A4">
        <w:rPr>
          <w:rFonts w:hint="eastAsia"/>
        </w:rPr>
        <w:t>以</w:t>
      </w:r>
      <w:r w:rsidR="00E5404B" w:rsidRPr="009E36A4">
        <w:rPr>
          <w:rFonts w:hint="eastAsia"/>
        </w:rPr>
        <w:t>ERCP</w:t>
      </w:r>
      <w:r w:rsidR="00E5404B" w:rsidRPr="009E36A4">
        <w:rPr>
          <w:rFonts w:hint="eastAsia"/>
        </w:rPr>
        <w:t>为例</w:t>
      </w:r>
      <w:r w:rsidR="00E5404B" w:rsidRPr="006A6642">
        <w:rPr>
          <w:rFonts w:hint="eastAsia"/>
        </w:rPr>
        <w:t>，</w:t>
      </w:r>
      <w:r w:rsidR="006A6642" w:rsidRPr="006A6642">
        <w:rPr>
          <w:rFonts w:hint="eastAsia"/>
        </w:rPr>
        <w:t>电路</w:t>
      </w:r>
      <w:r w:rsidR="0007300D" w:rsidRPr="009E36A4">
        <w:rPr>
          <w:rFonts w:hint="eastAsia"/>
        </w:rPr>
        <w:t>中主要包括</w:t>
      </w:r>
      <w:r w:rsidR="00CF405E">
        <w:rPr>
          <w:rFonts w:hint="eastAsia"/>
        </w:rPr>
        <w:t>输入输出模块、</w:t>
      </w:r>
      <w:r w:rsidR="00EF1E66">
        <w:rPr>
          <w:rFonts w:hint="eastAsia"/>
        </w:rPr>
        <w:t>MCU</w:t>
      </w:r>
      <w:r w:rsidR="00CF405E">
        <w:rPr>
          <w:rFonts w:hint="eastAsia"/>
        </w:rPr>
        <w:t>控制模块和网络接口模块</w:t>
      </w:r>
      <w:r w:rsidR="0007300D" w:rsidRPr="009E36A4">
        <w:rPr>
          <w:rFonts w:hint="eastAsia"/>
        </w:rPr>
        <w:t>等。</w:t>
      </w:r>
      <w:r w:rsidR="00E5404B" w:rsidRPr="009E36A4">
        <w:rPr>
          <w:rFonts w:hint="eastAsia"/>
        </w:rPr>
        <w:t>其他模块的组成与之类似，不再列举。</w:t>
      </w:r>
    </w:p>
    <w:p w14:paraId="3FDA3303" w14:textId="77777777" w:rsidR="002521F8" w:rsidRDefault="002521F8" w:rsidP="00B53133">
      <w:pPr>
        <w:autoSpaceDE w:val="0"/>
        <w:autoSpaceDN w:val="0"/>
        <w:spacing w:line="360" w:lineRule="exact"/>
        <w:ind w:firstLineChars="200" w:firstLine="420"/>
        <w:rPr>
          <w:rFonts w:hint="eastAsia"/>
        </w:rPr>
      </w:pPr>
    </w:p>
    <w:p w14:paraId="7719FB8A" w14:textId="773D6831" w:rsidR="00750FB0" w:rsidRDefault="00FA11C0" w:rsidP="00C318A9">
      <w:pPr>
        <w:autoSpaceDE w:val="0"/>
        <w:autoSpaceDN w:val="0"/>
        <w:jc w:val="center"/>
        <w:rPr>
          <w:ins w:id="870" w:author="Quan Wen" w:date="2017-06-11T01:13:00Z"/>
        </w:rPr>
      </w:pPr>
      <w:r>
        <w:object w:dxaOrig="15120" w:dyaOrig="8280" w14:anchorId="2671B90A">
          <v:shape id="_x0000_i1076" type="#_x0000_t75" style="width:387.65pt;height:217.15pt" o:ole="">
            <v:imagedata r:id="rId56" o:title=""/>
          </v:shape>
          <o:OLEObject Type="Embed" ProgID="Visio.Drawing.15" ShapeID="_x0000_i1076" DrawAspect="Content" ObjectID="_1558661435" r:id="rId57"/>
        </w:object>
      </w:r>
    </w:p>
    <w:p w14:paraId="2F004ADC" w14:textId="201B1C5B" w:rsidR="00C318A9" w:rsidRDefault="005E4B45" w:rsidP="00C318A9">
      <w:pPr>
        <w:autoSpaceDE w:val="0"/>
        <w:autoSpaceDN w:val="0"/>
        <w:jc w:val="center"/>
        <w:rPr>
          <w:rFonts w:eastAsia="黑体" w:cs="Arial"/>
          <w:kern w:val="0"/>
          <w:sz w:val="18"/>
          <w:szCs w:val="18"/>
        </w:rPr>
      </w:pPr>
      <w:r>
        <w:rPr>
          <w:rFonts w:eastAsia="黑体" w:cs="Arial" w:hint="eastAsia"/>
          <w:kern w:val="0"/>
          <w:sz w:val="18"/>
          <w:szCs w:val="18"/>
        </w:rPr>
        <w:t>图</w:t>
      </w:r>
      <w:r w:rsidR="00C318A9" w:rsidRPr="00AF72E8">
        <w:rPr>
          <w:rFonts w:eastAsia="黑体" w:cs="Arial" w:hint="eastAsia"/>
          <w:kern w:val="0"/>
          <w:sz w:val="18"/>
          <w:szCs w:val="18"/>
        </w:rPr>
        <w:t>5.1</w:t>
      </w:r>
      <w:r w:rsidR="00C318A9" w:rsidRPr="00AF72E8">
        <w:rPr>
          <w:rFonts w:eastAsia="黑体" w:cs="Arial"/>
          <w:kern w:val="0"/>
          <w:sz w:val="18"/>
          <w:szCs w:val="18"/>
        </w:rPr>
        <w:t xml:space="preserve"> </w:t>
      </w:r>
      <w:r w:rsidR="00C318A9" w:rsidRPr="00AF72E8">
        <w:rPr>
          <w:rFonts w:eastAsia="黑体" w:cs="Arial" w:hint="eastAsia"/>
          <w:kern w:val="0"/>
          <w:sz w:val="18"/>
          <w:szCs w:val="18"/>
        </w:rPr>
        <w:t>硬件设计总体框架</w:t>
      </w:r>
    </w:p>
    <w:p w14:paraId="4BD8131B" w14:textId="77777777" w:rsidR="00AF72E8" w:rsidRPr="00AF72E8" w:rsidRDefault="00AF72E8" w:rsidP="00B32637">
      <w:pPr>
        <w:autoSpaceDE w:val="0"/>
        <w:autoSpaceDN w:val="0"/>
        <w:spacing w:line="360" w:lineRule="exact"/>
        <w:ind w:firstLineChars="200" w:firstLine="360"/>
        <w:jc w:val="center"/>
        <w:rPr>
          <w:rFonts w:eastAsia="黑体" w:cs="Arial" w:hint="eastAsia"/>
          <w:kern w:val="0"/>
          <w:sz w:val="18"/>
          <w:szCs w:val="18"/>
        </w:rPr>
      </w:pPr>
    </w:p>
    <w:p w14:paraId="5D2FD24B" w14:textId="505BF424" w:rsidR="006F6F10" w:rsidRPr="009E36A4" w:rsidRDefault="0024233F" w:rsidP="006F6F10">
      <w:pPr>
        <w:autoSpaceDE w:val="0"/>
        <w:autoSpaceDN w:val="0"/>
        <w:spacing w:line="360" w:lineRule="exact"/>
        <w:ind w:firstLineChars="200" w:firstLine="420"/>
        <w:jc w:val="left"/>
      </w:pPr>
      <w:r w:rsidRPr="009E36A4">
        <w:rPr>
          <w:rFonts w:hint="eastAsia"/>
        </w:rPr>
        <w:t>在电磁阀驱动部分，系统硬件部分提供两种驱动，一种是经光耦控制的继电器来控制电磁阀，此类电磁阀属于数字信号控制，只提供开和断两种状态位，比如</w:t>
      </w:r>
      <w:r w:rsidRPr="009E36A4">
        <w:rPr>
          <w:rFonts w:hint="eastAsia"/>
        </w:rPr>
        <w:t>ERCP</w:t>
      </w:r>
      <w:r w:rsidRPr="009E36A4">
        <w:rPr>
          <w:rFonts w:hint="eastAsia"/>
        </w:rPr>
        <w:t>模块中的</w:t>
      </w:r>
      <w:r w:rsidRPr="009E36A4">
        <w:rPr>
          <w:rFonts w:hint="eastAsia"/>
        </w:rPr>
        <w:t>MVER</w:t>
      </w:r>
      <w:r w:rsidRPr="009E36A4">
        <w:rPr>
          <w:rFonts w:hint="eastAsia"/>
        </w:rPr>
        <w:t>电磁阀就属于此类控制类型；另一种是用</w:t>
      </w:r>
      <w:r w:rsidRPr="009E36A4">
        <w:rPr>
          <w:rFonts w:hint="eastAsia"/>
        </w:rPr>
        <w:t>MOS</w:t>
      </w:r>
      <w:r w:rsidRPr="009E36A4">
        <w:rPr>
          <w:rFonts w:hint="eastAsia"/>
        </w:rPr>
        <w:t>管来控制的电磁阀，此类电磁阀采用</w:t>
      </w:r>
      <w:r w:rsidR="00C76BFE">
        <w:rPr>
          <w:rFonts w:hint="eastAsia"/>
        </w:rPr>
        <w:t>PWM</w:t>
      </w:r>
      <w:r w:rsidR="00C76BFE">
        <w:rPr>
          <w:rFonts w:hint="eastAsia"/>
        </w:rPr>
        <w:t>波</w:t>
      </w:r>
      <w:r w:rsidRPr="009E36A4">
        <w:rPr>
          <w:rFonts w:hint="eastAsia"/>
        </w:rPr>
        <w:t>来控制，以达到控制阀门开放大小的目的，比如</w:t>
      </w:r>
      <w:r w:rsidRPr="009E36A4">
        <w:rPr>
          <w:rFonts w:hint="eastAsia"/>
        </w:rPr>
        <w:t>ERCP</w:t>
      </w:r>
      <w:r w:rsidRPr="009E36A4">
        <w:rPr>
          <w:rFonts w:hint="eastAsia"/>
        </w:rPr>
        <w:t>中的作用电磁阀</w:t>
      </w:r>
      <w:r w:rsidRPr="009E36A4">
        <w:rPr>
          <w:rFonts w:hint="eastAsia"/>
        </w:rPr>
        <w:t>APP</w:t>
      </w:r>
      <w:r w:rsidRPr="009E36A4">
        <w:rPr>
          <w:rFonts w:hint="eastAsia"/>
        </w:rPr>
        <w:t>和释放电磁阀</w:t>
      </w:r>
      <w:r w:rsidRPr="009E36A4">
        <w:rPr>
          <w:rFonts w:hint="eastAsia"/>
        </w:rPr>
        <w:t>REL</w:t>
      </w:r>
      <w:r w:rsidRPr="009E36A4">
        <w:rPr>
          <w:rFonts w:hint="eastAsia"/>
        </w:rPr>
        <w:t>就属于此类控制类型。在其他只有数字控制类型的电磁阀的模块中，利用</w:t>
      </w:r>
      <w:r w:rsidRPr="009E36A4">
        <w:rPr>
          <w:rFonts w:hint="eastAsia"/>
        </w:rPr>
        <w:t>MOS</w:t>
      </w:r>
      <w:r w:rsidRPr="009E36A4">
        <w:rPr>
          <w:rFonts w:hint="eastAsia"/>
        </w:rPr>
        <w:t>管占空比</w:t>
      </w:r>
      <w:r w:rsidRPr="009E36A4">
        <w:rPr>
          <w:rFonts w:hint="eastAsia"/>
        </w:rPr>
        <w:t>100%</w:t>
      </w:r>
      <w:r w:rsidRPr="009E36A4">
        <w:rPr>
          <w:rFonts w:hint="eastAsia"/>
        </w:rPr>
        <w:t>和</w:t>
      </w:r>
      <w:r w:rsidRPr="009E36A4">
        <w:rPr>
          <w:rFonts w:hint="eastAsia"/>
        </w:rPr>
        <w:t>0%</w:t>
      </w:r>
      <w:r w:rsidRPr="009E36A4">
        <w:rPr>
          <w:rFonts w:hint="eastAsia"/>
        </w:rPr>
        <w:t>的值来赋值的情况也能实现数字控制通断，因此也能满足要求。</w:t>
      </w:r>
    </w:p>
    <w:p w14:paraId="0EA360B7" w14:textId="77777777" w:rsidR="00C72C2A" w:rsidRPr="009E36A4" w:rsidRDefault="00812C4D" w:rsidP="00C72C2A">
      <w:pPr>
        <w:pStyle w:val="2"/>
        <w:spacing w:beforeLines="50" w:before="156" w:afterLines="50" w:after="156" w:line="360" w:lineRule="exact"/>
        <w:rPr>
          <w:rFonts w:eastAsia="黑体" w:cs="Arial"/>
          <w:b w:val="0"/>
          <w:i w:val="0"/>
        </w:rPr>
      </w:pPr>
      <w:bookmarkStart w:id="871" w:name="_Toc484917538"/>
      <w:r w:rsidRPr="009E36A4">
        <w:rPr>
          <w:rFonts w:eastAsia="黑体" w:hint="eastAsia"/>
          <w:b w:val="0"/>
          <w:i w:val="0"/>
          <w:lang w:eastAsia="zh-CN"/>
        </w:rPr>
        <w:t>5</w:t>
      </w:r>
      <w:r w:rsidR="00C72C2A" w:rsidRPr="009E36A4">
        <w:rPr>
          <w:rFonts w:eastAsia="黑体"/>
          <w:b w:val="0"/>
          <w:i w:val="0"/>
        </w:rPr>
        <w:t>.2</w:t>
      </w:r>
      <w:r w:rsidR="00C72C2A" w:rsidRPr="009E36A4">
        <w:rPr>
          <w:rFonts w:eastAsia="黑体" w:cs="Arial"/>
          <w:b w:val="0"/>
          <w:i w:val="0"/>
        </w:rPr>
        <w:t xml:space="preserve"> </w:t>
      </w:r>
      <w:r w:rsidR="0002013E" w:rsidRPr="009E36A4">
        <w:rPr>
          <w:rFonts w:eastAsia="黑体" w:cs="Arial" w:hint="eastAsia"/>
          <w:b w:val="0"/>
          <w:i w:val="0"/>
          <w:lang w:eastAsia="zh-CN"/>
        </w:rPr>
        <w:t>关键器件选型</w:t>
      </w:r>
      <w:bookmarkEnd w:id="871"/>
    </w:p>
    <w:p w14:paraId="2CC1FB50" w14:textId="77777777" w:rsidR="00180AD0" w:rsidRPr="009E36A4" w:rsidRDefault="00180AD0" w:rsidP="00180AD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872" w:name="_Toc484917539"/>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.1</w:t>
      </w:r>
      <w:r w:rsidRPr="009E36A4">
        <w:rPr>
          <w:rFonts w:ascii="Times New Roman" w:hAnsi="Times New Roman" w:cs="Arial"/>
          <w:b w:val="0"/>
          <w:sz w:val="21"/>
          <w:szCs w:val="21"/>
        </w:rPr>
        <w:t xml:space="preserve"> </w:t>
      </w:r>
      <w:r w:rsidR="009E51FB" w:rsidRPr="009E36A4">
        <w:rPr>
          <w:rFonts w:ascii="Times New Roman" w:hAnsi="Times New Roman" w:cs="Arial" w:hint="eastAsia"/>
          <w:b w:val="0"/>
          <w:sz w:val="21"/>
          <w:szCs w:val="21"/>
          <w:lang w:eastAsia="zh-CN"/>
        </w:rPr>
        <w:t>主控芯片选型</w:t>
      </w:r>
      <w:bookmarkEnd w:id="872"/>
    </w:p>
    <w:p w14:paraId="28D2F3B2" w14:textId="77777777" w:rsidR="003E5305" w:rsidRPr="009E36A4" w:rsidRDefault="00C24DAD" w:rsidP="009F0015">
      <w:pPr>
        <w:ind w:firstLine="412"/>
      </w:pPr>
      <w:r w:rsidRPr="009E36A4">
        <w:rPr>
          <w:rFonts w:hint="eastAsia"/>
        </w:rPr>
        <w:t>主控芯片是</w:t>
      </w:r>
      <w:r w:rsidRPr="009E36A4">
        <w:rPr>
          <w:rFonts w:hint="eastAsia"/>
        </w:rPr>
        <w:t>CCBII</w:t>
      </w:r>
      <w:r w:rsidRPr="009E36A4">
        <w:rPr>
          <w:rFonts w:hint="eastAsia"/>
        </w:rPr>
        <w:t>制动机运行的关键，它既要对收到的报文进行甄别处理，也要执行相应操作以确保系统的正常运行</w:t>
      </w:r>
      <w:r w:rsidR="00E32E40" w:rsidRPr="009E36A4">
        <w:rPr>
          <w:rFonts w:hint="eastAsia"/>
        </w:rPr>
        <w:t>，它关系到整个系统的可靠性和节点功能的实现。</w:t>
      </w:r>
      <w:r w:rsidR="002A68EF" w:rsidRPr="009E36A4">
        <w:rPr>
          <w:rFonts w:hint="eastAsia"/>
        </w:rPr>
        <w:t>因此，正确挑选可靠的主控芯片，是</w:t>
      </w:r>
      <w:r w:rsidR="002A68EF" w:rsidRPr="009E36A4">
        <w:rPr>
          <w:rFonts w:hint="eastAsia"/>
        </w:rPr>
        <w:t>CCBII</w:t>
      </w:r>
      <w:r w:rsidR="009F0015" w:rsidRPr="009E36A4">
        <w:rPr>
          <w:rFonts w:hint="eastAsia"/>
        </w:rPr>
        <w:t>制动系统可靠运行的一大保证，</w:t>
      </w:r>
      <w:r w:rsidR="00FE234B" w:rsidRPr="009E36A4">
        <w:rPr>
          <w:rFonts w:hint="eastAsia"/>
        </w:rPr>
        <w:t>选择主控芯片时，应该</w:t>
      </w:r>
      <w:r w:rsidR="00FE234B" w:rsidRPr="009E36A4">
        <w:rPr>
          <w:rFonts w:hint="eastAsia"/>
        </w:rPr>
        <w:lastRenderedPageBreak/>
        <w:t>要考虑一下几个方面：</w:t>
      </w:r>
    </w:p>
    <w:p w14:paraId="3FDBC004" w14:textId="77777777" w:rsidR="00FE234B" w:rsidRPr="00F91A45" w:rsidRDefault="002448E5">
      <w:pPr>
        <w:pStyle w:val="af5"/>
        <w:numPr>
          <w:ilvl w:val="0"/>
          <w:numId w:val="32"/>
        </w:numPr>
        <w:spacing w:beforeLines="50" w:before="156" w:afterLines="50" w:after="156"/>
        <w:ind w:left="834" w:firstLineChars="0"/>
        <w:rPr>
          <w:rFonts w:ascii="Times New Roman" w:hAnsi="Times New Roman"/>
          <w:lang w:val="x-none"/>
        </w:rPr>
        <w:pPrChange w:id="873" w:author="Quan Wen" w:date="2017-06-10T21:50:00Z">
          <w:pPr>
            <w:pStyle w:val="af5"/>
            <w:numPr>
              <w:numId w:val="32"/>
            </w:numPr>
            <w:ind w:left="832" w:firstLineChars="0" w:hanging="420"/>
          </w:pPr>
        </w:pPrChange>
      </w:pPr>
      <w:r w:rsidRPr="00F91A45">
        <w:rPr>
          <w:rFonts w:ascii="Times New Roman" w:hAnsi="Times New Roman" w:hint="eastAsia"/>
          <w:lang w:val="x-none"/>
          <w:rPrChange w:id="874" w:author="Quan Wen" w:date="2017-06-10T21:50:00Z">
            <w:rPr>
              <w:rFonts w:ascii="Times New Roman" w:hAnsi="Times New Roman" w:hint="eastAsia"/>
              <w:b/>
              <w:sz w:val="32"/>
              <w:szCs w:val="32"/>
              <w:lang w:val="x-none" w:eastAsia="x-none"/>
            </w:rPr>
          </w:rPrChange>
        </w:rPr>
        <w:t>适当的运行</w:t>
      </w:r>
      <w:r w:rsidR="00F24E33" w:rsidRPr="00F91A45">
        <w:rPr>
          <w:rFonts w:ascii="Times New Roman" w:hAnsi="Times New Roman" w:hint="eastAsia"/>
          <w:lang w:val="x-none"/>
          <w:rPrChange w:id="875" w:author="Quan Wen" w:date="2017-06-10T21:50:00Z">
            <w:rPr>
              <w:rFonts w:ascii="Times New Roman" w:hAnsi="Times New Roman" w:hint="eastAsia"/>
              <w:b/>
              <w:sz w:val="32"/>
              <w:szCs w:val="32"/>
              <w:lang w:val="x-none" w:eastAsia="x-none"/>
            </w:rPr>
          </w:rPrChange>
        </w:rPr>
        <w:t>速度</w:t>
      </w:r>
    </w:p>
    <w:p w14:paraId="6C6236D0" w14:textId="25065CA3" w:rsidR="0042335B" w:rsidRPr="009E36A4" w:rsidRDefault="0042335B">
      <w:pPr>
        <w:spacing w:line="360" w:lineRule="exact"/>
        <w:ind w:firstLine="414"/>
        <w:pPrChange w:id="876" w:author="Quan Wen" w:date="2017-06-10T21:49:00Z">
          <w:pPr>
            <w:ind w:firstLine="412"/>
          </w:pPr>
        </w:pPrChange>
      </w:pPr>
      <w:r w:rsidRPr="009E36A4">
        <w:rPr>
          <w:rFonts w:hint="eastAsia"/>
        </w:rPr>
        <w:t>有些系统需要运行在很高的系统频率上，为了保证系统的运行则必须选用能够运行在</w:t>
      </w:r>
      <w:del w:id="877" w:author="Quan Wen" w:date="2017-06-10T21:48:00Z">
        <w:r w:rsidRPr="009E36A4" w:rsidDel="00157B54">
          <w:rPr>
            <w:rFonts w:hint="eastAsia"/>
          </w:rPr>
          <w:delText>搞</w:delText>
        </w:r>
      </w:del>
      <w:ins w:id="878" w:author="Quan Wen" w:date="2017-06-10T21:48:00Z">
        <w:r w:rsidR="00157B54">
          <w:rPr>
            <w:rFonts w:hint="eastAsia"/>
          </w:rPr>
          <w:t>高</w:t>
        </w:r>
      </w:ins>
      <w:r w:rsidRPr="009E36A4">
        <w:rPr>
          <w:rFonts w:hint="eastAsia"/>
        </w:rPr>
        <w:t>频率系统上的主控芯片；对于一些对工作频率不高的系统，则不必要采用工作频率太高的主控芯片，因为工作频率高的芯片往往需要较高频率的晶振来提供，这样而言整个系统的设计成本也必然很高。</w:t>
      </w:r>
      <w:r w:rsidR="007F57F0" w:rsidRPr="009E36A4">
        <w:rPr>
          <w:rFonts w:hint="eastAsia"/>
        </w:rPr>
        <w:t>CCBII</w:t>
      </w:r>
      <w:r w:rsidR="007F57F0" w:rsidRPr="009E36A4">
        <w:rPr>
          <w:rFonts w:hint="eastAsia"/>
        </w:rPr>
        <w:t>制动系统中，</w:t>
      </w:r>
      <w:r w:rsidR="002A2121" w:rsidRPr="009E36A4">
        <w:rPr>
          <w:rFonts w:hint="eastAsia"/>
        </w:rPr>
        <w:t>网络系统中传输的数据量并不高，对电磁阀的操作频率也不高，因此整个系统的工作频率不高，在选取主控芯片时不必选用工作频率太高的主控芯片</w:t>
      </w:r>
      <w:r w:rsidR="00DA5342" w:rsidRPr="009E36A4">
        <w:rPr>
          <w:rFonts w:hint="eastAsia"/>
        </w:rPr>
        <w:t>。</w:t>
      </w:r>
    </w:p>
    <w:p w14:paraId="0EDDAFD8" w14:textId="77777777" w:rsidR="008F2934" w:rsidRPr="009E36A4" w:rsidRDefault="008F2934">
      <w:pPr>
        <w:pStyle w:val="af5"/>
        <w:numPr>
          <w:ilvl w:val="0"/>
          <w:numId w:val="32"/>
        </w:numPr>
        <w:spacing w:beforeLines="50" w:before="156" w:afterLines="50" w:after="156"/>
        <w:ind w:left="834" w:firstLineChars="0"/>
        <w:rPr>
          <w:rFonts w:ascii="Times New Roman" w:hAnsi="Times New Roman"/>
          <w:lang w:val="x-none"/>
        </w:rPr>
        <w:pPrChange w:id="879" w:author="Quan Wen" w:date="2017-06-10T21:50:00Z">
          <w:pPr>
            <w:pStyle w:val="af5"/>
            <w:numPr>
              <w:numId w:val="32"/>
            </w:numPr>
            <w:ind w:left="832" w:firstLineChars="0" w:hanging="420"/>
          </w:pPr>
        </w:pPrChange>
      </w:pPr>
      <w:r w:rsidRPr="009E36A4">
        <w:rPr>
          <w:rFonts w:ascii="Times New Roman" w:hAnsi="Times New Roman" w:hint="eastAsia"/>
          <w:lang w:val="x-none"/>
        </w:rPr>
        <w:t>具备足够的外设</w:t>
      </w:r>
    </w:p>
    <w:p w14:paraId="69AFA2B2" w14:textId="77777777" w:rsidR="00DA5342" w:rsidRPr="009E36A4" w:rsidRDefault="009A0FCE">
      <w:pPr>
        <w:spacing w:line="360" w:lineRule="exact"/>
        <w:ind w:firstLine="414"/>
        <w:pPrChange w:id="880" w:author="Quan Wen" w:date="2017-06-10T21:49:00Z">
          <w:pPr>
            <w:ind w:firstLine="412"/>
          </w:pPr>
        </w:pPrChange>
      </w:pPr>
      <w:r w:rsidRPr="009E36A4">
        <w:rPr>
          <w:rFonts w:hint="eastAsia"/>
        </w:rPr>
        <w:t>在选取主控芯片时，还应该考虑到系统对外设的要求，如果系统对外设数量要求高，则应该选取具备足够多的外设的主控芯片，以避免系统硬件设计的麻烦</w:t>
      </w:r>
      <w:r w:rsidR="00CD72F7" w:rsidRPr="009E36A4">
        <w:rPr>
          <w:rFonts w:hint="eastAsia"/>
        </w:rPr>
        <w:t>；而对于需要外设较少的系统，则不必考虑这个问题，毕竟片上外设多了芯片的成本也会相应提高。</w:t>
      </w:r>
      <w:r w:rsidR="00C914B8" w:rsidRPr="009E36A4">
        <w:rPr>
          <w:rFonts w:hint="eastAsia"/>
        </w:rPr>
        <w:t>CCBII</w:t>
      </w:r>
      <w:r w:rsidR="00830A30" w:rsidRPr="009E36A4">
        <w:rPr>
          <w:rFonts w:hint="eastAsia"/>
        </w:rPr>
        <w:t>制动系统</w:t>
      </w:r>
      <w:r w:rsidR="00B426C0" w:rsidRPr="009E36A4">
        <w:rPr>
          <w:rFonts w:hint="eastAsia"/>
        </w:rPr>
        <w:t>的</w:t>
      </w:r>
      <w:r w:rsidR="00594501" w:rsidRPr="009E36A4">
        <w:rPr>
          <w:rFonts w:hint="eastAsia"/>
        </w:rPr>
        <w:t>通信网络采用的</w:t>
      </w:r>
      <w:r w:rsidR="002F07E8" w:rsidRPr="009E36A4">
        <w:rPr>
          <w:rFonts w:hint="eastAsia"/>
        </w:rPr>
        <w:t>是</w:t>
      </w:r>
      <w:r w:rsidR="00594501" w:rsidRPr="009E36A4">
        <w:rPr>
          <w:rFonts w:hint="eastAsia"/>
        </w:rPr>
        <w:t>CAN</w:t>
      </w:r>
      <w:r w:rsidR="00594501" w:rsidRPr="009E36A4">
        <w:rPr>
          <w:rFonts w:hint="eastAsia"/>
        </w:rPr>
        <w:t>通信，因此主控芯片上必须具备</w:t>
      </w:r>
      <w:r w:rsidR="00594501" w:rsidRPr="009E36A4">
        <w:rPr>
          <w:rFonts w:hint="eastAsia"/>
        </w:rPr>
        <w:t>CAN</w:t>
      </w:r>
      <w:r w:rsidR="00594501" w:rsidRPr="009E36A4">
        <w:rPr>
          <w:rFonts w:hint="eastAsia"/>
        </w:rPr>
        <w:t>模块，其他模块如果可以通过别的方式满足，也可以考虑。</w:t>
      </w:r>
    </w:p>
    <w:p w14:paraId="12016D78" w14:textId="77777777" w:rsidR="008F2934" w:rsidRPr="009E36A4" w:rsidRDefault="008F2934">
      <w:pPr>
        <w:pStyle w:val="af5"/>
        <w:numPr>
          <w:ilvl w:val="0"/>
          <w:numId w:val="32"/>
        </w:numPr>
        <w:spacing w:beforeLines="50" w:before="156" w:afterLines="50" w:after="156"/>
        <w:ind w:left="834" w:firstLineChars="0"/>
        <w:rPr>
          <w:rFonts w:ascii="Times New Roman" w:hAnsi="Times New Roman"/>
          <w:lang w:val="x-none"/>
        </w:rPr>
        <w:pPrChange w:id="881" w:author="Quan Wen" w:date="2017-06-10T21:51:00Z">
          <w:pPr>
            <w:pStyle w:val="af5"/>
            <w:numPr>
              <w:numId w:val="32"/>
            </w:numPr>
            <w:ind w:left="832" w:firstLineChars="0" w:hanging="420"/>
          </w:pPr>
        </w:pPrChange>
      </w:pPr>
      <w:r w:rsidRPr="009E36A4">
        <w:rPr>
          <w:rFonts w:ascii="Times New Roman" w:hAnsi="Times New Roman" w:hint="eastAsia"/>
          <w:lang w:val="x-none"/>
        </w:rPr>
        <w:t>成本问题</w:t>
      </w:r>
    </w:p>
    <w:p w14:paraId="5BD15029" w14:textId="3CF5AA80" w:rsidR="00B6440A" w:rsidRPr="009E36A4" w:rsidRDefault="00945764">
      <w:pPr>
        <w:spacing w:line="360" w:lineRule="exact"/>
        <w:ind w:firstLine="414"/>
        <w:pPrChange w:id="882" w:author="Quan Wen" w:date="2017-06-10T21:49:00Z">
          <w:pPr>
            <w:ind w:firstLine="412"/>
          </w:pPr>
        </w:pPrChange>
      </w:pPr>
      <w:r w:rsidRPr="009E36A4">
        <w:rPr>
          <w:rFonts w:hint="eastAsia"/>
        </w:rPr>
        <w:t>在考虑系统设计时，除了性能方面的考虑外，还需要考虑整个系统的成本问题。而主控芯片作为系统的一部分，而且是比较重要的一部分，成本也应在考虑范围内，所以在保证其他方面得到满足的同时，应该</w:t>
      </w:r>
      <w:ins w:id="883" w:author="Quan Wen" w:date="2017-06-10T21:52:00Z">
        <w:r w:rsidR="004767E0">
          <w:rPr>
            <w:rFonts w:hint="eastAsia"/>
          </w:rPr>
          <w:t>尽量</w:t>
        </w:r>
      </w:ins>
      <w:del w:id="884" w:author="Quan Wen" w:date="2017-06-10T21:52:00Z">
        <w:r w:rsidRPr="009E36A4" w:rsidDel="004767E0">
          <w:rPr>
            <w:rFonts w:hint="eastAsia"/>
          </w:rPr>
          <w:delText>今年</w:delText>
        </w:r>
      </w:del>
      <w:r w:rsidRPr="009E36A4">
        <w:rPr>
          <w:rFonts w:hint="eastAsia"/>
        </w:rPr>
        <w:t>可能选取成本不高的主控芯片。</w:t>
      </w:r>
    </w:p>
    <w:p w14:paraId="07FD1E3F" w14:textId="77777777" w:rsidR="00B867A8" w:rsidRPr="009E36A4" w:rsidRDefault="00977A69">
      <w:pPr>
        <w:spacing w:line="360" w:lineRule="exact"/>
        <w:ind w:firstLine="414"/>
        <w:pPrChange w:id="885" w:author="Quan Wen" w:date="2017-06-10T21:49:00Z">
          <w:pPr>
            <w:ind w:firstLine="412"/>
          </w:pPr>
        </w:pPrChange>
      </w:pPr>
      <w:r w:rsidRPr="009E36A4">
        <w:rPr>
          <w:rFonts w:hint="eastAsia"/>
        </w:rPr>
        <w:t>目前市场上流行的主控芯片上，主要由意法半导体的</w:t>
      </w:r>
      <w:r w:rsidRPr="009E36A4">
        <w:rPr>
          <w:rFonts w:hint="eastAsia"/>
        </w:rPr>
        <w:t>STM32F</w:t>
      </w:r>
      <w:r w:rsidRPr="009E36A4">
        <w:rPr>
          <w:rFonts w:hint="eastAsia"/>
        </w:rPr>
        <w:t>系列、</w:t>
      </w:r>
      <w:r w:rsidRPr="009E36A4">
        <w:rPr>
          <w:rFonts w:hint="eastAsia"/>
        </w:rPr>
        <w:t>Silicon</w:t>
      </w:r>
      <w:r w:rsidRPr="009E36A4">
        <w:rPr>
          <w:rFonts w:hint="eastAsia"/>
        </w:rPr>
        <w:t>公司的</w:t>
      </w:r>
      <w:r w:rsidRPr="009E36A4">
        <w:rPr>
          <w:rFonts w:hint="eastAsia"/>
        </w:rPr>
        <w:t>C8051F</w:t>
      </w:r>
      <w:r w:rsidRPr="009E36A4">
        <w:rPr>
          <w:rFonts w:hint="eastAsia"/>
        </w:rPr>
        <w:t>系列和恩智浦公司的</w:t>
      </w:r>
      <w:r w:rsidRPr="009E36A4">
        <w:rPr>
          <w:rFonts w:hint="eastAsia"/>
        </w:rPr>
        <w:t>MPC</w:t>
      </w:r>
      <w:r w:rsidRPr="009E36A4">
        <w:rPr>
          <w:rFonts w:hint="eastAsia"/>
        </w:rPr>
        <w:t>系列</w:t>
      </w:r>
      <w:r w:rsidRPr="009E36A4">
        <w:rPr>
          <w:rFonts w:hint="eastAsia"/>
        </w:rPr>
        <w:t>32</w:t>
      </w:r>
      <w:r w:rsidRPr="009E36A4">
        <w:rPr>
          <w:rFonts w:hint="eastAsia"/>
        </w:rPr>
        <w:t>位</w:t>
      </w:r>
      <w:r w:rsidRPr="009E36A4">
        <w:rPr>
          <w:rFonts w:hint="eastAsia"/>
        </w:rPr>
        <w:t>MCU</w:t>
      </w:r>
      <w:r w:rsidRPr="009E36A4">
        <w:rPr>
          <w:rFonts w:hint="eastAsia"/>
        </w:rPr>
        <w:t>，先</w:t>
      </w:r>
      <w:r w:rsidR="00FE24CD" w:rsidRPr="009E36A4">
        <w:rPr>
          <w:rFonts w:hint="eastAsia"/>
        </w:rPr>
        <w:t>选取个系列中最具代表性的一款</w:t>
      </w:r>
      <w:r w:rsidRPr="009E36A4">
        <w:rPr>
          <w:rFonts w:hint="eastAsia"/>
        </w:rPr>
        <w:t>将他们的特点比较如下：</w:t>
      </w:r>
    </w:p>
    <w:p w14:paraId="147E1934" w14:textId="77777777" w:rsidR="000D20E5" w:rsidRPr="009E36A4" w:rsidRDefault="000D20E5" w:rsidP="00B867A8">
      <w:pPr>
        <w:ind w:firstLine="412"/>
      </w:pPr>
    </w:p>
    <w:p w14:paraId="449989DA" w14:textId="77777777" w:rsidR="00802476" w:rsidRPr="009E36A4" w:rsidRDefault="00802476"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5.2</w:t>
      </w:r>
      <w:r w:rsidRPr="009E36A4">
        <w:rPr>
          <w:rFonts w:eastAsia="黑体" w:cs="Arial"/>
          <w:kern w:val="0"/>
          <w:sz w:val="18"/>
          <w:szCs w:val="18"/>
        </w:rPr>
        <w:t xml:space="preserve"> </w:t>
      </w:r>
      <w:r w:rsidRPr="009E36A4">
        <w:rPr>
          <w:rFonts w:eastAsia="黑体" w:cs="Arial" w:hint="eastAsia"/>
          <w:kern w:val="0"/>
          <w:sz w:val="18"/>
          <w:szCs w:val="18"/>
        </w:rPr>
        <w:t>三款主流单片机对比</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802476" w:rsidRPr="009E36A4" w14:paraId="44EB39E9" w14:textId="77777777" w:rsidTr="00B54E2A">
        <w:trPr>
          <w:jc w:val="center"/>
        </w:trPr>
        <w:tc>
          <w:tcPr>
            <w:tcW w:w="2074" w:type="dxa"/>
            <w:tcBorders>
              <w:top w:val="single" w:sz="4" w:space="0" w:color="auto"/>
              <w:bottom w:val="single" w:sz="4" w:space="0" w:color="auto"/>
            </w:tcBorders>
          </w:tcPr>
          <w:p w14:paraId="514A3F3E" w14:textId="77777777" w:rsidR="00802476" w:rsidRPr="009E36A4" w:rsidRDefault="00802476" w:rsidP="00802476">
            <w:pPr>
              <w:jc w:val="center"/>
            </w:pPr>
            <w:r w:rsidRPr="009E36A4">
              <w:rPr>
                <w:rFonts w:hint="eastAsia"/>
              </w:rPr>
              <w:t>性能指标</w:t>
            </w:r>
          </w:p>
        </w:tc>
        <w:tc>
          <w:tcPr>
            <w:tcW w:w="2074" w:type="dxa"/>
            <w:tcBorders>
              <w:top w:val="single" w:sz="4" w:space="0" w:color="auto"/>
              <w:bottom w:val="single" w:sz="4" w:space="0" w:color="auto"/>
            </w:tcBorders>
          </w:tcPr>
          <w:p w14:paraId="28691F91" w14:textId="77777777" w:rsidR="00802476" w:rsidRPr="009E36A4" w:rsidRDefault="00802476" w:rsidP="00802476">
            <w:pPr>
              <w:jc w:val="center"/>
            </w:pPr>
            <w:r w:rsidRPr="009E36A4">
              <w:rPr>
                <w:rFonts w:hint="eastAsia"/>
              </w:rPr>
              <w:t>MPC5604E</w:t>
            </w:r>
          </w:p>
        </w:tc>
        <w:tc>
          <w:tcPr>
            <w:tcW w:w="2074" w:type="dxa"/>
            <w:tcBorders>
              <w:top w:val="single" w:sz="4" w:space="0" w:color="auto"/>
              <w:bottom w:val="single" w:sz="4" w:space="0" w:color="auto"/>
            </w:tcBorders>
          </w:tcPr>
          <w:p w14:paraId="63ECC2AF" w14:textId="77777777" w:rsidR="00802476" w:rsidRPr="009E36A4" w:rsidRDefault="00802476" w:rsidP="00802476">
            <w:pPr>
              <w:jc w:val="center"/>
            </w:pPr>
            <w:r w:rsidRPr="009E36A4">
              <w:rPr>
                <w:rFonts w:hint="eastAsia"/>
              </w:rPr>
              <w:t>STM32F103</w:t>
            </w:r>
          </w:p>
        </w:tc>
        <w:tc>
          <w:tcPr>
            <w:tcW w:w="2074" w:type="dxa"/>
            <w:tcBorders>
              <w:top w:val="single" w:sz="4" w:space="0" w:color="auto"/>
              <w:bottom w:val="single" w:sz="4" w:space="0" w:color="auto"/>
            </w:tcBorders>
          </w:tcPr>
          <w:p w14:paraId="0CF59895" w14:textId="77777777" w:rsidR="00802476" w:rsidRPr="009E36A4" w:rsidRDefault="00802476" w:rsidP="00802476">
            <w:pPr>
              <w:jc w:val="center"/>
            </w:pPr>
            <w:r w:rsidRPr="009E36A4">
              <w:rPr>
                <w:rFonts w:hint="eastAsia"/>
              </w:rPr>
              <w:t>C8051F500</w:t>
            </w:r>
          </w:p>
        </w:tc>
      </w:tr>
      <w:tr w:rsidR="00802476" w:rsidRPr="009E36A4" w14:paraId="05D9CE9D" w14:textId="77777777" w:rsidTr="00B54E2A">
        <w:trPr>
          <w:jc w:val="center"/>
        </w:trPr>
        <w:tc>
          <w:tcPr>
            <w:tcW w:w="2074" w:type="dxa"/>
            <w:tcBorders>
              <w:top w:val="single" w:sz="4" w:space="0" w:color="auto"/>
            </w:tcBorders>
          </w:tcPr>
          <w:p w14:paraId="0F1978D0" w14:textId="77777777" w:rsidR="00802476" w:rsidRPr="009E36A4" w:rsidRDefault="00B959E0" w:rsidP="00802476">
            <w:pPr>
              <w:jc w:val="center"/>
            </w:pPr>
            <w:r w:rsidRPr="009E36A4">
              <w:rPr>
                <w:rFonts w:hint="eastAsia"/>
              </w:rPr>
              <w:t>所属公司</w:t>
            </w:r>
          </w:p>
        </w:tc>
        <w:tc>
          <w:tcPr>
            <w:tcW w:w="2074" w:type="dxa"/>
            <w:tcBorders>
              <w:top w:val="single" w:sz="4" w:space="0" w:color="auto"/>
            </w:tcBorders>
          </w:tcPr>
          <w:p w14:paraId="5F3C7CE2" w14:textId="77777777" w:rsidR="00802476" w:rsidRPr="009E36A4" w:rsidRDefault="00B959E0" w:rsidP="00802476">
            <w:pPr>
              <w:jc w:val="center"/>
            </w:pPr>
            <w:r w:rsidRPr="009E36A4">
              <w:rPr>
                <w:rFonts w:hint="eastAsia"/>
              </w:rPr>
              <w:t>恩智浦</w:t>
            </w:r>
          </w:p>
        </w:tc>
        <w:tc>
          <w:tcPr>
            <w:tcW w:w="2074" w:type="dxa"/>
            <w:tcBorders>
              <w:top w:val="single" w:sz="4" w:space="0" w:color="auto"/>
            </w:tcBorders>
          </w:tcPr>
          <w:p w14:paraId="2E8FC238" w14:textId="77777777" w:rsidR="00802476" w:rsidRPr="009E36A4" w:rsidRDefault="00B959E0" w:rsidP="00802476">
            <w:pPr>
              <w:jc w:val="center"/>
            </w:pPr>
            <w:r w:rsidRPr="009E36A4">
              <w:rPr>
                <w:rFonts w:hint="eastAsia"/>
              </w:rPr>
              <w:t>意法半导体</w:t>
            </w:r>
          </w:p>
        </w:tc>
        <w:tc>
          <w:tcPr>
            <w:tcW w:w="2074" w:type="dxa"/>
            <w:tcBorders>
              <w:top w:val="single" w:sz="4" w:space="0" w:color="auto"/>
            </w:tcBorders>
          </w:tcPr>
          <w:p w14:paraId="5C1AA932" w14:textId="77777777" w:rsidR="00802476" w:rsidRPr="009E36A4" w:rsidRDefault="00B959E0" w:rsidP="00802476">
            <w:pPr>
              <w:jc w:val="center"/>
            </w:pPr>
            <w:r w:rsidRPr="009E36A4">
              <w:rPr>
                <w:rFonts w:hint="eastAsia"/>
              </w:rPr>
              <w:t>Silicon</w:t>
            </w:r>
            <w:r w:rsidRPr="009E36A4">
              <w:rPr>
                <w:rFonts w:hint="eastAsia"/>
              </w:rPr>
              <w:t>公司</w:t>
            </w:r>
          </w:p>
        </w:tc>
      </w:tr>
      <w:tr w:rsidR="00802476" w:rsidRPr="009E36A4" w14:paraId="5C4CF5D0" w14:textId="77777777" w:rsidTr="00B54E2A">
        <w:trPr>
          <w:jc w:val="center"/>
        </w:trPr>
        <w:tc>
          <w:tcPr>
            <w:tcW w:w="2074" w:type="dxa"/>
          </w:tcPr>
          <w:p w14:paraId="0FD822A6" w14:textId="77777777" w:rsidR="00802476" w:rsidRPr="009E36A4" w:rsidRDefault="00B959E0" w:rsidP="00802476">
            <w:pPr>
              <w:jc w:val="center"/>
            </w:pPr>
            <w:r w:rsidRPr="009E36A4">
              <w:rPr>
                <w:rFonts w:hint="eastAsia"/>
              </w:rPr>
              <w:t>工作电压</w:t>
            </w:r>
          </w:p>
        </w:tc>
        <w:tc>
          <w:tcPr>
            <w:tcW w:w="2074" w:type="dxa"/>
          </w:tcPr>
          <w:p w14:paraId="71B5E3F6" w14:textId="77777777" w:rsidR="00802476" w:rsidRPr="009E36A4" w:rsidRDefault="00B959E0" w:rsidP="00802476">
            <w:pPr>
              <w:jc w:val="center"/>
            </w:pPr>
            <w:r w:rsidRPr="009E36A4">
              <w:rPr>
                <w:rFonts w:hint="eastAsia"/>
              </w:rPr>
              <w:t>3.3V</w:t>
            </w:r>
            <w:r w:rsidRPr="009E36A4">
              <w:rPr>
                <w:rFonts w:hint="eastAsia"/>
              </w:rPr>
              <w:t>、</w:t>
            </w:r>
            <w:r w:rsidRPr="009E36A4">
              <w:rPr>
                <w:rFonts w:hint="eastAsia"/>
              </w:rPr>
              <w:t>1.2V</w:t>
            </w:r>
          </w:p>
        </w:tc>
        <w:tc>
          <w:tcPr>
            <w:tcW w:w="2074" w:type="dxa"/>
          </w:tcPr>
          <w:p w14:paraId="69F75444" w14:textId="77777777" w:rsidR="00802476" w:rsidRPr="009E36A4" w:rsidRDefault="00B959E0" w:rsidP="00802476">
            <w:pPr>
              <w:jc w:val="center"/>
            </w:pPr>
            <w:r w:rsidRPr="009E36A4">
              <w:rPr>
                <w:rFonts w:hint="eastAsia"/>
              </w:rPr>
              <w:t>3.3V</w:t>
            </w:r>
          </w:p>
        </w:tc>
        <w:tc>
          <w:tcPr>
            <w:tcW w:w="2074" w:type="dxa"/>
          </w:tcPr>
          <w:p w14:paraId="5068B74D" w14:textId="77777777" w:rsidR="00802476" w:rsidRPr="009E36A4" w:rsidRDefault="000558AE" w:rsidP="00802476">
            <w:pPr>
              <w:jc w:val="center"/>
            </w:pPr>
            <w:r w:rsidRPr="009E36A4">
              <w:rPr>
                <w:rFonts w:hint="eastAsia"/>
              </w:rPr>
              <w:t>3.3V</w:t>
            </w:r>
            <w:r w:rsidRPr="009E36A4">
              <w:rPr>
                <w:rFonts w:hint="eastAsia"/>
              </w:rPr>
              <w:t>、</w:t>
            </w:r>
            <w:r w:rsidR="00B959E0" w:rsidRPr="009E36A4">
              <w:rPr>
                <w:rFonts w:hint="eastAsia"/>
              </w:rPr>
              <w:t>5V</w:t>
            </w:r>
          </w:p>
        </w:tc>
      </w:tr>
      <w:tr w:rsidR="00802476" w:rsidRPr="009E36A4" w14:paraId="582937D8" w14:textId="77777777" w:rsidTr="00B54E2A">
        <w:trPr>
          <w:jc w:val="center"/>
        </w:trPr>
        <w:tc>
          <w:tcPr>
            <w:tcW w:w="2074" w:type="dxa"/>
          </w:tcPr>
          <w:p w14:paraId="0F7F1B89" w14:textId="77777777" w:rsidR="00802476" w:rsidRPr="009E36A4" w:rsidRDefault="000558AE" w:rsidP="00802476">
            <w:pPr>
              <w:jc w:val="center"/>
            </w:pPr>
            <w:r w:rsidRPr="009E36A4">
              <w:rPr>
                <w:rFonts w:hint="eastAsia"/>
              </w:rPr>
              <w:t>芯片架构</w:t>
            </w:r>
          </w:p>
        </w:tc>
        <w:tc>
          <w:tcPr>
            <w:tcW w:w="2074" w:type="dxa"/>
          </w:tcPr>
          <w:p w14:paraId="1A500A9F" w14:textId="77777777" w:rsidR="00802476" w:rsidRPr="009E36A4" w:rsidRDefault="000558AE" w:rsidP="00802476">
            <w:pPr>
              <w:jc w:val="center"/>
            </w:pPr>
            <w:r w:rsidRPr="009E36A4">
              <w:rPr>
                <w:rFonts w:hint="eastAsia"/>
              </w:rPr>
              <w:t>Power</w:t>
            </w:r>
            <w:r w:rsidRPr="009E36A4">
              <w:t xml:space="preserve"> </w:t>
            </w:r>
            <w:r w:rsidRPr="009E36A4">
              <w:rPr>
                <w:rFonts w:hint="eastAsia"/>
              </w:rPr>
              <w:t>PC</w:t>
            </w:r>
          </w:p>
        </w:tc>
        <w:tc>
          <w:tcPr>
            <w:tcW w:w="2074" w:type="dxa"/>
          </w:tcPr>
          <w:p w14:paraId="0BB443EA" w14:textId="77777777" w:rsidR="00802476" w:rsidRPr="009E36A4" w:rsidRDefault="000558AE" w:rsidP="00802476">
            <w:pPr>
              <w:jc w:val="center"/>
            </w:pPr>
            <w:r w:rsidRPr="009E36A4">
              <w:t>A</w:t>
            </w:r>
            <w:r w:rsidRPr="009E36A4">
              <w:rPr>
                <w:rFonts w:hint="eastAsia"/>
              </w:rPr>
              <w:t>RM</w:t>
            </w:r>
          </w:p>
        </w:tc>
        <w:tc>
          <w:tcPr>
            <w:tcW w:w="2074" w:type="dxa"/>
          </w:tcPr>
          <w:p w14:paraId="1D9E2CCB" w14:textId="77777777" w:rsidR="00802476" w:rsidRPr="009E36A4" w:rsidRDefault="000558AE" w:rsidP="00802476">
            <w:pPr>
              <w:jc w:val="center"/>
            </w:pPr>
            <w:r w:rsidRPr="009E36A4">
              <w:rPr>
                <w:rFonts w:hint="eastAsia"/>
              </w:rPr>
              <w:t>8051</w:t>
            </w:r>
          </w:p>
        </w:tc>
      </w:tr>
      <w:tr w:rsidR="00802476" w:rsidRPr="009E36A4" w14:paraId="2DBDDB09" w14:textId="77777777" w:rsidTr="00B54E2A">
        <w:trPr>
          <w:jc w:val="center"/>
        </w:trPr>
        <w:tc>
          <w:tcPr>
            <w:tcW w:w="2074" w:type="dxa"/>
          </w:tcPr>
          <w:p w14:paraId="405039FA" w14:textId="77777777" w:rsidR="00802476" w:rsidRPr="009E36A4" w:rsidRDefault="000558AE" w:rsidP="00802476">
            <w:pPr>
              <w:jc w:val="center"/>
            </w:pPr>
            <w:r w:rsidRPr="009E36A4">
              <w:rPr>
                <w:rFonts w:hint="eastAsia"/>
              </w:rPr>
              <w:t>CPU</w:t>
            </w:r>
          </w:p>
        </w:tc>
        <w:tc>
          <w:tcPr>
            <w:tcW w:w="2074" w:type="dxa"/>
          </w:tcPr>
          <w:p w14:paraId="60CD03DC" w14:textId="77777777" w:rsidR="00802476" w:rsidRPr="009E36A4" w:rsidRDefault="000558AE" w:rsidP="00802476">
            <w:pPr>
              <w:jc w:val="center"/>
            </w:pPr>
            <w:r w:rsidRPr="009E36A4">
              <w:rPr>
                <w:rFonts w:hint="eastAsia"/>
              </w:rPr>
              <w:t xml:space="preserve">64MHz e200 zen0h </w:t>
            </w:r>
            <w:r w:rsidRPr="009E36A4">
              <w:rPr>
                <w:rFonts w:hint="eastAsia"/>
              </w:rPr>
              <w:t>内核</w:t>
            </w:r>
          </w:p>
        </w:tc>
        <w:tc>
          <w:tcPr>
            <w:tcW w:w="2074" w:type="dxa"/>
          </w:tcPr>
          <w:p w14:paraId="3419F92C" w14:textId="77777777" w:rsidR="00802476" w:rsidRPr="009E36A4" w:rsidRDefault="000558AE" w:rsidP="00802476">
            <w:pPr>
              <w:jc w:val="center"/>
            </w:pPr>
            <w:r w:rsidRPr="009E36A4">
              <w:rPr>
                <w:rFonts w:hint="eastAsia"/>
              </w:rPr>
              <w:t xml:space="preserve">72MHz ARM Cortex-M3 </w:t>
            </w:r>
            <w:r w:rsidRPr="009E36A4">
              <w:rPr>
                <w:rFonts w:hint="eastAsia"/>
              </w:rPr>
              <w:t>内核</w:t>
            </w:r>
          </w:p>
        </w:tc>
        <w:tc>
          <w:tcPr>
            <w:tcW w:w="2074" w:type="dxa"/>
          </w:tcPr>
          <w:p w14:paraId="6378D630" w14:textId="77777777" w:rsidR="00802476" w:rsidRPr="009E36A4" w:rsidRDefault="000558AE" w:rsidP="00802476">
            <w:pPr>
              <w:jc w:val="center"/>
            </w:pPr>
            <w:r w:rsidRPr="009E36A4">
              <w:t>High-Speed 8051 µC Core</w:t>
            </w:r>
          </w:p>
        </w:tc>
      </w:tr>
      <w:tr w:rsidR="00802476" w:rsidRPr="009E36A4" w14:paraId="6EFE44DC" w14:textId="77777777" w:rsidTr="00B54E2A">
        <w:trPr>
          <w:jc w:val="center"/>
        </w:trPr>
        <w:tc>
          <w:tcPr>
            <w:tcW w:w="2074" w:type="dxa"/>
          </w:tcPr>
          <w:p w14:paraId="6788BBD0" w14:textId="77777777" w:rsidR="00802476" w:rsidRPr="009E36A4" w:rsidRDefault="00DB42D0" w:rsidP="00802476">
            <w:pPr>
              <w:jc w:val="center"/>
            </w:pPr>
            <w:r w:rsidRPr="009E36A4">
              <w:rPr>
                <w:rFonts w:hint="eastAsia"/>
              </w:rPr>
              <w:t>Flash/RAM</w:t>
            </w:r>
          </w:p>
        </w:tc>
        <w:tc>
          <w:tcPr>
            <w:tcW w:w="2074" w:type="dxa"/>
          </w:tcPr>
          <w:p w14:paraId="039A08B6" w14:textId="77777777" w:rsidR="00802476" w:rsidRPr="009E36A4" w:rsidRDefault="00DB42D0" w:rsidP="00802476">
            <w:pPr>
              <w:jc w:val="center"/>
            </w:pPr>
            <w:r w:rsidRPr="009E36A4">
              <w:t>64-512KB Flash /96KB SRAM</w:t>
            </w:r>
          </w:p>
        </w:tc>
        <w:tc>
          <w:tcPr>
            <w:tcW w:w="2074" w:type="dxa"/>
          </w:tcPr>
          <w:p w14:paraId="474CE20B" w14:textId="77777777" w:rsidR="00DB42D0" w:rsidRPr="009E36A4" w:rsidRDefault="007D676F" w:rsidP="00DB42D0">
            <w:pPr>
              <w:jc w:val="center"/>
            </w:pPr>
            <w:r w:rsidRPr="009E36A4">
              <w:t>64-256K</w:t>
            </w:r>
            <w:r w:rsidR="00DB42D0" w:rsidRPr="009E36A4">
              <w:t xml:space="preserve">B </w:t>
            </w:r>
          </w:p>
          <w:p w14:paraId="6B88951D" w14:textId="77777777" w:rsidR="00802476" w:rsidRPr="009E36A4" w:rsidRDefault="00DB42D0" w:rsidP="00DB42D0">
            <w:pPr>
              <w:jc w:val="center"/>
            </w:pPr>
            <w:r w:rsidRPr="009E36A4">
              <w:t>Flash/64KB SRAM</w:t>
            </w:r>
          </w:p>
        </w:tc>
        <w:tc>
          <w:tcPr>
            <w:tcW w:w="2074" w:type="dxa"/>
          </w:tcPr>
          <w:p w14:paraId="71CD608F" w14:textId="77777777" w:rsidR="00802476" w:rsidRPr="009E36A4" w:rsidRDefault="00DB42D0" w:rsidP="00802476">
            <w:pPr>
              <w:jc w:val="center"/>
            </w:pPr>
            <w:r w:rsidRPr="009E36A4">
              <w:rPr>
                <w:rFonts w:hint="eastAsia"/>
              </w:rPr>
              <w:t>64or32</w:t>
            </w:r>
            <w:r w:rsidR="007D676F" w:rsidRPr="009E36A4">
              <w:t>K</w:t>
            </w:r>
            <w:r w:rsidRPr="009E36A4">
              <w:t xml:space="preserve"> Flash/</w:t>
            </w:r>
            <w:r w:rsidR="00142D05" w:rsidRPr="009E36A4">
              <w:t>4</w:t>
            </w:r>
            <w:r w:rsidR="007D676F" w:rsidRPr="009E36A4">
              <w:t>K</w:t>
            </w:r>
            <w:r w:rsidR="00142D05" w:rsidRPr="009E36A4">
              <w:rPr>
                <w:rFonts w:hint="eastAsia"/>
              </w:rPr>
              <w:t>B</w:t>
            </w:r>
            <w:r w:rsidRPr="009E36A4">
              <w:t xml:space="preserve"> RAM</w:t>
            </w:r>
          </w:p>
        </w:tc>
      </w:tr>
      <w:tr w:rsidR="00802476" w:rsidRPr="009E36A4" w14:paraId="5E15B248" w14:textId="77777777" w:rsidTr="00B54E2A">
        <w:trPr>
          <w:jc w:val="center"/>
        </w:trPr>
        <w:tc>
          <w:tcPr>
            <w:tcW w:w="2074" w:type="dxa"/>
          </w:tcPr>
          <w:p w14:paraId="2BA48FF4" w14:textId="77777777" w:rsidR="00802476" w:rsidRPr="009E36A4" w:rsidRDefault="00744516" w:rsidP="00802476">
            <w:pPr>
              <w:jc w:val="center"/>
            </w:pPr>
            <w:r w:rsidRPr="009E36A4">
              <w:rPr>
                <w:rFonts w:hint="eastAsia"/>
              </w:rPr>
              <w:t>CAN</w:t>
            </w:r>
            <w:r w:rsidRPr="009E36A4">
              <w:rPr>
                <w:rFonts w:hint="eastAsia"/>
              </w:rPr>
              <w:t>通信功能</w:t>
            </w:r>
          </w:p>
        </w:tc>
        <w:tc>
          <w:tcPr>
            <w:tcW w:w="2074" w:type="dxa"/>
          </w:tcPr>
          <w:p w14:paraId="633349FF" w14:textId="77777777" w:rsidR="00802476" w:rsidRPr="009E36A4" w:rsidRDefault="00744516" w:rsidP="00802476">
            <w:pPr>
              <w:jc w:val="center"/>
            </w:pPr>
            <w:r w:rsidRPr="009E36A4">
              <w:rPr>
                <w:rFonts w:hint="eastAsia"/>
              </w:rPr>
              <w:t>有</w:t>
            </w:r>
          </w:p>
        </w:tc>
        <w:tc>
          <w:tcPr>
            <w:tcW w:w="2074" w:type="dxa"/>
          </w:tcPr>
          <w:p w14:paraId="41AAAAFB" w14:textId="77777777" w:rsidR="00802476" w:rsidRPr="009E36A4" w:rsidRDefault="00744516" w:rsidP="00744516">
            <w:pPr>
              <w:jc w:val="center"/>
            </w:pPr>
            <w:r w:rsidRPr="009E36A4">
              <w:rPr>
                <w:rFonts w:hint="eastAsia"/>
              </w:rPr>
              <w:t>有</w:t>
            </w:r>
          </w:p>
        </w:tc>
        <w:tc>
          <w:tcPr>
            <w:tcW w:w="2074" w:type="dxa"/>
          </w:tcPr>
          <w:p w14:paraId="4B6E35E0" w14:textId="77777777" w:rsidR="00802476" w:rsidRPr="009E36A4" w:rsidRDefault="00744516" w:rsidP="00802476">
            <w:pPr>
              <w:jc w:val="center"/>
            </w:pPr>
            <w:r w:rsidRPr="009E36A4">
              <w:rPr>
                <w:rFonts w:hint="eastAsia"/>
              </w:rPr>
              <w:t>有</w:t>
            </w:r>
          </w:p>
        </w:tc>
      </w:tr>
    </w:tbl>
    <w:p w14:paraId="0165612E" w14:textId="77777777" w:rsidR="00B867A8" w:rsidRPr="009E36A4" w:rsidRDefault="00B867A8" w:rsidP="00D97ED7"/>
    <w:p w14:paraId="294DE034" w14:textId="1CB0355D" w:rsidR="00B867A8" w:rsidRDefault="00B867A8">
      <w:pPr>
        <w:spacing w:line="360" w:lineRule="exact"/>
        <w:ind w:firstLine="414"/>
        <w:rPr>
          <w:ins w:id="886" w:author="Quan Wen" w:date="2017-06-11T01:16:00Z"/>
        </w:rPr>
        <w:pPrChange w:id="887" w:author="Quan Wen" w:date="2017-06-10T21:49:00Z">
          <w:pPr>
            <w:ind w:firstLine="412"/>
          </w:pPr>
        </w:pPrChange>
      </w:pPr>
      <w:r w:rsidRPr="009E36A4">
        <w:tab/>
      </w:r>
      <w:r w:rsidR="00F140D2" w:rsidRPr="009E36A4">
        <w:rPr>
          <w:rFonts w:hint="eastAsia"/>
        </w:rPr>
        <w:t>由上表的比较</w:t>
      </w:r>
      <w:r w:rsidR="00794B20" w:rsidRPr="009E36A4">
        <w:rPr>
          <w:rFonts w:hint="eastAsia"/>
        </w:rPr>
        <w:t>，综合考虑以上几个方面后，</w:t>
      </w:r>
      <w:r w:rsidR="00807453" w:rsidRPr="009E36A4">
        <w:rPr>
          <w:rFonts w:hint="eastAsia"/>
        </w:rPr>
        <w:t>在满足系统性能</w:t>
      </w:r>
      <w:r w:rsidR="0007566C" w:rsidRPr="009E36A4">
        <w:rPr>
          <w:rFonts w:hint="eastAsia"/>
        </w:rPr>
        <w:t>并保证低成本的情况下，选择</w:t>
      </w:r>
      <w:r w:rsidR="0007566C" w:rsidRPr="009E36A4">
        <w:rPr>
          <w:rFonts w:hint="eastAsia"/>
        </w:rPr>
        <w:t>Silicon</w:t>
      </w:r>
      <w:r w:rsidR="0007566C" w:rsidRPr="009E36A4">
        <w:rPr>
          <w:rFonts w:hint="eastAsia"/>
        </w:rPr>
        <w:t>公司的</w:t>
      </w:r>
      <w:r w:rsidR="0007566C" w:rsidRPr="009E36A4">
        <w:rPr>
          <w:rFonts w:hint="eastAsia"/>
        </w:rPr>
        <w:t>C8051F500</w:t>
      </w:r>
      <w:r w:rsidR="0007566C" w:rsidRPr="009E36A4">
        <w:rPr>
          <w:rFonts w:hint="eastAsia"/>
        </w:rPr>
        <w:t>芯片作为主控芯片</w:t>
      </w:r>
      <w:r w:rsidR="007B63DB" w:rsidRPr="009E36A4">
        <w:rPr>
          <w:rFonts w:hint="eastAsia"/>
        </w:rPr>
        <w:t>，</w:t>
      </w:r>
      <w:r w:rsidR="007B63DB" w:rsidRPr="009E36A4">
        <w:rPr>
          <w:rFonts w:hint="eastAsia"/>
        </w:rPr>
        <w:t>C8051F500</w:t>
      </w:r>
      <w:r w:rsidR="007B63DB" w:rsidRPr="009E36A4">
        <w:rPr>
          <w:rFonts w:hint="eastAsia"/>
        </w:rPr>
        <w:t>及其内部外设模块图如下所示：</w:t>
      </w:r>
    </w:p>
    <w:p w14:paraId="2EFBE383" w14:textId="77777777" w:rsidR="004661AC" w:rsidRPr="009E36A4" w:rsidRDefault="004661AC">
      <w:pPr>
        <w:spacing w:line="360" w:lineRule="exact"/>
        <w:ind w:firstLine="414"/>
        <w:rPr>
          <w:rFonts w:hint="eastAsia"/>
        </w:rPr>
        <w:pPrChange w:id="888" w:author="Quan Wen" w:date="2017-06-10T21:49:00Z">
          <w:pPr>
            <w:ind w:firstLine="412"/>
          </w:pPr>
        </w:pPrChange>
      </w:pPr>
    </w:p>
    <w:p w14:paraId="2B9EF11A" w14:textId="77777777" w:rsidR="007B63DB" w:rsidRPr="009E36A4" w:rsidRDefault="007B63DB" w:rsidP="007B63DB">
      <w:pPr>
        <w:ind w:firstLine="412"/>
        <w:jc w:val="center"/>
      </w:pPr>
      <w:r w:rsidRPr="009E36A4">
        <w:rPr>
          <w:noProof/>
        </w:rPr>
        <w:drawing>
          <wp:inline distT="0" distB="0" distL="0" distR="0" wp14:anchorId="684FE4FA" wp14:editId="59FC7B0D">
            <wp:extent cx="3018651" cy="281562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4751" cy="2821318"/>
                    </a:xfrm>
                    <a:prstGeom prst="rect">
                      <a:avLst/>
                    </a:prstGeom>
                  </pic:spPr>
                </pic:pic>
              </a:graphicData>
            </a:graphic>
          </wp:inline>
        </w:drawing>
      </w:r>
    </w:p>
    <w:p w14:paraId="0B9438FE" w14:textId="416FDFC4" w:rsidR="007B63DB" w:rsidRDefault="007B63DB" w:rsidP="007B63DB">
      <w:pPr>
        <w:ind w:firstLine="412"/>
        <w:jc w:val="center"/>
        <w:rPr>
          <w:rFonts w:eastAsia="黑体" w:cs="Arial"/>
          <w:kern w:val="0"/>
          <w:sz w:val="18"/>
          <w:szCs w:val="18"/>
        </w:rPr>
      </w:pPr>
      <w:r w:rsidRPr="00CF0BB1">
        <w:rPr>
          <w:rFonts w:eastAsia="黑体" w:cs="Arial" w:hint="eastAsia"/>
          <w:kern w:val="0"/>
          <w:sz w:val="18"/>
          <w:szCs w:val="18"/>
        </w:rPr>
        <w:t>图</w:t>
      </w:r>
      <w:r w:rsidRPr="00CF0BB1">
        <w:rPr>
          <w:rFonts w:eastAsia="黑体" w:cs="Arial" w:hint="eastAsia"/>
          <w:kern w:val="0"/>
          <w:sz w:val="18"/>
          <w:szCs w:val="18"/>
        </w:rPr>
        <w:t>5.2</w:t>
      </w:r>
      <w:r w:rsidRPr="00CF0BB1">
        <w:rPr>
          <w:rFonts w:eastAsia="黑体" w:cs="Arial"/>
          <w:kern w:val="0"/>
          <w:sz w:val="18"/>
          <w:szCs w:val="18"/>
        </w:rPr>
        <w:t xml:space="preserve"> </w:t>
      </w:r>
      <w:r w:rsidRPr="00CF0BB1">
        <w:rPr>
          <w:rFonts w:eastAsia="黑体" w:cs="Arial" w:hint="eastAsia"/>
          <w:kern w:val="0"/>
          <w:sz w:val="18"/>
          <w:szCs w:val="18"/>
        </w:rPr>
        <w:t>C8051F500</w:t>
      </w:r>
      <w:r w:rsidRPr="00CF0BB1">
        <w:rPr>
          <w:rFonts w:eastAsia="黑体" w:cs="Arial" w:hint="eastAsia"/>
          <w:kern w:val="0"/>
          <w:sz w:val="18"/>
          <w:szCs w:val="18"/>
        </w:rPr>
        <w:t>内部模块图</w:t>
      </w:r>
    </w:p>
    <w:p w14:paraId="7BE84495" w14:textId="77777777" w:rsidR="00CF0BB1" w:rsidRPr="00CF0BB1" w:rsidRDefault="00CF0BB1" w:rsidP="007B63DB">
      <w:pPr>
        <w:ind w:firstLine="412"/>
        <w:jc w:val="center"/>
        <w:rPr>
          <w:rFonts w:eastAsia="黑体" w:cs="Arial"/>
          <w:kern w:val="0"/>
          <w:sz w:val="18"/>
          <w:szCs w:val="18"/>
        </w:rPr>
      </w:pPr>
    </w:p>
    <w:p w14:paraId="505B2F7E" w14:textId="744FABCF" w:rsidR="00613350" w:rsidRPr="009E36A4" w:rsidRDefault="00613350" w:rsidP="003F4FFD">
      <w:pPr>
        <w:spacing w:line="360" w:lineRule="exact"/>
        <w:ind w:firstLine="414"/>
      </w:pPr>
      <w:r w:rsidRPr="009E36A4">
        <w:rPr>
          <w:rFonts w:hint="eastAsia"/>
        </w:rPr>
        <w:t>由</w:t>
      </w:r>
      <w:r w:rsidRPr="009E36A4">
        <w:rPr>
          <w:rFonts w:hint="eastAsia"/>
        </w:rPr>
        <w:t>C8051F500</w:t>
      </w:r>
      <w:r w:rsidRPr="009E36A4">
        <w:rPr>
          <w:rFonts w:hint="eastAsia"/>
        </w:rPr>
        <w:t>的内部模块图可以看出，</w:t>
      </w:r>
      <w:r w:rsidRPr="009E36A4">
        <w:rPr>
          <w:rFonts w:hint="eastAsia"/>
        </w:rPr>
        <w:t>C8051F500</w:t>
      </w:r>
      <w:r w:rsidRPr="009E36A4">
        <w:rPr>
          <w:rFonts w:hint="eastAsia"/>
        </w:rPr>
        <w:t>虽然采用的内核</w:t>
      </w:r>
      <w:r w:rsidR="006B223B">
        <w:rPr>
          <w:rFonts w:hint="eastAsia"/>
        </w:rPr>
        <w:t>是</w:t>
      </w:r>
      <w:r w:rsidRPr="009E36A4">
        <w:rPr>
          <w:rFonts w:hint="eastAsia"/>
        </w:rPr>
        <w:t>51</w:t>
      </w:r>
      <w:r w:rsidRPr="009E36A4">
        <w:rPr>
          <w:rFonts w:hint="eastAsia"/>
        </w:rPr>
        <w:t>内核，但却具备相当丰富的外设</w:t>
      </w:r>
      <w:r w:rsidR="001F499F" w:rsidRPr="009E36A4">
        <w:rPr>
          <w:rFonts w:hint="eastAsia"/>
        </w:rPr>
        <w:t>。它具有一个</w:t>
      </w:r>
      <w:r w:rsidR="001F499F" w:rsidRPr="009E36A4">
        <w:rPr>
          <w:rFonts w:hint="eastAsia"/>
        </w:rPr>
        <w:t>12</w:t>
      </w:r>
      <w:r w:rsidR="001F499F" w:rsidRPr="009E36A4">
        <w:rPr>
          <w:rFonts w:hint="eastAsia"/>
        </w:rPr>
        <w:t>位的</w:t>
      </w:r>
      <w:r w:rsidR="001F499F" w:rsidRPr="009E36A4">
        <w:rPr>
          <w:rFonts w:hint="eastAsia"/>
        </w:rPr>
        <w:t>ADC</w:t>
      </w:r>
      <w:r w:rsidR="001F499F" w:rsidRPr="009E36A4">
        <w:rPr>
          <w:rFonts w:hint="eastAsia"/>
        </w:rPr>
        <w:t>模块，可以用来对外部模拟信号进行采集传输，而数字模块也很丰富，包括了</w:t>
      </w:r>
      <w:r w:rsidR="001F499F" w:rsidRPr="009E36A4">
        <w:rPr>
          <w:rFonts w:hint="eastAsia"/>
        </w:rPr>
        <w:t>UART</w:t>
      </w:r>
      <w:r w:rsidR="001F499F" w:rsidRPr="009E36A4">
        <w:rPr>
          <w:rFonts w:hint="eastAsia"/>
        </w:rPr>
        <w:t>、</w:t>
      </w:r>
      <w:r w:rsidR="001F499F" w:rsidRPr="009E36A4">
        <w:rPr>
          <w:rFonts w:hint="eastAsia"/>
        </w:rPr>
        <w:t>SPI</w:t>
      </w:r>
      <w:r w:rsidR="001F499F" w:rsidRPr="009E36A4">
        <w:rPr>
          <w:rFonts w:hint="eastAsia"/>
        </w:rPr>
        <w:t>、</w:t>
      </w:r>
      <w:r w:rsidR="001F499F" w:rsidRPr="009E36A4">
        <w:rPr>
          <w:rFonts w:hint="eastAsia"/>
        </w:rPr>
        <w:t>CAN</w:t>
      </w:r>
      <w:r w:rsidR="001F499F" w:rsidRPr="009E36A4">
        <w:rPr>
          <w:rFonts w:hint="eastAsia"/>
        </w:rPr>
        <w:t>模块</w:t>
      </w:r>
      <w:r w:rsidR="00DC7298" w:rsidRPr="009E36A4">
        <w:rPr>
          <w:rFonts w:hint="eastAsia"/>
        </w:rPr>
        <w:t>、、</w:t>
      </w:r>
      <w:r w:rsidR="00DC7298" w:rsidRPr="009E36A4">
        <w:rPr>
          <w:rFonts w:hint="eastAsia"/>
        </w:rPr>
        <w:t>LIN</w:t>
      </w:r>
      <w:r w:rsidR="00DC7298" w:rsidRPr="009E36A4">
        <w:rPr>
          <w:rFonts w:hint="eastAsia"/>
        </w:rPr>
        <w:t>模块、四个定时器等</w:t>
      </w:r>
      <w:r w:rsidR="0062225A" w:rsidRPr="009E36A4">
        <w:rPr>
          <w:rFonts w:hint="eastAsia"/>
        </w:rPr>
        <w:t>。并且，它内部带有一个</w:t>
      </w:r>
      <w:r w:rsidR="0062225A" w:rsidRPr="009E36A4">
        <w:rPr>
          <w:rFonts w:hint="eastAsia"/>
        </w:rPr>
        <w:t>24MHz</w:t>
      </w:r>
      <w:r w:rsidR="0062225A" w:rsidRPr="009E36A4">
        <w:rPr>
          <w:rFonts w:hint="eastAsia"/>
        </w:rPr>
        <w:t>的晶振，这对于一般的系统而言已经是足够的了。</w:t>
      </w:r>
    </w:p>
    <w:p w14:paraId="5539D458" w14:textId="77777777" w:rsidR="00867F62" w:rsidRPr="009E36A4" w:rsidRDefault="00867F62" w:rsidP="008F4FF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889" w:name="_Toc484917540"/>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CAN</w:t>
      </w:r>
      <w:r w:rsidRPr="009E36A4">
        <w:rPr>
          <w:rFonts w:ascii="Times New Roman" w:hAnsi="Times New Roman" w:cs="Arial" w:hint="eastAsia"/>
          <w:b w:val="0"/>
          <w:sz w:val="21"/>
          <w:szCs w:val="21"/>
          <w:lang w:eastAsia="zh-CN"/>
        </w:rPr>
        <w:t>收发器选型</w:t>
      </w:r>
      <w:bookmarkEnd w:id="889"/>
    </w:p>
    <w:p w14:paraId="269414C7" w14:textId="4E27B898" w:rsidR="0087410C" w:rsidRDefault="00206629" w:rsidP="003F4FFD">
      <w:pPr>
        <w:spacing w:line="360" w:lineRule="exact"/>
        <w:ind w:firstLine="414"/>
        <w:rPr>
          <w:ins w:id="890" w:author="Quan Wen" w:date="2017-06-11T01:16:00Z"/>
        </w:rPr>
      </w:pPr>
      <w:r w:rsidRPr="009E36A4">
        <w:rPr>
          <w:rFonts w:hint="eastAsia"/>
        </w:rPr>
        <w:t>自从</w:t>
      </w:r>
      <w:r w:rsidRPr="009E36A4">
        <w:rPr>
          <w:rFonts w:hint="eastAsia"/>
        </w:rPr>
        <w:t>CAN</w:t>
      </w:r>
      <w:r w:rsidRPr="009E36A4">
        <w:rPr>
          <w:rFonts w:hint="eastAsia"/>
        </w:rPr>
        <w:t>总线被发明以来，就渐渐被越来越多的工业控制网络和汽车网络所使用</w:t>
      </w:r>
      <w:r w:rsidR="006C02E0" w:rsidRPr="009E36A4">
        <w:rPr>
          <w:rFonts w:hint="eastAsia"/>
        </w:rPr>
        <w:t>，</w:t>
      </w:r>
      <w:r w:rsidR="00B24847" w:rsidRPr="009E36A4">
        <w:rPr>
          <w:rFonts w:hint="eastAsia"/>
        </w:rPr>
        <w:t>CAN</w:t>
      </w:r>
      <w:r w:rsidR="00B24847" w:rsidRPr="009E36A4">
        <w:rPr>
          <w:rFonts w:hint="eastAsia"/>
        </w:rPr>
        <w:t>总线收发器的种类和类型也越来越多</w:t>
      </w:r>
      <w:r w:rsidR="008B3EC7" w:rsidRPr="009E36A4">
        <w:rPr>
          <w:rFonts w:hint="eastAsia"/>
        </w:rPr>
        <w:t>，在这种类繁多的</w:t>
      </w:r>
      <w:r w:rsidR="008B3EC7" w:rsidRPr="009E36A4">
        <w:rPr>
          <w:rFonts w:hint="eastAsia"/>
        </w:rPr>
        <w:t>CAN</w:t>
      </w:r>
      <w:r w:rsidR="008B3EC7" w:rsidRPr="009E36A4">
        <w:rPr>
          <w:rFonts w:hint="eastAsia"/>
        </w:rPr>
        <w:t>收发器中选择出适合系统的一种，则显得相当重要。</w:t>
      </w:r>
      <w:r w:rsidR="00194447" w:rsidRPr="009E36A4">
        <w:rPr>
          <w:rFonts w:hint="eastAsia"/>
        </w:rPr>
        <w:t>本系统在设计时选用</w:t>
      </w:r>
      <w:r w:rsidR="00194447" w:rsidRPr="009E36A4">
        <w:rPr>
          <w:rFonts w:hint="eastAsia"/>
        </w:rPr>
        <w:t>CTM1050T</w:t>
      </w:r>
      <w:r w:rsidR="00194447" w:rsidRPr="009E36A4">
        <w:rPr>
          <w:rFonts w:hint="eastAsia"/>
        </w:rPr>
        <w:t>作为</w:t>
      </w:r>
      <w:r w:rsidR="00194447" w:rsidRPr="009E36A4">
        <w:rPr>
          <w:rFonts w:hint="eastAsia"/>
        </w:rPr>
        <w:t>CAN</w:t>
      </w:r>
      <w:r w:rsidR="00194447" w:rsidRPr="009E36A4">
        <w:rPr>
          <w:rFonts w:hint="eastAsia"/>
        </w:rPr>
        <w:t>收发器</w:t>
      </w:r>
      <w:r w:rsidR="00EB4D9E" w:rsidRPr="009E36A4">
        <w:rPr>
          <w:rFonts w:hint="eastAsia"/>
        </w:rPr>
        <w:t>，</w:t>
      </w:r>
      <w:r w:rsidR="00EB4D9E" w:rsidRPr="009E36A4">
        <w:rPr>
          <w:rFonts w:hint="eastAsia"/>
        </w:rPr>
        <w:t>CTM1050T</w:t>
      </w:r>
      <w:r w:rsidR="00EB4D9E" w:rsidRPr="009E36A4">
        <w:rPr>
          <w:rFonts w:hint="eastAsia"/>
        </w:rPr>
        <w:t>是</w:t>
      </w:r>
      <w:r w:rsidR="00403149" w:rsidRPr="009E36A4">
        <w:rPr>
          <w:rFonts w:hint="eastAsia"/>
        </w:rPr>
        <w:t>一款带隔离（</w:t>
      </w:r>
      <w:r w:rsidR="00403149" w:rsidRPr="009E36A4">
        <w:rPr>
          <w:rFonts w:hint="eastAsia"/>
        </w:rPr>
        <w:t>DC</w:t>
      </w:r>
      <w:r w:rsidR="00403149" w:rsidRPr="009E36A4">
        <w:t xml:space="preserve"> </w:t>
      </w:r>
      <w:r w:rsidR="00403149" w:rsidRPr="009E36A4">
        <w:rPr>
          <w:rFonts w:hint="eastAsia"/>
        </w:rPr>
        <w:t>2500V</w:t>
      </w:r>
      <w:r w:rsidR="00403149" w:rsidRPr="009E36A4">
        <w:rPr>
          <w:rFonts w:hint="eastAsia"/>
        </w:rPr>
        <w:t>）并且具备</w:t>
      </w:r>
      <w:r w:rsidR="00403149" w:rsidRPr="009E36A4">
        <w:rPr>
          <w:rFonts w:hint="eastAsia"/>
        </w:rPr>
        <w:t>ESD</w:t>
      </w:r>
      <w:r w:rsidR="00403149" w:rsidRPr="009E36A4">
        <w:rPr>
          <w:rFonts w:hint="eastAsia"/>
        </w:rPr>
        <w:t>保护功能的高速</w:t>
      </w:r>
      <w:r w:rsidR="00403149" w:rsidRPr="009E36A4">
        <w:rPr>
          <w:rFonts w:hint="eastAsia"/>
        </w:rPr>
        <w:t>CAN</w:t>
      </w:r>
      <w:r w:rsidR="00403149" w:rsidRPr="009E36A4">
        <w:rPr>
          <w:rFonts w:hint="eastAsia"/>
        </w:rPr>
        <w:t>收发器，</w:t>
      </w:r>
      <w:r w:rsidR="00700E86" w:rsidRPr="009E36A4">
        <w:rPr>
          <w:rFonts w:hint="eastAsia"/>
        </w:rPr>
        <w:t>该</w:t>
      </w:r>
      <w:r w:rsidR="00403149" w:rsidRPr="009E36A4">
        <w:rPr>
          <w:rFonts w:hint="eastAsia"/>
        </w:rPr>
        <w:t>收发器</w:t>
      </w:r>
      <w:r w:rsidR="00700E86" w:rsidRPr="009E36A4">
        <w:rPr>
          <w:rFonts w:hint="eastAsia"/>
        </w:rPr>
        <w:t>内部集成了所有</w:t>
      </w:r>
      <w:r w:rsidR="00700E86" w:rsidRPr="009E36A4">
        <w:rPr>
          <w:rFonts w:hint="eastAsia"/>
        </w:rPr>
        <w:t>CAN</w:t>
      </w:r>
      <w:r w:rsidR="00700E86" w:rsidRPr="009E36A4">
        <w:rPr>
          <w:rFonts w:hint="eastAsia"/>
        </w:rPr>
        <w:t>隔离和收、发器件。该收发器和</w:t>
      </w:r>
      <w:r w:rsidR="00700E86" w:rsidRPr="009E36A4">
        <w:rPr>
          <w:rFonts w:hint="eastAsia"/>
        </w:rPr>
        <w:t>TJA1050</w:t>
      </w:r>
      <w:r w:rsidR="00700E86" w:rsidRPr="009E36A4">
        <w:rPr>
          <w:rFonts w:hint="eastAsia"/>
        </w:rPr>
        <w:t>一样，符合</w:t>
      </w:r>
      <w:r w:rsidR="00700E86" w:rsidRPr="009E36A4">
        <w:rPr>
          <w:rFonts w:hint="eastAsia"/>
        </w:rPr>
        <w:t>ISO11898</w:t>
      </w:r>
      <w:r w:rsidR="00700E86" w:rsidRPr="009E36A4">
        <w:rPr>
          <w:rFonts w:hint="eastAsia"/>
        </w:rPr>
        <w:t>标准，因此它可以和其他符合</w:t>
      </w:r>
      <w:r w:rsidR="00700E86" w:rsidRPr="009E36A4">
        <w:rPr>
          <w:rFonts w:hint="eastAsia"/>
        </w:rPr>
        <w:t>ISO11898</w:t>
      </w:r>
      <w:r w:rsidR="00700E86" w:rsidRPr="009E36A4">
        <w:rPr>
          <w:rFonts w:hint="eastAsia"/>
        </w:rPr>
        <w:t>的</w:t>
      </w:r>
      <w:r w:rsidR="00700E86" w:rsidRPr="009E36A4">
        <w:rPr>
          <w:rFonts w:hint="eastAsia"/>
        </w:rPr>
        <w:t>CAN</w:t>
      </w:r>
      <w:r w:rsidR="00700E86" w:rsidRPr="009E36A4">
        <w:rPr>
          <w:rFonts w:hint="eastAsia"/>
        </w:rPr>
        <w:t>收发器在同一个系统中共同工作。</w:t>
      </w:r>
    </w:p>
    <w:p w14:paraId="64E170D0" w14:textId="77777777" w:rsidR="003F4FFD" w:rsidRPr="009E36A4" w:rsidRDefault="003F4FFD" w:rsidP="003F4FFD">
      <w:pPr>
        <w:spacing w:line="360" w:lineRule="exact"/>
        <w:ind w:firstLine="414"/>
        <w:rPr>
          <w:rFonts w:hint="eastAsia"/>
        </w:rPr>
      </w:pPr>
    </w:p>
    <w:p w14:paraId="19EDE3D9" w14:textId="77777777" w:rsidR="00CD5C47" w:rsidRPr="009E36A4" w:rsidRDefault="00CD5C47" w:rsidP="00B24847">
      <w:pPr>
        <w:ind w:firstLine="412"/>
        <w:jc w:val="left"/>
      </w:pPr>
      <w:r w:rsidRPr="009E36A4">
        <w:rPr>
          <w:noProof/>
        </w:rPr>
        <w:drawing>
          <wp:inline distT="0" distB="0" distL="0" distR="0" wp14:anchorId="73862B9D" wp14:editId="2CB6830C">
            <wp:extent cx="4977441" cy="148068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619"/>
                    <a:stretch/>
                  </pic:blipFill>
                  <pic:spPr bwMode="auto">
                    <a:xfrm>
                      <a:off x="0" y="0"/>
                      <a:ext cx="4977913" cy="1480820"/>
                    </a:xfrm>
                    <a:prstGeom prst="rect">
                      <a:avLst/>
                    </a:prstGeom>
                    <a:ln>
                      <a:noFill/>
                    </a:ln>
                    <a:extLst>
                      <a:ext uri="{53640926-AAD7-44D8-BBD7-CCE9431645EC}">
                        <a14:shadowObscured xmlns:a14="http://schemas.microsoft.com/office/drawing/2010/main"/>
                      </a:ext>
                    </a:extLst>
                  </pic:spPr>
                </pic:pic>
              </a:graphicData>
            </a:graphic>
          </wp:inline>
        </w:drawing>
      </w:r>
    </w:p>
    <w:p w14:paraId="564AAF3B" w14:textId="37F4F1E9" w:rsidR="00EE723F" w:rsidRDefault="00EE723F" w:rsidP="001C29C4">
      <w:pPr>
        <w:ind w:firstLine="412"/>
        <w:jc w:val="center"/>
        <w:rPr>
          <w:rFonts w:eastAsia="黑体" w:cs="Arial"/>
          <w:kern w:val="0"/>
          <w:sz w:val="18"/>
          <w:szCs w:val="18"/>
        </w:rPr>
      </w:pPr>
      <w:r w:rsidRPr="006705DD">
        <w:rPr>
          <w:rFonts w:eastAsia="黑体" w:cs="Arial" w:hint="eastAsia"/>
          <w:kern w:val="0"/>
          <w:sz w:val="18"/>
          <w:szCs w:val="18"/>
        </w:rPr>
        <w:t>图</w:t>
      </w:r>
      <w:r w:rsidRPr="006705DD">
        <w:rPr>
          <w:rFonts w:eastAsia="黑体" w:cs="Arial" w:hint="eastAsia"/>
          <w:kern w:val="0"/>
          <w:sz w:val="18"/>
          <w:szCs w:val="18"/>
        </w:rPr>
        <w:t>5.</w:t>
      </w:r>
      <w:r w:rsidR="00DB1212" w:rsidRPr="006705DD">
        <w:rPr>
          <w:rFonts w:eastAsia="黑体" w:cs="Arial" w:hint="eastAsia"/>
          <w:kern w:val="0"/>
          <w:sz w:val="18"/>
          <w:szCs w:val="18"/>
        </w:rPr>
        <w:t>3</w:t>
      </w:r>
      <w:r w:rsidRPr="006705DD">
        <w:rPr>
          <w:rFonts w:eastAsia="黑体" w:cs="Arial"/>
          <w:kern w:val="0"/>
          <w:sz w:val="18"/>
          <w:szCs w:val="18"/>
        </w:rPr>
        <w:t xml:space="preserve"> </w:t>
      </w:r>
      <w:r w:rsidRPr="006705DD">
        <w:rPr>
          <w:rFonts w:eastAsia="黑体" w:cs="Arial" w:hint="eastAsia"/>
          <w:kern w:val="0"/>
          <w:sz w:val="18"/>
          <w:szCs w:val="18"/>
        </w:rPr>
        <w:t>CTM1050</w:t>
      </w:r>
      <w:r w:rsidR="007F26AB" w:rsidRPr="006705DD">
        <w:rPr>
          <w:rFonts w:eastAsia="黑体" w:cs="Arial" w:hint="eastAsia"/>
          <w:kern w:val="0"/>
          <w:sz w:val="18"/>
          <w:szCs w:val="18"/>
        </w:rPr>
        <w:t>典型运用示例</w:t>
      </w:r>
    </w:p>
    <w:p w14:paraId="4AF15707" w14:textId="77777777" w:rsidR="006705DD" w:rsidRPr="006705DD" w:rsidRDefault="006705DD" w:rsidP="001C29C4">
      <w:pPr>
        <w:ind w:firstLine="412"/>
        <w:jc w:val="center"/>
        <w:rPr>
          <w:rFonts w:eastAsia="黑体" w:cs="Arial"/>
          <w:kern w:val="0"/>
          <w:sz w:val="18"/>
          <w:szCs w:val="18"/>
        </w:rPr>
      </w:pPr>
    </w:p>
    <w:p w14:paraId="0A315B81" w14:textId="48A07F4D" w:rsidR="001C29C4" w:rsidRPr="009E36A4" w:rsidRDefault="008D7B96">
      <w:pPr>
        <w:spacing w:line="360" w:lineRule="exact"/>
        <w:ind w:firstLine="414"/>
        <w:pPrChange w:id="891" w:author="Quan Wen" w:date="2017-06-10T21:52:00Z">
          <w:pPr>
            <w:ind w:firstLine="412"/>
          </w:pPr>
        </w:pPrChange>
      </w:pPr>
      <w:r>
        <w:rPr>
          <w:rFonts w:hint="eastAsia"/>
        </w:rPr>
        <w:t>图</w:t>
      </w:r>
      <w:r>
        <w:rPr>
          <w:rFonts w:hint="eastAsia"/>
        </w:rPr>
        <w:t>5.3</w:t>
      </w:r>
      <w:r>
        <w:rPr>
          <w:rFonts w:hint="eastAsia"/>
        </w:rPr>
        <w:t>所示</w:t>
      </w:r>
      <w:r>
        <w:t>为</w:t>
      </w:r>
      <w:r w:rsidRPr="009E36A4">
        <w:rPr>
          <w:rFonts w:hint="eastAsia"/>
        </w:rPr>
        <w:t>CTM1050T</w:t>
      </w:r>
      <w:r w:rsidRPr="009E36A4">
        <w:rPr>
          <w:rFonts w:hint="eastAsia"/>
        </w:rPr>
        <w:t>在网络中的典型运用</w:t>
      </w:r>
      <w:r>
        <w:rPr>
          <w:rFonts w:hint="eastAsia"/>
        </w:rPr>
        <w:t>，由</w:t>
      </w:r>
      <w:r w:rsidR="000225FA" w:rsidRPr="009E36A4">
        <w:rPr>
          <w:rFonts w:hint="eastAsia"/>
        </w:rPr>
        <w:t>图可以看出，</w:t>
      </w:r>
      <w:r w:rsidR="00865E05" w:rsidRPr="009E36A4">
        <w:rPr>
          <w:rFonts w:hint="eastAsia"/>
        </w:rPr>
        <w:t>CTM105</w:t>
      </w:r>
      <w:r w:rsidR="00865E05" w:rsidRPr="009E36A4">
        <w:t>0</w:t>
      </w:r>
      <w:r w:rsidR="000225FA" w:rsidRPr="009E36A4">
        <w:rPr>
          <w:rFonts w:hint="eastAsia"/>
        </w:rPr>
        <w:t>可以连接任意一款</w:t>
      </w:r>
      <w:r w:rsidR="000225FA" w:rsidRPr="009E36A4">
        <w:rPr>
          <w:rFonts w:hint="eastAsia"/>
        </w:rPr>
        <w:t>CAN</w:t>
      </w:r>
      <w:r w:rsidR="000225FA" w:rsidRPr="009E36A4">
        <w:rPr>
          <w:rFonts w:hint="eastAsia"/>
        </w:rPr>
        <w:t>协议控制器，并且，使用</w:t>
      </w:r>
      <w:r w:rsidR="000225FA" w:rsidRPr="009E36A4">
        <w:rPr>
          <w:rFonts w:hint="eastAsia"/>
        </w:rPr>
        <w:t>CTM1050</w:t>
      </w:r>
      <w:r w:rsidR="000225FA" w:rsidRPr="009E36A4">
        <w:rPr>
          <w:rFonts w:hint="eastAsia"/>
        </w:rPr>
        <w:t>作为</w:t>
      </w:r>
      <w:r w:rsidR="000225FA" w:rsidRPr="009E36A4">
        <w:rPr>
          <w:rFonts w:hint="eastAsia"/>
        </w:rPr>
        <w:t>CAN</w:t>
      </w:r>
      <w:r w:rsidR="000225FA" w:rsidRPr="009E36A4">
        <w:rPr>
          <w:rFonts w:hint="eastAsia"/>
        </w:rPr>
        <w:t>收发器的电路模型相对简化很多。在以往常规设计中，往往需要在电路中增加光耦、</w:t>
      </w:r>
      <w:r w:rsidR="000225FA" w:rsidRPr="009E36A4">
        <w:rPr>
          <w:rFonts w:hint="eastAsia"/>
        </w:rPr>
        <w:t>DC</w:t>
      </w:r>
      <w:r w:rsidR="000225FA" w:rsidRPr="009E36A4">
        <w:t>-DC</w:t>
      </w:r>
      <w:r w:rsidR="000225FA" w:rsidRPr="009E36A4">
        <w:rPr>
          <w:rFonts w:hint="eastAsia"/>
        </w:rPr>
        <w:t>隔离、</w:t>
      </w:r>
      <w:r w:rsidR="000225FA" w:rsidRPr="009E36A4">
        <w:rPr>
          <w:rFonts w:hint="eastAsia"/>
        </w:rPr>
        <w:t>CAN</w:t>
      </w:r>
      <w:r w:rsidR="000225FA" w:rsidRPr="009E36A4">
        <w:rPr>
          <w:rFonts w:hint="eastAsia"/>
        </w:rPr>
        <w:t>收发器才能实现带隔离的</w:t>
      </w:r>
      <w:r w:rsidR="000225FA" w:rsidRPr="009E36A4">
        <w:rPr>
          <w:rFonts w:hint="eastAsia"/>
        </w:rPr>
        <w:t>CAN</w:t>
      </w:r>
      <w:r w:rsidR="000225FA" w:rsidRPr="009E36A4">
        <w:rPr>
          <w:rFonts w:hint="eastAsia"/>
        </w:rPr>
        <w:t>收发模块，而是用</w:t>
      </w:r>
      <w:r w:rsidR="000225FA" w:rsidRPr="009E36A4">
        <w:rPr>
          <w:rFonts w:hint="eastAsia"/>
        </w:rPr>
        <w:t>CTM1050</w:t>
      </w:r>
      <w:r w:rsidR="000225FA" w:rsidRPr="009E36A4">
        <w:rPr>
          <w:rFonts w:hint="eastAsia"/>
        </w:rPr>
        <w:t>，仅用一个</w:t>
      </w:r>
      <w:r w:rsidR="000225FA" w:rsidRPr="009E36A4">
        <w:rPr>
          <w:rFonts w:hint="eastAsia"/>
        </w:rPr>
        <w:t>CAN</w:t>
      </w:r>
      <w:r w:rsidR="000225FA" w:rsidRPr="009E36A4">
        <w:rPr>
          <w:rFonts w:hint="eastAsia"/>
        </w:rPr>
        <w:t>收发器便解决了所有问题。</w:t>
      </w:r>
    </w:p>
    <w:p w14:paraId="22901B03" w14:textId="77777777" w:rsidR="00D8265F" w:rsidRPr="009E36A4" w:rsidRDefault="00D8265F" w:rsidP="00D8265F">
      <w:pPr>
        <w:pStyle w:val="3"/>
        <w:spacing w:beforeLines="50" w:before="156" w:afterLines="50" w:after="156" w:line="360" w:lineRule="exact"/>
        <w:ind w:firstLineChars="196" w:firstLine="412"/>
        <w:rPr>
          <w:rFonts w:ascii="Times New Roman" w:hAnsi="Times New Roman" w:cs="Arial"/>
          <w:b w:val="0"/>
          <w:sz w:val="21"/>
          <w:szCs w:val="21"/>
        </w:rPr>
      </w:pPr>
      <w:bookmarkStart w:id="892" w:name="_Toc484917541"/>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3</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其他元器件选型</w:t>
      </w:r>
      <w:bookmarkEnd w:id="892"/>
    </w:p>
    <w:p w14:paraId="0D690FF2" w14:textId="77777777" w:rsidR="00C72C2A" w:rsidRPr="009E36A4" w:rsidRDefault="009A64B4">
      <w:pPr>
        <w:spacing w:line="360" w:lineRule="exact"/>
        <w:ind w:firstLine="414"/>
        <w:pPrChange w:id="893" w:author="Quan Wen" w:date="2017-06-10T21:52:00Z">
          <w:pPr>
            <w:ind w:firstLine="412"/>
          </w:pPr>
        </w:pPrChange>
      </w:pPr>
      <w:r w:rsidRPr="009E36A4">
        <w:rPr>
          <w:rFonts w:hint="eastAsia"/>
        </w:rPr>
        <w:t>除了主控芯片和</w:t>
      </w:r>
      <w:r w:rsidR="009C058A" w:rsidRPr="009E36A4">
        <w:rPr>
          <w:rFonts w:hint="eastAsia"/>
        </w:rPr>
        <w:t>CAN</w:t>
      </w:r>
      <w:r w:rsidR="009C058A" w:rsidRPr="009E36A4">
        <w:rPr>
          <w:rFonts w:hint="eastAsia"/>
        </w:rPr>
        <w:t>收发器外，在此硬件系统中</w:t>
      </w:r>
      <w:r w:rsidR="00216DA3" w:rsidRPr="009E36A4">
        <w:rPr>
          <w:rFonts w:hint="eastAsia"/>
        </w:rPr>
        <w:t>还有</w:t>
      </w:r>
      <w:r w:rsidR="00216DA3" w:rsidRPr="009E36A4">
        <w:rPr>
          <w:rFonts w:hint="eastAsia"/>
        </w:rPr>
        <w:t>24V</w:t>
      </w:r>
      <w:r w:rsidR="00216DA3" w:rsidRPr="009E36A4">
        <w:rPr>
          <w:rFonts w:hint="eastAsia"/>
        </w:rPr>
        <w:t>降压到</w:t>
      </w:r>
      <w:r w:rsidR="00216DA3" w:rsidRPr="009E36A4">
        <w:rPr>
          <w:rFonts w:hint="eastAsia"/>
        </w:rPr>
        <w:t>5V</w:t>
      </w:r>
      <w:r w:rsidR="00216DA3" w:rsidRPr="009E36A4">
        <w:rPr>
          <w:rFonts w:hint="eastAsia"/>
        </w:rPr>
        <w:t>的</w:t>
      </w:r>
      <w:r w:rsidR="00216DA3" w:rsidRPr="009E36A4">
        <w:rPr>
          <w:rFonts w:hint="eastAsia"/>
        </w:rPr>
        <w:t>DC-DC</w:t>
      </w:r>
      <w:r w:rsidR="00216DA3" w:rsidRPr="009E36A4">
        <w:rPr>
          <w:rFonts w:hint="eastAsia"/>
        </w:rPr>
        <w:t>模块、</w:t>
      </w:r>
      <w:r w:rsidR="009C7BC2" w:rsidRPr="009E36A4">
        <w:rPr>
          <w:rFonts w:hint="eastAsia"/>
        </w:rPr>
        <w:t>驱动数码管的</w:t>
      </w:r>
      <w:r w:rsidR="009C7BC2" w:rsidRPr="009E36A4">
        <w:rPr>
          <w:rFonts w:hint="eastAsia"/>
        </w:rPr>
        <w:t>D</w:t>
      </w:r>
      <w:r w:rsidR="009C7BC2" w:rsidRPr="009E36A4">
        <w:rPr>
          <w:rFonts w:hint="eastAsia"/>
        </w:rPr>
        <w:t>触发器、对数模转化进行处理的运算放大器以及驱动电磁阀的</w:t>
      </w:r>
      <w:r w:rsidR="009C7BC2" w:rsidRPr="009E36A4">
        <w:rPr>
          <w:rFonts w:hint="eastAsia"/>
        </w:rPr>
        <w:t>MOS</w:t>
      </w:r>
      <w:r w:rsidR="009C7BC2" w:rsidRPr="009E36A4">
        <w:rPr>
          <w:rFonts w:hint="eastAsia"/>
        </w:rPr>
        <w:t>管等</w:t>
      </w:r>
      <w:r w:rsidR="00CD2693" w:rsidRPr="009E36A4">
        <w:rPr>
          <w:rFonts w:hint="eastAsia"/>
        </w:rPr>
        <w:t>。</w:t>
      </w:r>
      <w:r w:rsidR="009C7BC2" w:rsidRPr="009E36A4">
        <w:rPr>
          <w:rFonts w:hint="eastAsia"/>
        </w:rPr>
        <w:t>虽然这些器件都已经发展的很成熟，但是仍然需要结合系统需要进行谨慎选取。</w:t>
      </w:r>
      <w:r w:rsidR="009D4A42" w:rsidRPr="009E36A4">
        <w:rPr>
          <w:rFonts w:hint="eastAsia"/>
        </w:rPr>
        <w:t>对于</w:t>
      </w:r>
      <w:r w:rsidR="009D4A42" w:rsidRPr="009E36A4">
        <w:rPr>
          <w:rFonts w:hint="eastAsia"/>
        </w:rPr>
        <w:t>24V</w:t>
      </w:r>
      <w:r w:rsidR="009D4A42" w:rsidRPr="009E36A4">
        <w:rPr>
          <w:rFonts w:hint="eastAsia"/>
        </w:rPr>
        <w:t>降压</w:t>
      </w:r>
      <w:r w:rsidR="009D4A42" w:rsidRPr="009E36A4">
        <w:rPr>
          <w:rFonts w:hint="eastAsia"/>
        </w:rPr>
        <w:t>5V</w:t>
      </w:r>
      <w:r w:rsidR="009D4A42" w:rsidRPr="009E36A4">
        <w:rPr>
          <w:rFonts w:hint="eastAsia"/>
        </w:rPr>
        <w:t>的</w:t>
      </w:r>
      <w:r w:rsidR="009D4A42" w:rsidRPr="009E36A4">
        <w:rPr>
          <w:rFonts w:hint="eastAsia"/>
        </w:rPr>
        <w:t>DC-DC</w:t>
      </w:r>
      <w:r w:rsidR="009D4A42" w:rsidRPr="009E36A4">
        <w:rPr>
          <w:rFonts w:hint="eastAsia"/>
        </w:rPr>
        <w:t>芯片，市面上有</w:t>
      </w:r>
      <w:r w:rsidR="009D4A42" w:rsidRPr="009E36A4">
        <w:rPr>
          <w:rFonts w:hint="eastAsia"/>
        </w:rPr>
        <w:t>LM2576</w:t>
      </w:r>
      <w:r w:rsidR="009D4A42" w:rsidRPr="009E36A4">
        <w:rPr>
          <w:rFonts w:hint="eastAsia"/>
        </w:rPr>
        <w:t>、</w:t>
      </w:r>
      <w:r w:rsidR="009D4A42" w:rsidRPr="009E36A4">
        <w:t>max5035</w:t>
      </w:r>
      <w:r w:rsidR="009D4A42" w:rsidRPr="009E36A4">
        <w:rPr>
          <w:rFonts w:hint="eastAsia"/>
        </w:rPr>
        <w:t>、</w:t>
      </w:r>
      <w:r w:rsidR="009D4A42" w:rsidRPr="009E36A4">
        <w:rPr>
          <w:rFonts w:hint="eastAsia"/>
        </w:rPr>
        <w:t>HDW24S</w:t>
      </w:r>
      <w:r w:rsidR="009D4A42" w:rsidRPr="009E36A4">
        <w:t>5</w:t>
      </w:r>
      <w:r w:rsidR="009D4A42" w:rsidRPr="009E36A4">
        <w:rPr>
          <w:rFonts w:hint="eastAsia"/>
        </w:rPr>
        <w:t>等，考虑到系统运行的可靠性，我们选择具有优秀衡压能力和文波抑制能力强的</w:t>
      </w:r>
      <w:r w:rsidR="009D4A42" w:rsidRPr="009E36A4">
        <w:rPr>
          <w:rFonts w:hint="eastAsia"/>
        </w:rPr>
        <w:t>HDW24S</w:t>
      </w:r>
      <w:r w:rsidR="009D4A42" w:rsidRPr="009E36A4">
        <w:t>5</w:t>
      </w:r>
      <w:r w:rsidR="009D4A42" w:rsidRPr="009E36A4">
        <w:rPr>
          <w:rFonts w:hint="eastAsia"/>
        </w:rPr>
        <w:t>作为电源模块的</w:t>
      </w:r>
      <w:r w:rsidR="009D4A42" w:rsidRPr="009E36A4">
        <w:rPr>
          <w:rFonts w:hint="eastAsia"/>
        </w:rPr>
        <w:t>DC-DC</w:t>
      </w:r>
      <w:r w:rsidR="009D4A42" w:rsidRPr="009E36A4">
        <w:rPr>
          <w:rFonts w:hint="eastAsia"/>
        </w:rPr>
        <w:t>模块。</w:t>
      </w:r>
      <w:r w:rsidR="007160C1" w:rsidRPr="009E36A4">
        <w:rPr>
          <w:rFonts w:hint="eastAsia"/>
        </w:rPr>
        <w:t>而对于驱动数码管的</w:t>
      </w:r>
      <w:r w:rsidR="007160C1" w:rsidRPr="009E36A4">
        <w:rPr>
          <w:rFonts w:hint="eastAsia"/>
        </w:rPr>
        <w:t>D</w:t>
      </w:r>
      <w:r w:rsidR="007160C1" w:rsidRPr="009E36A4">
        <w:rPr>
          <w:rFonts w:hint="eastAsia"/>
        </w:rPr>
        <w:t>触发器，由于各类触发器都已经有很成熟的应用技术，因此我们采用市场上使用最广泛的边沿触发</w:t>
      </w:r>
      <w:r w:rsidR="007160C1" w:rsidRPr="009E36A4">
        <w:rPr>
          <w:rFonts w:hint="eastAsia"/>
        </w:rPr>
        <w:t>D</w:t>
      </w:r>
      <w:r w:rsidR="007160C1" w:rsidRPr="009E36A4">
        <w:rPr>
          <w:rFonts w:hint="eastAsia"/>
        </w:rPr>
        <w:t>触发器</w:t>
      </w:r>
      <w:r w:rsidR="007160C1" w:rsidRPr="009E36A4">
        <w:rPr>
          <w:rFonts w:hint="eastAsia"/>
        </w:rPr>
        <w:t>74A</w:t>
      </w:r>
      <w:r w:rsidR="007160C1" w:rsidRPr="009E36A4">
        <w:t>LS574</w:t>
      </w:r>
      <w:r w:rsidR="007160C1" w:rsidRPr="009E36A4">
        <w:rPr>
          <w:rFonts w:hint="eastAsia"/>
        </w:rPr>
        <w:t>作为系统的</w:t>
      </w:r>
      <w:r w:rsidR="007160C1" w:rsidRPr="009E36A4">
        <w:rPr>
          <w:rFonts w:hint="eastAsia"/>
        </w:rPr>
        <w:t>D</w:t>
      </w:r>
      <w:r w:rsidR="007160C1" w:rsidRPr="009E36A4">
        <w:rPr>
          <w:rFonts w:hint="eastAsia"/>
        </w:rPr>
        <w:t>触发器。</w:t>
      </w:r>
      <w:r w:rsidR="00F05BB8" w:rsidRPr="009E36A4">
        <w:rPr>
          <w:rFonts w:hint="eastAsia"/>
        </w:rPr>
        <w:t>运算放大器一般而言技术都</w:t>
      </w:r>
      <w:r w:rsidR="00266096" w:rsidRPr="009E36A4">
        <w:rPr>
          <w:rFonts w:hint="eastAsia"/>
        </w:rPr>
        <w:t>比较成熟了，因此也是选用应用较多的成本较低的</w:t>
      </w:r>
      <w:r w:rsidR="00266096" w:rsidRPr="009E36A4">
        <w:rPr>
          <w:rFonts w:hint="eastAsia"/>
        </w:rPr>
        <w:t>LM324</w:t>
      </w:r>
      <w:r w:rsidR="00266096" w:rsidRPr="009E36A4">
        <w:rPr>
          <w:rFonts w:hint="eastAsia"/>
        </w:rPr>
        <w:t>作为系统的运放。</w:t>
      </w:r>
    </w:p>
    <w:p w14:paraId="12955FD4" w14:textId="3472B1C6" w:rsidR="00C72C2A" w:rsidRPr="009E36A4" w:rsidRDefault="00812C4D" w:rsidP="00C72C2A">
      <w:pPr>
        <w:pStyle w:val="2"/>
        <w:spacing w:beforeLines="50" w:before="156" w:afterLines="50" w:after="156" w:line="360" w:lineRule="exact"/>
        <w:rPr>
          <w:rFonts w:eastAsia="黑体"/>
          <w:b w:val="0"/>
          <w:i w:val="0"/>
          <w:lang w:eastAsia="zh-CN"/>
        </w:rPr>
      </w:pPr>
      <w:bookmarkStart w:id="894" w:name="_Toc484917542"/>
      <w:r w:rsidRPr="009E36A4">
        <w:rPr>
          <w:rFonts w:eastAsia="黑体" w:hint="eastAsia"/>
          <w:b w:val="0"/>
          <w:i w:val="0"/>
          <w:lang w:eastAsia="zh-CN"/>
        </w:rPr>
        <w:t>5</w:t>
      </w:r>
      <w:r w:rsidR="00C72C2A" w:rsidRPr="009E36A4">
        <w:rPr>
          <w:rFonts w:eastAsia="黑体"/>
          <w:b w:val="0"/>
          <w:i w:val="0"/>
        </w:rPr>
        <w:t xml:space="preserve">.3 </w:t>
      </w:r>
      <w:r w:rsidR="009173C1">
        <w:rPr>
          <w:rFonts w:eastAsia="黑体" w:hint="eastAsia"/>
          <w:b w:val="0"/>
          <w:i w:val="0"/>
          <w:lang w:eastAsia="zh-CN"/>
        </w:rPr>
        <w:t>硬件</w:t>
      </w:r>
      <w:r w:rsidR="00476CF1" w:rsidRPr="009E36A4">
        <w:rPr>
          <w:rFonts w:eastAsia="黑体" w:hint="eastAsia"/>
          <w:b w:val="0"/>
          <w:i w:val="0"/>
          <w:lang w:eastAsia="zh-CN"/>
        </w:rPr>
        <w:t>电路设计</w:t>
      </w:r>
      <w:bookmarkEnd w:id="894"/>
    </w:p>
    <w:p w14:paraId="078A023D" w14:textId="77777777" w:rsidR="008C3036" w:rsidRPr="009E36A4" w:rsidRDefault="00C14FE8">
      <w:pPr>
        <w:spacing w:line="360" w:lineRule="exact"/>
        <w:ind w:firstLine="414"/>
        <w:pPrChange w:id="895" w:author="Quan Wen" w:date="2017-06-10T21:52:00Z">
          <w:pPr>
            <w:ind w:firstLine="412"/>
          </w:pPr>
        </w:pPrChange>
      </w:pPr>
      <w:r w:rsidRPr="009E36A4">
        <w:rPr>
          <w:rFonts w:hint="eastAsia"/>
        </w:rPr>
        <w:t>在这一小节里，</w:t>
      </w:r>
      <w:r w:rsidR="0048501A" w:rsidRPr="009E36A4">
        <w:rPr>
          <w:rFonts w:hint="eastAsia"/>
        </w:rPr>
        <w:t>硬件部分的具体实现内容将会被详细的介绍</w:t>
      </w:r>
      <w:r w:rsidR="009D7E93" w:rsidRPr="009E36A4">
        <w:rPr>
          <w:rFonts w:hint="eastAsia"/>
        </w:rPr>
        <w:t>。目前用来设计硬刷电路板的电路设计软件很多，</w:t>
      </w:r>
      <w:r w:rsidR="00183754" w:rsidRPr="009E36A4">
        <w:rPr>
          <w:rFonts w:hint="eastAsia"/>
        </w:rPr>
        <w:t>包括</w:t>
      </w:r>
      <w:r w:rsidR="009D7E93" w:rsidRPr="009E36A4">
        <w:rPr>
          <w:rFonts w:hint="eastAsia"/>
        </w:rPr>
        <w:t>美国</w:t>
      </w:r>
      <w:r w:rsidR="009D7E93" w:rsidRPr="009E36A4">
        <w:rPr>
          <w:rFonts w:hint="eastAsia"/>
        </w:rPr>
        <w:t>orCAD</w:t>
      </w:r>
      <w:r w:rsidR="009D7E93" w:rsidRPr="009E36A4">
        <w:rPr>
          <w:rFonts w:hint="eastAsia"/>
        </w:rPr>
        <w:t>公司的</w:t>
      </w:r>
      <w:r w:rsidR="009D7E93" w:rsidRPr="009E36A4">
        <w:rPr>
          <w:rFonts w:hint="eastAsia"/>
        </w:rPr>
        <w:t>o</w:t>
      </w:r>
      <w:r w:rsidR="009D7E93" w:rsidRPr="009E36A4">
        <w:t>rCADPspice</w:t>
      </w:r>
      <w:r w:rsidR="009D7E93" w:rsidRPr="009E36A4">
        <w:rPr>
          <w:rFonts w:hint="eastAsia"/>
        </w:rPr>
        <w:t>、</w:t>
      </w:r>
      <w:r w:rsidR="009D7E93" w:rsidRPr="009E36A4">
        <w:rPr>
          <w:rFonts w:hint="eastAsia"/>
        </w:rPr>
        <w:t>cadence</w:t>
      </w:r>
      <w:r w:rsidR="009D7E93" w:rsidRPr="009E36A4">
        <w:rPr>
          <w:rFonts w:hint="eastAsia"/>
        </w:rPr>
        <w:t>、</w:t>
      </w:r>
      <w:r w:rsidR="009D7E93" w:rsidRPr="009E36A4">
        <w:t>P</w:t>
      </w:r>
      <w:r w:rsidR="009D7E93" w:rsidRPr="009E36A4">
        <w:rPr>
          <w:rFonts w:hint="eastAsia"/>
        </w:rPr>
        <w:t>owerPCB</w:t>
      </w:r>
      <w:r w:rsidR="009D7E93" w:rsidRPr="009E36A4">
        <w:rPr>
          <w:rFonts w:hint="eastAsia"/>
        </w:rPr>
        <w:t>、</w:t>
      </w:r>
      <w:r w:rsidR="009D7E93" w:rsidRPr="009E36A4">
        <w:t>Protel</w:t>
      </w:r>
      <w:r w:rsidR="00E44AD3" w:rsidRPr="009E36A4">
        <w:rPr>
          <w:rFonts w:hint="eastAsia"/>
        </w:rPr>
        <w:t>等。</w:t>
      </w:r>
      <w:r w:rsidR="009D7E93" w:rsidRPr="009E36A4">
        <w:rPr>
          <w:rFonts w:hint="eastAsia"/>
        </w:rPr>
        <w:t>其中</w:t>
      </w:r>
      <w:r w:rsidR="009D7E93" w:rsidRPr="009E36A4">
        <w:rPr>
          <w:rFonts w:hint="eastAsia"/>
        </w:rPr>
        <w:t>Pro</w:t>
      </w:r>
      <w:r w:rsidR="009D7E93" w:rsidRPr="009E36A4">
        <w:t>tel</w:t>
      </w:r>
      <w:r w:rsidR="009D7E93" w:rsidRPr="009E36A4">
        <w:rPr>
          <w:rFonts w:hint="eastAsia"/>
        </w:rPr>
        <w:t>在国内的使用范围最广，而自从</w:t>
      </w:r>
      <w:r w:rsidR="009D7E93" w:rsidRPr="009E36A4">
        <w:rPr>
          <w:rFonts w:hint="eastAsia"/>
        </w:rPr>
        <w:t>2006</w:t>
      </w:r>
      <w:r w:rsidR="009D7E93" w:rsidRPr="009E36A4">
        <w:rPr>
          <w:rFonts w:hint="eastAsia"/>
        </w:rPr>
        <w:t>年更名位</w:t>
      </w:r>
      <w:r w:rsidR="009D7E93" w:rsidRPr="009E36A4">
        <w:rPr>
          <w:rFonts w:hint="eastAsia"/>
        </w:rPr>
        <w:t>Altium</w:t>
      </w:r>
      <w:r w:rsidR="009D7E93" w:rsidRPr="009E36A4">
        <w:t xml:space="preserve"> Designer</w:t>
      </w:r>
      <w:r w:rsidR="009D7E93" w:rsidRPr="009E36A4">
        <w:rPr>
          <w:rFonts w:hint="eastAsia"/>
        </w:rPr>
        <w:t>后，其在中国的使用范围则相比之前更加广阔。</w:t>
      </w:r>
      <w:r w:rsidR="008C3036" w:rsidRPr="009E36A4">
        <w:rPr>
          <w:rFonts w:hint="eastAsia"/>
        </w:rPr>
        <w:t>Altium</w:t>
      </w:r>
      <w:r w:rsidR="008C3036" w:rsidRPr="009E36A4">
        <w:t xml:space="preserve"> Designer</w:t>
      </w:r>
      <w:r w:rsidR="008C3036" w:rsidRPr="009E36A4">
        <w:rPr>
          <w:rFonts w:hint="eastAsia"/>
        </w:rPr>
        <w:t>是一款非常强大的电子产品开发系统，它把原理图绘制、电路仿真、</w:t>
      </w:r>
      <w:r w:rsidR="008C3036" w:rsidRPr="009E36A4">
        <w:rPr>
          <w:rFonts w:hint="eastAsia"/>
        </w:rPr>
        <w:t>PCB</w:t>
      </w:r>
      <w:r w:rsidR="008C3036" w:rsidRPr="009E36A4">
        <w:rPr>
          <w:rFonts w:hint="eastAsia"/>
        </w:rPr>
        <w:t>绘制编辑、拓扑逻辑自动布线、信号完整性分析和设计输出等方面完整地结合起来，为设计者提供了极大的方便，使得电路设计变得更简单便捷</w:t>
      </w:r>
      <w:r w:rsidR="005619B6" w:rsidRPr="00DF1FC0">
        <w:rPr>
          <w:rPrChange w:id="896" w:author="Quan Wen" w:date="2017-06-10T21:52:00Z">
            <w:rPr>
              <w:vertAlign w:val="superscript"/>
            </w:rPr>
          </w:rPrChange>
        </w:rPr>
        <w:t>[</w:t>
      </w:r>
      <w:r w:rsidR="00AF4366" w:rsidRPr="00DF1FC0">
        <w:rPr>
          <w:rPrChange w:id="897" w:author="Quan Wen" w:date="2017-06-10T21:52:00Z">
            <w:rPr>
              <w:vertAlign w:val="superscript"/>
            </w:rPr>
          </w:rPrChange>
        </w:rPr>
        <w:t>13</w:t>
      </w:r>
    </w:p>
    <w:p w14:paraId="548496CE" w14:textId="77777777" w:rsidR="00C14FE8" w:rsidRPr="009E36A4" w:rsidRDefault="00717869">
      <w:pPr>
        <w:spacing w:line="360" w:lineRule="exact"/>
        <w:ind w:firstLine="414"/>
        <w:pPrChange w:id="898" w:author="Quan Wen" w:date="2017-06-10T21:52:00Z">
          <w:pPr>
            <w:ind w:firstLine="412"/>
          </w:pPr>
        </w:pPrChange>
      </w:pPr>
      <w:r w:rsidRPr="009E36A4">
        <w:rPr>
          <w:rFonts w:hint="eastAsia"/>
        </w:rPr>
        <w:t>本文的电路硬件设计便是采用</w:t>
      </w:r>
      <w:r w:rsidRPr="009E36A4">
        <w:rPr>
          <w:rFonts w:hint="eastAsia"/>
        </w:rPr>
        <w:t>Altium</w:t>
      </w:r>
      <w:r w:rsidRPr="009E36A4">
        <w:t xml:space="preserve"> Designer15</w:t>
      </w:r>
      <w:r w:rsidRPr="009E36A4">
        <w:rPr>
          <w:rFonts w:hint="eastAsia"/>
        </w:rPr>
        <w:t>进行设计。</w:t>
      </w:r>
      <w:r w:rsidR="00270C03" w:rsidRPr="009E36A4">
        <w:rPr>
          <w:rFonts w:hint="eastAsia"/>
        </w:rPr>
        <w:t>硬件部分的设计包括电源模块设计、微处理器模块设计、</w:t>
      </w:r>
      <w:r w:rsidR="00270C03" w:rsidRPr="009E36A4">
        <w:rPr>
          <w:rFonts w:hint="eastAsia"/>
        </w:rPr>
        <w:t>CAN</w:t>
      </w:r>
      <w:r w:rsidR="00270C03" w:rsidRPr="009E36A4">
        <w:rPr>
          <w:rFonts w:hint="eastAsia"/>
        </w:rPr>
        <w:t>收发模块设计、按键模块设计、显示模块设计、电磁阀驱动模块设计和压力采集的</w:t>
      </w:r>
      <w:r w:rsidR="00270C03" w:rsidRPr="009E36A4">
        <w:rPr>
          <w:rFonts w:hint="eastAsia"/>
        </w:rPr>
        <w:t>ADC</w:t>
      </w:r>
      <w:r w:rsidR="00270C03" w:rsidRPr="009E36A4">
        <w:rPr>
          <w:rFonts w:hint="eastAsia"/>
        </w:rPr>
        <w:t>模块设计等。</w:t>
      </w:r>
      <w:r w:rsidR="009D7E93" w:rsidRPr="009E36A4">
        <w:rPr>
          <w:rFonts w:hint="eastAsia"/>
        </w:rPr>
        <w:t>下面将对这些模块的设计分别进行介绍。</w:t>
      </w:r>
    </w:p>
    <w:p w14:paraId="7D9A42F6" w14:textId="3CCB08AA" w:rsidR="003F077B"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99" w:name="_Toc484917543"/>
      <w:r w:rsidRPr="009E36A4">
        <w:rPr>
          <w:rFonts w:ascii="Times New Roman" w:hAnsi="Times New Roman" w:hint="eastAsia"/>
          <w:b w:val="0"/>
          <w:sz w:val="21"/>
          <w:szCs w:val="21"/>
          <w:lang w:eastAsia="zh-CN"/>
        </w:rPr>
        <w:t>5.3.1</w:t>
      </w:r>
      <w:r w:rsidRPr="009E36A4">
        <w:rPr>
          <w:rFonts w:ascii="Times New Roman" w:hAnsi="Times New Roman"/>
          <w:b w:val="0"/>
          <w:sz w:val="21"/>
          <w:szCs w:val="21"/>
          <w:lang w:eastAsia="zh-CN"/>
        </w:rPr>
        <w:t xml:space="preserve"> </w:t>
      </w:r>
      <w:ins w:id="900" w:author="Quan Wen" w:date="2017-06-11T01:16:00Z">
        <w:r w:rsidR="00384B7F">
          <w:rPr>
            <w:rFonts w:ascii="Times New Roman" w:hAnsi="Times New Roman" w:hint="eastAsia"/>
            <w:b w:val="0"/>
            <w:sz w:val="21"/>
            <w:szCs w:val="21"/>
            <w:lang w:eastAsia="zh-CN"/>
          </w:rPr>
          <w:t>DC</w:t>
        </w:r>
        <w:r w:rsidR="00384B7F">
          <w:rPr>
            <w:rFonts w:ascii="Times New Roman" w:hAnsi="Times New Roman"/>
            <w:b w:val="0"/>
            <w:sz w:val="21"/>
            <w:szCs w:val="21"/>
            <w:lang w:eastAsia="zh-CN"/>
          </w:rPr>
          <w:t>-DC</w:t>
        </w:r>
      </w:ins>
      <w:r w:rsidR="003F077B" w:rsidRPr="009E36A4">
        <w:rPr>
          <w:rFonts w:ascii="Times New Roman" w:hAnsi="Times New Roman" w:hint="eastAsia"/>
          <w:b w:val="0"/>
          <w:sz w:val="21"/>
          <w:szCs w:val="21"/>
          <w:lang w:eastAsia="zh-CN"/>
        </w:rPr>
        <w:t>电源模块的设计</w:t>
      </w:r>
      <w:bookmarkEnd w:id="899"/>
    </w:p>
    <w:p w14:paraId="2207C750" w14:textId="77777777" w:rsidR="003F077B" w:rsidRPr="009E36A4" w:rsidRDefault="003F077B">
      <w:pPr>
        <w:spacing w:line="360" w:lineRule="exact"/>
        <w:ind w:firstLine="414"/>
        <w:pPrChange w:id="901" w:author="Quan Wen" w:date="2017-06-10T21:52:00Z">
          <w:pPr>
            <w:ind w:firstLine="412"/>
          </w:pPr>
        </w:pPrChange>
      </w:pPr>
      <w:r w:rsidRPr="009E36A4">
        <w:rPr>
          <w:rFonts w:hint="eastAsia"/>
        </w:rPr>
        <w:t>前文关键元器件的选型里已经提到，</w:t>
      </w:r>
      <w:r w:rsidR="00D9220B" w:rsidRPr="009E36A4">
        <w:rPr>
          <w:rFonts w:hint="eastAsia"/>
        </w:rPr>
        <w:t>在此次硬件设计里，由于电磁阀需要工作在</w:t>
      </w:r>
      <w:r w:rsidR="00D9220B" w:rsidRPr="009E36A4">
        <w:rPr>
          <w:rFonts w:hint="eastAsia"/>
        </w:rPr>
        <w:t>24V</w:t>
      </w:r>
      <w:r w:rsidR="00D9220B" w:rsidRPr="009E36A4">
        <w:rPr>
          <w:rFonts w:hint="eastAsia"/>
        </w:rPr>
        <w:t>的环境下，而单片机和</w:t>
      </w:r>
      <w:r w:rsidR="00D9220B" w:rsidRPr="009E36A4">
        <w:rPr>
          <w:rFonts w:hint="eastAsia"/>
        </w:rPr>
        <w:t>CAN</w:t>
      </w:r>
      <w:r w:rsidR="00D9220B" w:rsidRPr="009E36A4">
        <w:rPr>
          <w:rFonts w:hint="eastAsia"/>
        </w:rPr>
        <w:t>收发器等外设的工作电压为</w:t>
      </w:r>
      <w:r w:rsidR="00D9220B" w:rsidRPr="009E36A4">
        <w:rPr>
          <w:rFonts w:hint="eastAsia"/>
        </w:rPr>
        <w:t>5V</w:t>
      </w:r>
      <w:r w:rsidR="00D9220B" w:rsidRPr="009E36A4">
        <w:rPr>
          <w:rFonts w:hint="eastAsia"/>
        </w:rPr>
        <w:t>，因此系统中共存在两种电平：</w:t>
      </w:r>
      <w:r w:rsidR="00D9220B" w:rsidRPr="009E36A4">
        <w:rPr>
          <w:rFonts w:hint="eastAsia"/>
        </w:rPr>
        <w:t>24V</w:t>
      </w:r>
      <w:r w:rsidR="00D9220B" w:rsidRPr="009E36A4">
        <w:rPr>
          <w:rFonts w:hint="eastAsia"/>
        </w:rPr>
        <w:t>和</w:t>
      </w:r>
      <w:r w:rsidR="00D9220B" w:rsidRPr="009E36A4">
        <w:rPr>
          <w:rFonts w:hint="eastAsia"/>
        </w:rPr>
        <w:t>5V</w:t>
      </w:r>
      <w:r w:rsidR="00D9220B" w:rsidRPr="009E36A4">
        <w:rPr>
          <w:rFonts w:hint="eastAsia"/>
        </w:rPr>
        <w:t>。对此，我们选用了</w:t>
      </w:r>
      <w:r w:rsidR="00D9220B" w:rsidRPr="009E36A4">
        <w:rPr>
          <w:rFonts w:hint="eastAsia"/>
        </w:rPr>
        <w:t>24V</w:t>
      </w:r>
      <w:r w:rsidR="00D9220B" w:rsidRPr="009E36A4">
        <w:rPr>
          <w:rFonts w:hint="eastAsia"/>
        </w:rPr>
        <w:t>转</w:t>
      </w:r>
      <w:r w:rsidR="00D9220B" w:rsidRPr="009E36A4">
        <w:rPr>
          <w:rFonts w:hint="eastAsia"/>
        </w:rPr>
        <w:t>5V</w:t>
      </w:r>
      <w:r w:rsidR="00D9220B" w:rsidRPr="009E36A4">
        <w:rPr>
          <w:rFonts w:hint="eastAsia"/>
        </w:rPr>
        <w:t>的</w:t>
      </w:r>
      <w:r w:rsidR="00D9220B" w:rsidRPr="009E36A4">
        <w:rPr>
          <w:rFonts w:hint="eastAsia"/>
        </w:rPr>
        <w:t>DC-DC</w:t>
      </w:r>
      <w:r w:rsidR="00D9220B" w:rsidRPr="009E36A4">
        <w:rPr>
          <w:rFonts w:hint="eastAsia"/>
        </w:rPr>
        <w:t>模块——</w:t>
      </w:r>
      <w:r w:rsidR="00D9220B" w:rsidRPr="009E36A4">
        <w:rPr>
          <w:rFonts w:hint="eastAsia"/>
        </w:rPr>
        <w:t>HDW</w:t>
      </w:r>
      <w:r w:rsidR="00D9220B" w:rsidRPr="009E36A4">
        <w:t>24S</w:t>
      </w:r>
      <w:r w:rsidR="00D9220B" w:rsidRPr="009E36A4">
        <w:rPr>
          <w:rFonts w:hint="eastAsia"/>
        </w:rPr>
        <w:t>05</w:t>
      </w:r>
      <w:r w:rsidR="00D9220B" w:rsidRPr="009E36A4">
        <w:rPr>
          <w:rFonts w:hint="eastAsia"/>
        </w:rPr>
        <w:t>，其电路拓扑如下图所示。</w:t>
      </w:r>
      <w:r w:rsidR="000F68F5" w:rsidRPr="009E36A4">
        <w:rPr>
          <w:rFonts w:hint="eastAsia"/>
        </w:rPr>
        <w:t>在</w:t>
      </w:r>
      <w:r w:rsidR="000F68F5" w:rsidRPr="009E36A4">
        <w:rPr>
          <w:rFonts w:hint="eastAsia"/>
        </w:rPr>
        <w:t>HDW24S</w:t>
      </w:r>
      <w:r w:rsidR="000F68F5" w:rsidRPr="009E36A4">
        <w:t>05</w:t>
      </w:r>
      <w:r w:rsidR="000F68F5" w:rsidRPr="009E36A4">
        <w:rPr>
          <w:rFonts w:hint="eastAsia"/>
        </w:rPr>
        <w:t>的输出端和输入端，都添加了</w:t>
      </w:r>
      <w:r w:rsidR="000F68F5" w:rsidRPr="009E36A4">
        <w:rPr>
          <w:rFonts w:hint="eastAsia"/>
        </w:rPr>
        <w:t>10uF</w:t>
      </w:r>
      <w:r w:rsidR="000F68F5" w:rsidRPr="009E36A4">
        <w:rPr>
          <w:rFonts w:hint="eastAsia"/>
        </w:rPr>
        <w:t>的钽电容和</w:t>
      </w:r>
      <w:r w:rsidR="000F68F5" w:rsidRPr="009E36A4">
        <w:rPr>
          <w:rFonts w:hint="eastAsia"/>
        </w:rPr>
        <w:t>0.1uF</w:t>
      </w:r>
      <w:r w:rsidR="000F68F5" w:rsidRPr="009E36A4">
        <w:rPr>
          <w:rFonts w:hint="eastAsia"/>
        </w:rPr>
        <w:t>的陶瓷电容，这样做的目的是为了滤除纹波，此外，在电源的输出端，为了保证</w:t>
      </w:r>
      <w:r w:rsidR="00481C23" w:rsidRPr="009E36A4">
        <w:rPr>
          <w:rFonts w:hint="eastAsia"/>
        </w:rPr>
        <w:t>单片机和外设的供电稳定，我们还增加了一个</w:t>
      </w:r>
      <w:r w:rsidR="00481C23" w:rsidRPr="009E36A4">
        <w:rPr>
          <w:rFonts w:hint="eastAsia"/>
        </w:rPr>
        <w:t>10uF</w:t>
      </w:r>
      <w:r w:rsidR="00481C23" w:rsidRPr="009E36A4">
        <w:rPr>
          <w:rFonts w:hint="eastAsia"/>
        </w:rPr>
        <w:t>的电解电容。</w:t>
      </w:r>
      <w:r w:rsidR="005C3DE2" w:rsidRPr="009E36A4">
        <w:rPr>
          <w:rFonts w:hint="eastAsia"/>
        </w:rPr>
        <w:t>在电源和地的处理上，增加了数字地和数字电源和模拟地、模拟电源的隔离，</w:t>
      </w:r>
      <w:r w:rsidR="009A4625" w:rsidRPr="009E36A4">
        <w:rPr>
          <w:rFonts w:hint="eastAsia"/>
        </w:rPr>
        <w:t>以达到数模隔离的作用，防止模拟电路上高频噪声和尖峰对</w:t>
      </w:r>
      <w:r w:rsidR="009A4625" w:rsidRPr="009E36A4">
        <w:rPr>
          <w:rFonts w:hint="eastAsia"/>
        </w:rPr>
        <w:t>ADC</w:t>
      </w:r>
      <w:r w:rsidR="009A4625" w:rsidRPr="009E36A4">
        <w:rPr>
          <w:rFonts w:hint="eastAsia"/>
        </w:rPr>
        <w:lastRenderedPageBreak/>
        <w:t>参考电源和单片机数字电源的影响。</w:t>
      </w:r>
    </w:p>
    <w:p w14:paraId="1F7609ED" w14:textId="312EF290" w:rsidR="00C94359" w:rsidRDefault="00C94359" w:rsidP="00113E8E">
      <w:pPr>
        <w:spacing w:line="360" w:lineRule="exact"/>
        <w:ind w:firstLine="414"/>
        <w:rPr>
          <w:ins w:id="902" w:author="Quan Wen" w:date="2017-06-11T01:19:00Z"/>
        </w:rPr>
        <w:pPrChange w:id="903" w:author="Quan Wen" w:date="2017-06-11T01:20:00Z">
          <w:pPr>
            <w:ind w:firstLine="412"/>
          </w:pPr>
        </w:pPrChange>
      </w:pPr>
      <w:r w:rsidRPr="009E36A4">
        <w:rPr>
          <w:rFonts w:hint="eastAsia"/>
        </w:rPr>
        <w:t>在布线方面，由于系统中大部分均为</w:t>
      </w:r>
      <w:r w:rsidRPr="009E36A4">
        <w:rPr>
          <w:rFonts w:hint="eastAsia"/>
        </w:rPr>
        <w:t>5V</w:t>
      </w:r>
      <w:r w:rsidRPr="009E36A4">
        <w:rPr>
          <w:rFonts w:hint="eastAsia"/>
        </w:rPr>
        <w:t>和信号线，因此对于这一部分走线，一般采用</w:t>
      </w:r>
      <w:r w:rsidRPr="009E36A4">
        <w:rPr>
          <w:rFonts w:hint="eastAsia"/>
        </w:rPr>
        <w:t>20mil</w:t>
      </w:r>
      <w:r w:rsidRPr="009E36A4">
        <w:rPr>
          <w:rFonts w:hint="eastAsia"/>
        </w:rPr>
        <w:t>的线宽进行走线，如遇特殊状况则为方便布线可稍微缩小线宽进行走线，但原则上不能低于</w:t>
      </w:r>
      <w:r w:rsidRPr="009E36A4">
        <w:rPr>
          <w:rFonts w:hint="eastAsia"/>
        </w:rPr>
        <w:t>10mil</w:t>
      </w:r>
      <w:r w:rsidRPr="009E36A4">
        <w:rPr>
          <w:rFonts w:hint="eastAsia"/>
        </w:rPr>
        <w:t>。对于系统中电压较高的</w:t>
      </w:r>
      <w:r w:rsidRPr="009E36A4">
        <w:rPr>
          <w:rFonts w:hint="eastAsia"/>
        </w:rPr>
        <w:t>24V</w:t>
      </w:r>
      <w:r w:rsidRPr="009E36A4">
        <w:rPr>
          <w:rFonts w:hint="eastAsia"/>
        </w:rPr>
        <w:t>电源线，则需要更为宽的线宽进行约束，由图</w:t>
      </w:r>
      <w:r w:rsidRPr="009E36A4">
        <w:rPr>
          <w:rFonts w:hint="eastAsia"/>
        </w:rPr>
        <w:t>5.4</w:t>
      </w:r>
      <w:r w:rsidRPr="009E36A4">
        <w:rPr>
          <w:rFonts w:hint="eastAsia"/>
        </w:rPr>
        <w:t>可以看出，本设计对</w:t>
      </w:r>
      <w:r w:rsidRPr="009E36A4">
        <w:rPr>
          <w:rFonts w:hint="eastAsia"/>
        </w:rPr>
        <w:t>24V</w:t>
      </w:r>
      <w:r w:rsidRPr="009E36A4">
        <w:rPr>
          <w:rFonts w:hint="eastAsia"/>
        </w:rPr>
        <w:t>的走线专门制订了特殊的线宽，最小为</w:t>
      </w:r>
      <w:r w:rsidRPr="009E36A4">
        <w:rPr>
          <w:rFonts w:hint="eastAsia"/>
        </w:rPr>
        <w:t>25mil</w:t>
      </w:r>
      <w:r w:rsidRPr="009E36A4">
        <w:rPr>
          <w:rFonts w:hint="eastAsia"/>
        </w:rPr>
        <w:t>，最大为</w:t>
      </w:r>
      <w:r w:rsidRPr="009E36A4">
        <w:rPr>
          <w:rFonts w:hint="eastAsia"/>
        </w:rPr>
        <w:t>40mil</w:t>
      </w:r>
      <w:r w:rsidRPr="009E36A4">
        <w:rPr>
          <w:rFonts w:hint="eastAsia"/>
        </w:rPr>
        <w:t>，一般而言设定为</w:t>
      </w:r>
      <w:r w:rsidRPr="009E36A4">
        <w:rPr>
          <w:rFonts w:hint="eastAsia"/>
        </w:rPr>
        <w:t>30mil</w:t>
      </w:r>
      <w:r w:rsidRPr="009E36A4">
        <w:rPr>
          <w:rFonts w:hint="eastAsia"/>
        </w:rPr>
        <w:t>，这样做是为了减小系统中的阻抗，并保证足够的功率要求和保护板子。</w:t>
      </w:r>
    </w:p>
    <w:p w14:paraId="711C4BDC" w14:textId="77777777" w:rsidR="00C33400" w:rsidRPr="009E36A4" w:rsidRDefault="00C33400">
      <w:pPr>
        <w:spacing w:line="360" w:lineRule="exact"/>
        <w:ind w:firstLine="414"/>
        <w:rPr>
          <w:rFonts w:hint="eastAsia"/>
        </w:rPr>
        <w:pPrChange w:id="904" w:author="Quan Wen" w:date="2017-06-10T21:52:00Z">
          <w:pPr>
            <w:ind w:firstLine="412"/>
          </w:pPr>
        </w:pPrChange>
      </w:pPr>
    </w:p>
    <w:p w14:paraId="0E6795FA" w14:textId="67B6FDB6" w:rsidR="000F68F5" w:rsidRPr="009E36A4" w:rsidRDefault="00C33400" w:rsidP="00D9220B">
      <w:pPr>
        <w:ind w:firstLine="412"/>
        <w:rPr>
          <w:b/>
        </w:rPr>
      </w:pPr>
      <w:ins w:id="905" w:author="Quan Wen" w:date="2017-06-11T01:19:00Z">
        <w:r w:rsidRPr="009E36A4">
          <w:rPr>
            <w:noProof/>
          </w:rPr>
          <w:drawing>
            <wp:inline distT="0" distB="0" distL="0" distR="0" wp14:anchorId="72300D99" wp14:editId="3886A8A9">
              <wp:extent cx="5018405" cy="3180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7990"/>
                      <a:stretch/>
                    </pic:blipFill>
                    <pic:spPr bwMode="auto">
                      <a:xfrm>
                        <a:off x="0" y="0"/>
                        <a:ext cx="5018405" cy="3180715"/>
                      </a:xfrm>
                      <a:prstGeom prst="rect">
                        <a:avLst/>
                      </a:prstGeom>
                      <a:ln>
                        <a:noFill/>
                      </a:ln>
                      <a:extLst>
                        <a:ext uri="{53640926-AAD7-44D8-BBD7-CCE9431645EC}">
                          <a14:shadowObscured xmlns:a14="http://schemas.microsoft.com/office/drawing/2010/main"/>
                        </a:ext>
                      </a:extLst>
                    </pic:spPr>
                  </pic:pic>
                </a:graphicData>
              </a:graphic>
            </wp:inline>
          </w:drawing>
        </w:r>
      </w:ins>
    </w:p>
    <w:p w14:paraId="36F1593C" w14:textId="5F3C23CD" w:rsidR="000F68F5" w:rsidRDefault="000F68F5" w:rsidP="00B615D0">
      <w:pPr>
        <w:jc w:val="center"/>
        <w:rPr>
          <w:rFonts w:eastAsia="黑体" w:cs="Arial"/>
          <w:kern w:val="0"/>
          <w:sz w:val="18"/>
          <w:szCs w:val="18"/>
        </w:rPr>
      </w:pPr>
      <w:r w:rsidRPr="00B615D0">
        <w:rPr>
          <w:rFonts w:eastAsia="黑体" w:cs="Arial" w:hint="eastAsia"/>
          <w:kern w:val="0"/>
          <w:sz w:val="18"/>
          <w:szCs w:val="18"/>
        </w:rPr>
        <w:t>图</w:t>
      </w:r>
      <w:r w:rsidRPr="00B615D0">
        <w:rPr>
          <w:rFonts w:eastAsia="黑体" w:cs="Arial" w:hint="eastAsia"/>
          <w:kern w:val="0"/>
          <w:sz w:val="18"/>
          <w:szCs w:val="18"/>
        </w:rPr>
        <w:t>5.4</w:t>
      </w:r>
      <w:r w:rsidRPr="00B615D0">
        <w:rPr>
          <w:rFonts w:eastAsia="黑体" w:cs="Arial"/>
          <w:kern w:val="0"/>
          <w:sz w:val="18"/>
          <w:szCs w:val="18"/>
        </w:rPr>
        <w:t xml:space="preserve"> </w:t>
      </w:r>
      <w:r w:rsidRPr="00B615D0">
        <w:rPr>
          <w:rFonts w:eastAsia="黑体" w:cs="Arial" w:hint="eastAsia"/>
          <w:kern w:val="0"/>
          <w:sz w:val="18"/>
          <w:szCs w:val="18"/>
        </w:rPr>
        <w:t>电源模块电路图</w:t>
      </w:r>
    </w:p>
    <w:p w14:paraId="21364A70" w14:textId="77777777" w:rsidR="00B615D0" w:rsidRPr="00B615D0" w:rsidRDefault="00B615D0" w:rsidP="00B615D0">
      <w:pPr>
        <w:jc w:val="center"/>
        <w:rPr>
          <w:rFonts w:eastAsia="黑体" w:cs="Arial"/>
          <w:kern w:val="0"/>
          <w:sz w:val="18"/>
          <w:szCs w:val="18"/>
        </w:rPr>
      </w:pPr>
    </w:p>
    <w:p w14:paraId="63F91C3A" w14:textId="4C9E05CF" w:rsidR="000F68F5"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06" w:name="_Toc484917544"/>
      <w:r w:rsidRPr="009E36A4">
        <w:rPr>
          <w:rFonts w:ascii="Times New Roman" w:hAnsi="Times New Roman" w:hint="eastAsia"/>
          <w:b w:val="0"/>
          <w:sz w:val="21"/>
          <w:szCs w:val="21"/>
          <w:lang w:eastAsia="zh-CN"/>
        </w:rPr>
        <w:t>5.3.2</w:t>
      </w:r>
      <w:r w:rsidRPr="009E36A4">
        <w:rPr>
          <w:rFonts w:ascii="Times New Roman" w:hAnsi="Times New Roman"/>
          <w:b w:val="0"/>
          <w:sz w:val="21"/>
          <w:szCs w:val="21"/>
          <w:lang w:eastAsia="zh-CN"/>
        </w:rPr>
        <w:t xml:space="preserve"> </w:t>
      </w:r>
      <w:r w:rsidR="004D0695">
        <w:rPr>
          <w:rFonts w:ascii="Times New Roman" w:hAnsi="Times New Roman" w:hint="eastAsia"/>
          <w:b w:val="0"/>
          <w:sz w:val="21"/>
          <w:szCs w:val="21"/>
          <w:lang w:eastAsia="zh-CN"/>
        </w:rPr>
        <w:t>M</w:t>
      </w:r>
      <w:r w:rsidR="004D0695">
        <w:rPr>
          <w:rFonts w:ascii="Times New Roman" w:hAnsi="Times New Roman"/>
          <w:b w:val="0"/>
          <w:sz w:val="21"/>
          <w:szCs w:val="21"/>
          <w:lang w:eastAsia="zh-CN"/>
        </w:rPr>
        <w:t>CU</w:t>
      </w:r>
      <w:ins w:id="907" w:author="Quan Wen" w:date="2017-06-11T01:18:00Z">
        <w:r w:rsidR="00530DEA">
          <w:rPr>
            <w:rFonts w:ascii="Times New Roman" w:hAnsi="Times New Roman" w:hint="eastAsia"/>
            <w:b w:val="0"/>
            <w:sz w:val="21"/>
            <w:szCs w:val="21"/>
            <w:lang w:eastAsia="zh-CN"/>
          </w:rPr>
          <w:t>控制</w:t>
        </w:r>
      </w:ins>
      <w:r w:rsidR="004D0695">
        <w:rPr>
          <w:rFonts w:ascii="Times New Roman" w:hAnsi="Times New Roman" w:hint="eastAsia"/>
          <w:b w:val="0"/>
          <w:sz w:val="21"/>
          <w:szCs w:val="21"/>
          <w:lang w:eastAsia="zh-CN"/>
        </w:rPr>
        <w:t>模块</w:t>
      </w:r>
      <w:r w:rsidRPr="009E36A4">
        <w:rPr>
          <w:rFonts w:ascii="Times New Roman" w:hAnsi="Times New Roman" w:hint="eastAsia"/>
          <w:b w:val="0"/>
          <w:sz w:val="21"/>
          <w:szCs w:val="21"/>
          <w:lang w:eastAsia="zh-CN"/>
        </w:rPr>
        <w:t>部分电路设计</w:t>
      </w:r>
      <w:bookmarkEnd w:id="906"/>
    </w:p>
    <w:p w14:paraId="66BCB735" w14:textId="77777777" w:rsidR="008C0C6F" w:rsidRPr="009E36A4" w:rsidRDefault="006F5D47" w:rsidP="00C95C26">
      <w:pPr>
        <w:spacing w:line="360" w:lineRule="exact"/>
        <w:rPr>
          <w:lang w:val="x-none"/>
        </w:rPr>
        <w:pPrChange w:id="908" w:author="Quan Wen" w:date="2017-06-11T01:57:00Z">
          <w:pPr/>
        </w:pPrChange>
      </w:pPr>
      <w:r w:rsidRPr="009E36A4">
        <w:rPr>
          <w:lang w:val="x-none"/>
        </w:rPr>
        <w:tab/>
      </w:r>
      <w:r w:rsidR="00F97BB7" w:rsidRPr="009E36A4">
        <w:rPr>
          <w:lang w:val="x-none"/>
        </w:rPr>
        <w:tab/>
      </w:r>
      <w:r w:rsidR="00F97BB7" w:rsidRPr="009E36A4">
        <w:rPr>
          <w:rFonts w:hint="eastAsia"/>
          <w:lang w:val="x-none"/>
        </w:rPr>
        <w:t>单片机部分的电路设计主要是设计其供电电路、复位电路、晶振电路以及代码烧写接口电路等。供电电路方面，由于</w:t>
      </w:r>
      <w:r w:rsidR="00F97BB7" w:rsidRPr="009E36A4">
        <w:rPr>
          <w:rFonts w:hint="eastAsia"/>
          <w:lang w:val="x-none"/>
        </w:rPr>
        <w:t>C</w:t>
      </w:r>
      <w:r w:rsidR="00F97BB7" w:rsidRPr="009E36A4">
        <w:rPr>
          <w:lang w:val="x-none"/>
        </w:rPr>
        <w:t>8051F500</w:t>
      </w:r>
      <w:r w:rsidR="00F97BB7" w:rsidRPr="009E36A4">
        <w:rPr>
          <w:rFonts w:hint="eastAsia"/>
          <w:lang w:val="x-none"/>
        </w:rPr>
        <w:t>使用的电源包括</w:t>
      </w:r>
      <w:r w:rsidR="00F97BB7" w:rsidRPr="009E36A4">
        <w:rPr>
          <w:rFonts w:hint="eastAsia"/>
          <w:lang w:val="x-none"/>
        </w:rPr>
        <w:t>5V</w:t>
      </w:r>
      <w:r w:rsidR="00F97BB7" w:rsidRPr="009E36A4">
        <w:rPr>
          <w:rFonts w:hint="eastAsia"/>
          <w:lang w:val="x-none"/>
        </w:rPr>
        <w:t>供电和</w:t>
      </w:r>
      <w:r w:rsidR="00F97BB7" w:rsidRPr="009E36A4">
        <w:rPr>
          <w:rFonts w:hint="eastAsia"/>
          <w:lang w:val="x-none"/>
        </w:rPr>
        <w:t>3.3V</w:t>
      </w:r>
      <w:r w:rsidR="00F97BB7" w:rsidRPr="009E36A4">
        <w:rPr>
          <w:rFonts w:hint="eastAsia"/>
          <w:lang w:val="x-none"/>
        </w:rPr>
        <w:t>两种，而电路已经具备</w:t>
      </w:r>
      <w:r w:rsidR="00F97BB7" w:rsidRPr="009E36A4">
        <w:rPr>
          <w:rFonts w:hint="eastAsia"/>
          <w:lang w:val="x-none"/>
        </w:rPr>
        <w:t>5V</w:t>
      </w:r>
      <w:r w:rsidR="00F97BB7" w:rsidRPr="009E36A4">
        <w:rPr>
          <w:rFonts w:hint="eastAsia"/>
          <w:lang w:val="x-none"/>
        </w:rPr>
        <w:t>电源，因此可以直接用经过</w:t>
      </w:r>
      <w:r w:rsidR="00F97BB7" w:rsidRPr="009E36A4">
        <w:rPr>
          <w:rFonts w:hint="eastAsia"/>
          <w:lang w:val="x-none"/>
        </w:rPr>
        <w:t>HDW24S</w:t>
      </w:r>
      <w:r w:rsidR="00F97BB7" w:rsidRPr="009E36A4">
        <w:rPr>
          <w:lang w:val="x-none"/>
        </w:rPr>
        <w:t>05</w:t>
      </w:r>
      <w:r w:rsidR="00F97BB7" w:rsidRPr="009E36A4">
        <w:rPr>
          <w:rFonts w:hint="eastAsia"/>
          <w:lang w:val="x-none"/>
        </w:rPr>
        <w:t>降压后的</w:t>
      </w:r>
      <w:r w:rsidR="00F97BB7" w:rsidRPr="009E36A4">
        <w:rPr>
          <w:rFonts w:hint="eastAsia"/>
          <w:lang w:val="x-none"/>
        </w:rPr>
        <w:t>5V</w:t>
      </w:r>
      <w:r w:rsidR="00F97BB7" w:rsidRPr="009E36A4">
        <w:rPr>
          <w:rFonts w:hint="eastAsia"/>
          <w:lang w:val="x-none"/>
        </w:rPr>
        <w:t>电源进行供电，而不必再另外设计其供电电路</w:t>
      </w:r>
      <w:r w:rsidR="0090677C" w:rsidRPr="009E36A4">
        <w:rPr>
          <w:rFonts w:hint="eastAsia"/>
          <w:lang w:val="x-none"/>
        </w:rPr>
        <w:t>；</w:t>
      </w:r>
      <w:r w:rsidR="0090677C" w:rsidRPr="009E36A4">
        <w:rPr>
          <w:rFonts w:hint="eastAsia"/>
          <w:lang w:val="x-none"/>
        </w:rPr>
        <w:t>C</w:t>
      </w:r>
      <w:r w:rsidR="0090677C" w:rsidRPr="009E36A4">
        <w:rPr>
          <w:lang w:val="x-none"/>
        </w:rPr>
        <w:t>8051F</w:t>
      </w:r>
      <w:r w:rsidR="0090677C" w:rsidRPr="009E36A4">
        <w:rPr>
          <w:rFonts w:hint="eastAsia"/>
          <w:lang w:val="x-none"/>
        </w:rPr>
        <w:t>500</w:t>
      </w:r>
      <w:r w:rsidR="0090677C" w:rsidRPr="009E36A4">
        <w:rPr>
          <w:rFonts w:hint="eastAsia"/>
          <w:lang w:val="x-none"/>
        </w:rPr>
        <w:t>芯片内部晶振为</w:t>
      </w:r>
      <w:r w:rsidR="0090677C" w:rsidRPr="009E36A4">
        <w:rPr>
          <w:rFonts w:hint="eastAsia"/>
          <w:lang w:val="x-none"/>
        </w:rPr>
        <w:t>24M</w:t>
      </w:r>
      <w:r w:rsidR="0090677C" w:rsidRPr="009E36A4">
        <w:rPr>
          <w:lang w:val="x-none"/>
        </w:rPr>
        <w:t>Hz</w:t>
      </w:r>
      <w:r w:rsidR="0090677C" w:rsidRPr="009E36A4">
        <w:rPr>
          <w:rFonts w:hint="eastAsia"/>
          <w:lang w:val="x-none"/>
        </w:rPr>
        <w:t>，这对本系统而言已经是足够的了，因此也不必再进行外部晶振的扩展；</w:t>
      </w:r>
      <w:r w:rsidR="00903E89" w:rsidRPr="009E36A4">
        <w:rPr>
          <w:rFonts w:hint="eastAsia"/>
          <w:lang w:val="x-none"/>
        </w:rPr>
        <w:t>在此次设计中，代码烧写工具使用的是</w:t>
      </w:r>
      <w:r w:rsidR="00903E89" w:rsidRPr="009E36A4">
        <w:rPr>
          <w:rFonts w:hint="eastAsia"/>
          <w:lang w:val="x-none"/>
        </w:rPr>
        <w:t>Silicon</w:t>
      </w:r>
      <w:r w:rsidR="00903E89" w:rsidRPr="009E36A4">
        <w:rPr>
          <w:rFonts w:hint="eastAsia"/>
          <w:lang w:val="x-none"/>
        </w:rPr>
        <w:t>公司的</w:t>
      </w:r>
      <w:r w:rsidR="00903E89" w:rsidRPr="009E36A4">
        <w:rPr>
          <w:rFonts w:hint="eastAsia"/>
          <w:lang w:val="x-none"/>
        </w:rPr>
        <w:t>U-EC</w:t>
      </w:r>
      <w:r w:rsidR="00903E89" w:rsidRPr="009E36A4">
        <w:rPr>
          <w:lang w:val="x-none"/>
        </w:rPr>
        <w:t>6</w:t>
      </w:r>
      <w:r w:rsidR="00903E89" w:rsidRPr="009E36A4">
        <w:rPr>
          <w:rFonts w:hint="eastAsia"/>
          <w:lang w:val="x-none"/>
        </w:rPr>
        <w:t>烧写工具，它与</w:t>
      </w:r>
      <w:r w:rsidR="00903E89" w:rsidRPr="009E36A4">
        <w:rPr>
          <w:rFonts w:hint="eastAsia"/>
          <w:lang w:val="x-none"/>
        </w:rPr>
        <w:t>C</w:t>
      </w:r>
      <w:r w:rsidR="00903E89" w:rsidRPr="009E36A4">
        <w:rPr>
          <w:lang w:val="x-none"/>
        </w:rPr>
        <w:t>8051F500</w:t>
      </w:r>
      <w:r w:rsidR="00903E89" w:rsidRPr="009E36A4">
        <w:rPr>
          <w:rFonts w:hint="eastAsia"/>
          <w:lang w:val="x-none"/>
        </w:rPr>
        <w:t>芯片的接口采用的是带</w:t>
      </w:r>
      <w:r w:rsidR="00903E89" w:rsidRPr="009E36A4">
        <w:rPr>
          <w:rFonts w:hint="eastAsia"/>
          <w:lang w:val="x-none"/>
        </w:rPr>
        <w:t>5V</w:t>
      </w:r>
      <w:r w:rsidR="00903E89" w:rsidRPr="009E36A4">
        <w:rPr>
          <w:rFonts w:hint="eastAsia"/>
          <w:lang w:val="x-none"/>
        </w:rPr>
        <w:t>供电的</w:t>
      </w:r>
      <w:r w:rsidR="00903E89" w:rsidRPr="009E36A4">
        <w:rPr>
          <w:rFonts w:hint="eastAsia"/>
          <w:lang w:val="x-none"/>
        </w:rPr>
        <w:t>7</w:t>
      </w:r>
      <w:r w:rsidR="00903E89" w:rsidRPr="009E36A4">
        <w:rPr>
          <w:rFonts w:hint="eastAsia"/>
          <w:lang w:val="x-none"/>
        </w:rPr>
        <w:t>接口</w:t>
      </w:r>
      <w:r w:rsidR="00903E89" w:rsidRPr="009E36A4">
        <w:rPr>
          <w:rFonts w:hint="eastAsia"/>
          <w:lang w:val="x-none"/>
        </w:rPr>
        <w:t>JTAG</w:t>
      </w:r>
      <w:r w:rsidR="00903E89" w:rsidRPr="009E36A4">
        <w:rPr>
          <w:rFonts w:hint="eastAsia"/>
          <w:lang w:val="x-none"/>
        </w:rPr>
        <w:t>接口，因此，在设计</w:t>
      </w:r>
      <w:r w:rsidR="00903E89" w:rsidRPr="009E36A4">
        <w:rPr>
          <w:rFonts w:hint="eastAsia"/>
          <w:lang w:val="x-none"/>
        </w:rPr>
        <w:t>C</w:t>
      </w:r>
      <w:r w:rsidR="00903E89" w:rsidRPr="009E36A4">
        <w:rPr>
          <w:lang w:val="x-none"/>
        </w:rPr>
        <w:t>8051F</w:t>
      </w:r>
      <w:r w:rsidR="00903E89" w:rsidRPr="009E36A4">
        <w:rPr>
          <w:rFonts w:hint="eastAsia"/>
          <w:lang w:val="x-none"/>
        </w:rPr>
        <w:t>500</w:t>
      </w:r>
      <w:r w:rsidR="00903E89" w:rsidRPr="009E36A4">
        <w:rPr>
          <w:rFonts w:hint="eastAsia"/>
          <w:lang w:val="x-none"/>
        </w:rPr>
        <w:t>单片机电路时，也根据需求留出了烧写接口，以便后期烧写调试。</w:t>
      </w:r>
      <w:r w:rsidR="003B7F90" w:rsidRPr="009E36A4">
        <w:rPr>
          <w:rFonts w:hint="eastAsia"/>
          <w:lang w:val="x-none"/>
        </w:rPr>
        <w:t>最后，根据系统需求，结合芯片手册，引出系统用到的</w:t>
      </w:r>
      <w:r w:rsidR="003B7F90" w:rsidRPr="009E36A4">
        <w:rPr>
          <w:rFonts w:hint="eastAsia"/>
          <w:lang w:val="x-none"/>
        </w:rPr>
        <w:t>CAN</w:t>
      </w:r>
      <w:r w:rsidR="003B7F90" w:rsidRPr="009E36A4">
        <w:rPr>
          <w:rFonts w:hint="eastAsia"/>
          <w:lang w:val="x-none"/>
        </w:rPr>
        <w:t>模块、</w:t>
      </w:r>
      <w:r w:rsidR="003B7F90" w:rsidRPr="009E36A4">
        <w:rPr>
          <w:rFonts w:hint="eastAsia"/>
          <w:lang w:val="x-none"/>
        </w:rPr>
        <w:t>ADC</w:t>
      </w:r>
      <w:r w:rsidR="003B7F90" w:rsidRPr="009E36A4">
        <w:rPr>
          <w:rFonts w:hint="eastAsia"/>
          <w:lang w:val="x-none"/>
        </w:rPr>
        <w:t>模块等的管脚，以便使用。</w:t>
      </w:r>
    </w:p>
    <w:p w14:paraId="70CD59CC" w14:textId="77777777" w:rsidR="00DE4D4D" w:rsidRPr="009E36A4" w:rsidRDefault="00DE4D4D" w:rsidP="00D06896">
      <w:pPr>
        <w:spacing w:line="360" w:lineRule="exact"/>
        <w:jc w:val="left"/>
      </w:pPr>
    </w:p>
    <w:p w14:paraId="4FA91CD3" w14:textId="77777777" w:rsidR="00DE4D4D" w:rsidRPr="009E36A4" w:rsidRDefault="00C100C0" w:rsidP="001A1EDF">
      <w:pPr>
        <w:jc w:val="center"/>
        <w:rPr>
          <w:rFonts w:eastAsia="黑体" w:cs="Arial"/>
          <w:kern w:val="0"/>
          <w:sz w:val="18"/>
          <w:szCs w:val="18"/>
        </w:rPr>
      </w:pPr>
      <w:r w:rsidRPr="009E36A4">
        <w:rPr>
          <w:rFonts w:eastAsia="黑体" w:cs="Arial"/>
          <w:noProof/>
          <w:kern w:val="0"/>
          <w:sz w:val="18"/>
          <w:szCs w:val="18"/>
        </w:rPr>
        <w:lastRenderedPageBreak/>
        <w:drawing>
          <wp:inline distT="0" distB="0" distL="0" distR="0" wp14:anchorId="5EA1625C" wp14:editId="725CD1E2">
            <wp:extent cx="4909820" cy="3463290"/>
            <wp:effectExtent l="0" t="0" r="508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026"/>
                    <a:stretch/>
                  </pic:blipFill>
                  <pic:spPr bwMode="auto">
                    <a:xfrm>
                      <a:off x="0" y="0"/>
                      <a:ext cx="4909820" cy="3463290"/>
                    </a:xfrm>
                    <a:prstGeom prst="rect">
                      <a:avLst/>
                    </a:prstGeom>
                    <a:ln>
                      <a:noFill/>
                    </a:ln>
                    <a:extLst>
                      <a:ext uri="{53640926-AAD7-44D8-BBD7-CCE9431645EC}">
                        <a14:shadowObscured xmlns:a14="http://schemas.microsoft.com/office/drawing/2010/main"/>
                      </a:ext>
                    </a:extLst>
                  </pic:spPr>
                </pic:pic>
              </a:graphicData>
            </a:graphic>
          </wp:inline>
        </w:drawing>
      </w:r>
      <w:r w:rsidRPr="009E36A4">
        <w:rPr>
          <w:rFonts w:eastAsia="黑体" w:cs="Arial" w:hint="eastAsia"/>
          <w:kern w:val="0"/>
          <w:sz w:val="18"/>
          <w:szCs w:val="18"/>
        </w:rPr>
        <w:t>图</w:t>
      </w:r>
      <w:r w:rsidRPr="009E36A4">
        <w:rPr>
          <w:rFonts w:eastAsia="黑体" w:cs="Arial" w:hint="eastAsia"/>
          <w:kern w:val="0"/>
          <w:sz w:val="18"/>
          <w:szCs w:val="18"/>
        </w:rPr>
        <w:t>5.5</w:t>
      </w:r>
      <w:r w:rsidRPr="009E36A4">
        <w:rPr>
          <w:rFonts w:eastAsia="黑体" w:cs="Arial"/>
          <w:kern w:val="0"/>
          <w:sz w:val="18"/>
          <w:szCs w:val="18"/>
        </w:rPr>
        <w:t xml:space="preserve"> </w:t>
      </w:r>
      <w:r w:rsidRPr="009E36A4">
        <w:rPr>
          <w:rFonts w:eastAsia="黑体" w:cs="Arial" w:hint="eastAsia"/>
          <w:kern w:val="0"/>
          <w:sz w:val="18"/>
          <w:szCs w:val="18"/>
        </w:rPr>
        <w:t>单片机电路设计</w:t>
      </w:r>
    </w:p>
    <w:p w14:paraId="25C3B294" w14:textId="77777777" w:rsidR="001A1EDF" w:rsidRPr="009E36A4" w:rsidRDefault="001A1EDF" w:rsidP="001A1EDF">
      <w:pPr>
        <w:jc w:val="center"/>
        <w:rPr>
          <w:rFonts w:eastAsia="黑体" w:cs="Arial"/>
          <w:kern w:val="0"/>
          <w:sz w:val="18"/>
          <w:szCs w:val="18"/>
        </w:rPr>
      </w:pPr>
    </w:p>
    <w:p w14:paraId="5FA6AF21" w14:textId="595FD1A5" w:rsidR="00DE4D4D" w:rsidRPr="009E36A4" w:rsidRDefault="002C38C3" w:rsidP="002C38C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09" w:name="_Toc484917545"/>
      <w:r w:rsidRPr="009E36A4">
        <w:rPr>
          <w:rFonts w:ascii="Times New Roman" w:hAnsi="Times New Roman" w:hint="eastAsia"/>
          <w:b w:val="0"/>
          <w:sz w:val="21"/>
          <w:szCs w:val="21"/>
          <w:lang w:eastAsia="zh-CN"/>
        </w:rPr>
        <w:t>5.3.3</w:t>
      </w:r>
      <w:r w:rsidR="00BC434E" w:rsidRPr="009E36A4">
        <w:rPr>
          <w:rFonts w:ascii="Times New Roman" w:hAnsi="Times New Roman"/>
          <w:b w:val="0"/>
          <w:sz w:val="21"/>
          <w:szCs w:val="21"/>
          <w:lang w:eastAsia="zh-CN"/>
        </w:rPr>
        <w:t xml:space="preserve"> </w:t>
      </w:r>
      <w:ins w:id="910" w:author="Quan Wen" w:date="2017-06-11T01:32:00Z">
        <w:r w:rsidR="00A65F00">
          <w:rPr>
            <w:rFonts w:ascii="Times New Roman" w:hAnsi="Times New Roman" w:hint="eastAsia"/>
            <w:b w:val="0"/>
            <w:sz w:val="21"/>
            <w:szCs w:val="21"/>
            <w:lang w:eastAsia="zh-CN"/>
          </w:rPr>
          <w:t>输入</w:t>
        </w:r>
      </w:ins>
      <w:r w:rsidR="00BE2B07">
        <w:rPr>
          <w:rFonts w:ascii="Times New Roman" w:hAnsi="Times New Roman" w:hint="eastAsia"/>
          <w:b w:val="0"/>
          <w:sz w:val="21"/>
          <w:szCs w:val="21"/>
          <w:lang w:eastAsia="zh-CN"/>
        </w:rPr>
        <w:t>输出模块电路设计</w:t>
      </w:r>
      <w:bookmarkEnd w:id="909"/>
    </w:p>
    <w:p w14:paraId="1AFD432C" w14:textId="4ED0153B" w:rsidR="006114CB" w:rsidRDefault="006114CB" w:rsidP="0030340C">
      <w:pPr>
        <w:spacing w:line="360" w:lineRule="exact"/>
        <w:ind w:firstLine="414"/>
        <w:rPr>
          <w:ins w:id="911" w:author="Quan Wen" w:date="2017-06-11T01:35:00Z"/>
        </w:rPr>
        <w:pPrChange w:id="912" w:author="Quan Wen" w:date="2017-06-11T03:02:00Z">
          <w:pPr>
            <w:spacing w:line="360" w:lineRule="exact"/>
            <w:ind w:firstLine="412"/>
          </w:pPr>
        </w:pPrChange>
      </w:pPr>
      <w:ins w:id="913" w:author="Quan Wen" w:date="2017-06-11T01:33:00Z">
        <w:r>
          <w:rPr>
            <w:rFonts w:hint="eastAsia"/>
          </w:rPr>
          <w:t>输入输出模块包括了调理电路、</w:t>
        </w:r>
      </w:ins>
      <w:ins w:id="914" w:author="Quan Wen" w:date="2017-06-11T01:34:00Z">
        <w:r w:rsidR="00F50977">
          <w:rPr>
            <w:rFonts w:hint="eastAsia"/>
          </w:rPr>
          <w:t>按键检测等输入电路</w:t>
        </w:r>
        <w:r>
          <w:rPr>
            <w:rFonts w:hint="eastAsia"/>
          </w:rPr>
          <w:t>以及</w:t>
        </w:r>
        <w:r w:rsidR="00F50977">
          <w:rPr>
            <w:rFonts w:hint="eastAsia"/>
          </w:rPr>
          <w:t>数码管显示</w:t>
        </w:r>
      </w:ins>
      <w:ins w:id="915" w:author="Quan Wen" w:date="2017-06-11T01:35:00Z">
        <w:r w:rsidR="00F50977">
          <w:rPr>
            <w:rFonts w:hint="eastAsia"/>
          </w:rPr>
          <w:t>和</w:t>
        </w:r>
      </w:ins>
      <w:ins w:id="916" w:author="Quan Wen" w:date="2017-06-11T01:34:00Z">
        <w:r>
          <w:rPr>
            <w:rFonts w:hint="eastAsia"/>
          </w:rPr>
          <w:t>电磁阀驱动</w:t>
        </w:r>
      </w:ins>
      <w:ins w:id="917" w:author="Quan Wen" w:date="2017-06-11T01:35:00Z">
        <w:r w:rsidR="00F50977">
          <w:rPr>
            <w:rFonts w:hint="eastAsia"/>
          </w:rPr>
          <w:t>等输出</w:t>
        </w:r>
      </w:ins>
      <w:ins w:id="918" w:author="Quan Wen" w:date="2017-06-11T01:34:00Z">
        <w:r>
          <w:rPr>
            <w:rFonts w:hint="eastAsia"/>
          </w:rPr>
          <w:t>电路。</w:t>
        </w:r>
      </w:ins>
    </w:p>
    <w:p w14:paraId="1FCB60D0" w14:textId="6A8CEED0" w:rsidR="00937EF5" w:rsidRDefault="00937EF5" w:rsidP="00CC584A">
      <w:pPr>
        <w:pStyle w:val="af5"/>
        <w:numPr>
          <w:ilvl w:val="0"/>
          <w:numId w:val="54"/>
        </w:numPr>
        <w:spacing w:line="360" w:lineRule="exact"/>
        <w:ind w:firstLineChars="0"/>
        <w:rPr>
          <w:ins w:id="919" w:author="Quan Wen" w:date="2017-06-11T01:36:00Z"/>
        </w:rPr>
        <w:pPrChange w:id="920" w:author="Quan Wen" w:date="2017-06-11T01:38:00Z">
          <w:pPr>
            <w:spacing w:line="360" w:lineRule="exact"/>
          </w:pPr>
        </w:pPrChange>
      </w:pPr>
      <w:ins w:id="921" w:author="Quan Wen" w:date="2017-06-11T01:36:00Z">
        <w:r>
          <w:rPr>
            <w:rFonts w:hint="eastAsia"/>
          </w:rPr>
          <w:t>输出电路</w:t>
        </w:r>
      </w:ins>
      <w:ins w:id="922" w:author="Quan Wen" w:date="2017-06-11T01:47:00Z">
        <w:r w:rsidR="00BC2523">
          <w:rPr>
            <w:rFonts w:hint="eastAsia"/>
          </w:rPr>
          <w:t>设计</w:t>
        </w:r>
      </w:ins>
    </w:p>
    <w:p w14:paraId="0ECB9CE5" w14:textId="0882494C" w:rsidR="00937EF5" w:rsidRPr="00937EF5" w:rsidRDefault="00937EF5" w:rsidP="00937EF5">
      <w:pPr>
        <w:pStyle w:val="af5"/>
        <w:numPr>
          <w:ilvl w:val="0"/>
          <w:numId w:val="55"/>
        </w:numPr>
        <w:spacing w:line="360" w:lineRule="exact"/>
        <w:ind w:firstLineChars="0"/>
        <w:rPr>
          <w:ins w:id="923" w:author="Quan Wen" w:date="2017-06-11T01:33:00Z"/>
          <w:rFonts w:hint="eastAsia"/>
        </w:rPr>
        <w:pPrChange w:id="924" w:author="Quan Wen" w:date="2017-06-11T01:37:00Z">
          <w:pPr>
            <w:spacing w:line="360" w:lineRule="exact"/>
          </w:pPr>
        </w:pPrChange>
      </w:pPr>
      <w:ins w:id="925" w:author="Quan Wen" w:date="2017-06-11T01:37:00Z">
        <w:r>
          <w:rPr>
            <w:rFonts w:hint="eastAsia"/>
          </w:rPr>
          <w:t>电磁阀驱动电路</w:t>
        </w:r>
      </w:ins>
      <w:ins w:id="926" w:author="Quan Wen" w:date="2017-06-11T01:47:00Z">
        <w:r w:rsidR="003634AC">
          <w:rPr>
            <w:rFonts w:hint="eastAsia"/>
          </w:rPr>
          <w:t>设计</w:t>
        </w:r>
      </w:ins>
    </w:p>
    <w:p w14:paraId="069418DC" w14:textId="621D29FB" w:rsidR="00113E8E" w:rsidRDefault="00A94787" w:rsidP="0030340C">
      <w:pPr>
        <w:spacing w:line="360" w:lineRule="exact"/>
        <w:ind w:firstLine="414"/>
        <w:rPr>
          <w:ins w:id="927" w:author="Quan Wen" w:date="2017-06-11T01:24:00Z"/>
        </w:rPr>
        <w:pPrChange w:id="928" w:author="Quan Wen" w:date="2017-06-11T03:02:00Z">
          <w:pPr>
            <w:spacing w:line="360" w:lineRule="exact"/>
            <w:ind w:firstLine="412"/>
          </w:pPr>
        </w:pPrChange>
      </w:pPr>
      <w:r w:rsidRPr="009E36A4">
        <w:rPr>
          <w:rFonts w:hint="eastAsia"/>
        </w:rPr>
        <w:t>电磁阀驱动电路共有两种，一种是利用</w:t>
      </w:r>
      <w:r w:rsidRPr="009E36A4">
        <w:rPr>
          <w:rFonts w:hint="eastAsia"/>
        </w:rPr>
        <w:t>MOS</w:t>
      </w:r>
      <w:r w:rsidRPr="009E36A4">
        <w:rPr>
          <w:rFonts w:hint="eastAsia"/>
        </w:rPr>
        <w:t>管驱动，另一种是用继电器驱动</w:t>
      </w:r>
      <w:r w:rsidR="00AC168B" w:rsidRPr="009E36A4">
        <w:rPr>
          <w:rFonts w:hint="eastAsia"/>
        </w:rPr>
        <w:t>，</w:t>
      </w:r>
      <w:r w:rsidR="005B4822" w:rsidRPr="009E36A4">
        <w:rPr>
          <w:rFonts w:hint="eastAsia"/>
        </w:rPr>
        <w:t>MOS</w:t>
      </w:r>
      <w:r w:rsidR="0013259D" w:rsidRPr="009E36A4">
        <w:rPr>
          <w:rFonts w:hint="eastAsia"/>
        </w:rPr>
        <w:t>管驱动</w:t>
      </w:r>
      <w:r w:rsidR="00AC168B" w:rsidRPr="009E36A4">
        <w:rPr>
          <w:rFonts w:hint="eastAsia"/>
        </w:rPr>
        <w:t>的电磁阀可以通过</w:t>
      </w:r>
      <w:r w:rsidR="00AC168B" w:rsidRPr="009E36A4">
        <w:rPr>
          <w:rFonts w:hint="eastAsia"/>
        </w:rPr>
        <w:t>PWM</w:t>
      </w:r>
      <w:ins w:id="929" w:author="Quan Wen" w:date="2017-06-11T01:39:00Z">
        <w:r w:rsidR="00CC584A">
          <w:rPr>
            <w:rFonts w:hint="eastAsia"/>
          </w:rPr>
          <w:t>波</w:t>
        </w:r>
      </w:ins>
      <w:r w:rsidR="00AC168B" w:rsidRPr="009E36A4">
        <w:rPr>
          <w:rFonts w:hint="eastAsia"/>
        </w:rPr>
        <w:t>来控制开断。</w:t>
      </w:r>
      <w:ins w:id="930" w:author="Quan Wen" w:date="2017-06-11T01:39:00Z">
        <w:r w:rsidR="008A3FFC">
          <w:rPr>
            <w:rFonts w:hint="eastAsia"/>
          </w:rPr>
          <w:t>但</w:t>
        </w:r>
      </w:ins>
      <w:r w:rsidR="00CE4B16" w:rsidRPr="009E36A4">
        <w:rPr>
          <w:rFonts w:hint="eastAsia"/>
        </w:rPr>
        <w:t>由于单片机推挽输出的驱动能力较低，无法直接驱动</w:t>
      </w:r>
      <w:r w:rsidR="00CE4B16" w:rsidRPr="009E36A4">
        <w:rPr>
          <w:rFonts w:hint="eastAsia"/>
        </w:rPr>
        <w:t>MOS</w:t>
      </w:r>
      <w:r w:rsidR="00CE4B16" w:rsidRPr="009E36A4">
        <w:rPr>
          <w:rFonts w:hint="eastAsia"/>
        </w:rPr>
        <w:t>开断，因此在这一部分设计中，本文采用三极管作为单片机推挽输出的放大电路，单片机推挽输出经三极管放大后，便可直接控制</w:t>
      </w:r>
      <w:r w:rsidR="00CE4B16" w:rsidRPr="009E36A4">
        <w:rPr>
          <w:rFonts w:hint="eastAsia"/>
        </w:rPr>
        <w:t>MOS</w:t>
      </w:r>
      <w:r w:rsidR="00CE4B16" w:rsidRPr="009E36A4">
        <w:rPr>
          <w:rFonts w:hint="eastAsia"/>
        </w:rPr>
        <w:t>管的开断。</w:t>
      </w:r>
      <w:r w:rsidR="00484CFB" w:rsidRPr="009E36A4">
        <w:rPr>
          <w:rFonts w:hint="eastAsia"/>
        </w:rPr>
        <w:t>继电器驱动的电路中，为确保芯片不受继电器开断的高频噪声影响，在继电器的控制上采用光耦</w:t>
      </w:r>
      <w:r w:rsidR="00484CFB" w:rsidRPr="009E36A4">
        <w:rPr>
          <w:rFonts w:hint="eastAsia"/>
        </w:rPr>
        <w:t>TLP521-1</w:t>
      </w:r>
      <w:r w:rsidR="00484CFB" w:rsidRPr="009E36A4">
        <w:rPr>
          <w:rFonts w:hint="eastAsia"/>
        </w:rPr>
        <w:t>进行隔离。</w:t>
      </w:r>
      <w:r w:rsidR="00691D79" w:rsidRPr="009E36A4">
        <w:rPr>
          <w:rFonts w:hint="eastAsia"/>
        </w:rPr>
        <w:t>同时，</w:t>
      </w:r>
      <w:r w:rsidR="00691D79" w:rsidRPr="009E36A4">
        <w:rPr>
          <w:rFonts w:hint="eastAsia"/>
        </w:rPr>
        <w:t>MOS</w:t>
      </w:r>
      <w:r w:rsidR="00691D79" w:rsidRPr="009E36A4">
        <w:rPr>
          <w:rFonts w:hint="eastAsia"/>
        </w:rPr>
        <w:t>管驱动和继电器驱动均采用</w:t>
      </w:r>
      <w:r w:rsidR="00691D79" w:rsidRPr="009E36A4">
        <w:rPr>
          <w:rFonts w:hint="eastAsia"/>
        </w:rPr>
        <w:t>LED</w:t>
      </w:r>
      <w:r w:rsidR="00691D79" w:rsidRPr="009E36A4">
        <w:rPr>
          <w:rFonts w:hint="eastAsia"/>
        </w:rPr>
        <w:t>灯来指示开断状态，以便后期调试。</w:t>
      </w:r>
    </w:p>
    <w:p w14:paraId="7351265A" w14:textId="77777777" w:rsidR="007B3388" w:rsidRDefault="007B3388" w:rsidP="00C95C26">
      <w:pPr>
        <w:spacing w:line="360" w:lineRule="exact"/>
        <w:ind w:firstLine="414"/>
        <w:rPr>
          <w:ins w:id="931" w:author="Quan Wen" w:date="2017-06-11T01:39:00Z"/>
        </w:rPr>
        <w:pPrChange w:id="932" w:author="Quan Wen" w:date="2017-06-11T01:57:00Z">
          <w:pPr>
            <w:spacing w:line="360" w:lineRule="exact"/>
            <w:ind w:firstLine="412"/>
          </w:pPr>
        </w:pPrChange>
      </w:pPr>
    </w:p>
    <w:p w14:paraId="4C1F2A96" w14:textId="77777777" w:rsidR="007B3388" w:rsidRDefault="007B3388" w:rsidP="00113E8E">
      <w:pPr>
        <w:ind w:firstLine="414"/>
        <w:rPr>
          <w:ins w:id="933" w:author="Quan Wen" w:date="2017-06-11T01:39:00Z"/>
        </w:rPr>
        <w:pPrChange w:id="934" w:author="Quan Wen" w:date="2017-06-11T01:21:00Z">
          <w:pPr>
            <w:spacing w:line="360" w:lineRule="exact"/>
            <w:ind w:firstLine="412"/>
          </w:pPr>
        </w:pPrChange>
      </w:pPr>
    </w:p>
    <w:p w14:paraId="1458A38B" w14:textId="77777777" w:rsidR="007B3388" w:rsidRDefault="007B3388" w:rsidP="00113E8E">
      <w:pPr>
        <w:ind w:firstLine="414"/>
        <w:rPr>
          <w:ins w:id="935" w:author="Quan Wen" w:date="2017-06-11T01:39:00Z"/>
        </w:rPr>
        <w:pPrChange w:id="936" w:author="Quan Wen" w:date="2017-06-11T01:21:00Z">
          <w:pPr>
            <w:spacing w:line="360" w:lineRule="exact"/>
            <w:ind w:firstLine="412"/>
          </w:pPr>
        </w:pPrChange>
      </w:pPr>
    </w:p>
    <w:p w14:paraId="2F79C098" w14:textId="77777777" w:rsidR="007B3388" w:rsidRDefault="007B3388" w:rsidP="00113E8E">
      <w:pPr>
        <w:ind w:firstLine="414"/>
        <w:rPr>
          <w:ins w:id="937" w:author="Quan Wen" w:date="2017-06-11T01:40:00Z"/>
        </w:rPr>
        <w:pPrChange w:id="938" w:author="Quan Wen" w:date="2017-06-11T01:21:00Z">
          <w:pPr>
            <w:spacing w:line="360" w:lineRule="exact"/>
            <w:ind w:firstLine="412"/>
          </w:pPr>
        </w:pPrChange>
      </w:pPr>
    </w:p>
    <w:p w14:paraId="4BDAB4C7" w14:textId="13DD6509" w:rsidR="003827FA" w:rsidRDefault="00491AF4" w:rsidP="00113E8E">
      <w:pPr>
        <w:ind w:firstLine="414"/>
        <w:rPr>
          <w:ins w:id="939" w:author="Quan Wen" w:date="2017-06-11T01:23:00Z"/>
          <w:rFonts w:hint="eastAsia"/>
        </w:rPr>
        <w:pPrChange w:id="940" w:author="Quan Wen" w:date="2017-06-11T01:21:00Z">
          <w:pPr>
            <w:spacing w:line="360" w:lineRule="exact"/>
            <w:ind w:firstLine="412"/>
          </w:pPr>
        </w:pPrChange>
      </w:pPr>
      <w:r w:rsidRPr="009E36A4">
        <w:rPr>
          <w:noProof/>
        </w:rPr>
        <w:lastRenderedPageBreak/>
        <w:drawing>
          <wp:anchor distT="0" distB="0" distL="114300" distR="114300" simplePos="0" relativeHeight="251669504" behindDoc="0" locked="0" layoutInCell="1" allowOverlap="1" wp14:anchorId="58693C2C" wp14:editId="450E6886">
            <wp:simplePos x="0" y="0"/>
            <wp:positionH relativeFrom="column">
              <wp:posOffset>2641079</wp:posOffset>
            </wp:positionH>
            <wp:positionV relativeFrom="paragraph">
              <wp:posOffset>341649</wp:posOffset>
            </wp:positionV>
            <wp:extent cx="2598420" cy="1532639"/>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8420" cy="1532639"/>
                    </a:xfrm>
                    <a:prstGeom prst="rect">
                      <a:avLst/>
                    </a:prstGeom>
                  </pic:spPr>
                </pic:pic>
              </a:graphicData>
            </a:graphic>
          </wp:anchor>
        </w:drawing>
      </w:r>
      <w:r w:rsidRPr="009E36A4">
        <w:rPr>
          <w:noProof/>
        </w:rPr>
        <w:drawing>
          <wp:anchor distT="0" distB="0" distL="114300" distR="114300" simplePos="0" relativeHeight="251670528" behindDoc="0" locked="0" layoutInCell="1" allowOverlap="1" wp14:anchorId="292A4A35" wp14:editId="7C064D2B">
            <wp:simplePos x="0" y="0"/>
            <wp:positionH relativeFrom="column">
              <wp:posOffset>-31115</wp:posOffset>
            </wp:positionH>
            <wp:positionV relativeFrom="paragraph">
              <wp:posOffset>244475</wp:posOffset>
            </wp:positionV>
            <wp:extent cx="2614295" cy="1994535"/>
            <wp:effectExtent l="0" t="0" r="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876" r="1491"/>
                    <a:stretch/>
                  </pic:blipFill>
                  <pic:spPr bwMode="auto">
                    <a:xfrm>
                      <a:off x="0" y="0"/>
                      <a:ext cx="2614295" cy="1994535"/>
                    </a:xfrm>
                    <a:prstGeom prst="rect">
                      <a:avLst/>
                    </a:prstGeom>
                    <a:ln>
                      <a:noFill/>
                    </a:ln>
                    <a:extLst>
                      <a:ext uri="{53640926-AAD7-44D8-BBD7-CCE9431645EC}">
                        <a14:shadowObscured xmlns:a14="http://schemas.microsoft.com/office/drawing/2010/main"/>
                      </a:ext>
                    </a:extLst>
                  </pic:spPr>
                </pic:pic>
              </a:graphicData>
            </a:graphic>
          </wp:anchor>
        </w:drawing>
      </w:r>
    </w:p>
    <w:p w14:paraId="18997D40" w14:textId="1BDA9BF0" w:rsidR="00DE4D4D" w:rsidRPr="009E36A4" w:rsidRDefault="00DE4D4D" w:rsidP="00297E9F">
      <w:pPr>
        <w:keepNext/>
        <w:ind w:firstLine="414"/>
      </w:pPr>
    </w:p>
    <w:p w14:paraId="5366C82E"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(a)MOS</w:t>
      </w:r>
      <w:r w:rsidRPr="009E36A4">
        <w:rPr>
          <w:rFonts w:eastAsia="黑体" w:cs="Arial" w:hint="eastAsia"/>
          <w:kern w:val="0"/>
          <w:sz w:val="18"/>
          <w:szCs w:val="18"/>
        </w:rPr>
        <w:t>驱动电路</w:t>
      </w:r>
      <w:r w:rsidRPr="009E36A4">
        <w:rPr>
          <w:rFonts w:eastAsia="黑体" w:cs="Arial" w:hint="eastAsia"/>
          <w:kern w:val="0"/>
          <w:sz w:val="18"/>
          <w:szCs w:val="18"/>
        </w:rPr>
        <w:t xml:space="preserve">                      </w:t>
      </w:r>
      <w:r w:rsidR="00C542BA" w:rsidRPr="009E36A4">
        <w:rPr>
          <w:rFonts w:eastAsia="黑体" w:cs="Arial" w:hint="eastAsia"/>
          <w:kern w:val="0"/>
          <w:sz w:val="18"/>
          <w:szCs w:val="18"/>
        </w:rPr>
        <w:t xml:space="preserve">    </w:t>
      </w:r>
      <w:r w:rsidR="00C542BA" w:rsidRPr="009E36A4">
        <w:rPr>
          <w:rFonts w:eastAsia="黑体" w:cs="Arial" w:hint="eastAsia"/>
          <w:kern w:val="0"/>
          <w:sz w:val="18"/>
          <w:szCs w:val="18"/>
        </w:rPr>
        <w:t>（</w:t>
      </w:r>
      <w:r w:rsidRPr="009E36A4">
        <w:rPr>
          <w:rFonts w:eastAsia="黑体" w:cs="Arial" w:hint="eastAsia"/>
          <w:kern w:val="0"/>
          <w:sz w:val="18"/>
          <w:szCs w:val="18"/>
        </w:rPr>
        <w:t>b</w:t>
      </w:r>
      <w:r w:rsidRPr="009E36A4">
        <w:rPr>
          <w:rFonts w:eastAsia="黑体" w:cs="Arial" w:hint="eastAsia"/>
          <w:kern w:val="0"/>
          <w:sz w:val="18"/>
          <w:szCs w:val="18"/>
        </w:rPr>
        <w:t>）继电器驱动电路</w:t>
      </w:r>
    </w:p>
    <w:p w14:paraId="291A74F0"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5.6</w:t>
      </w:r>
      <w:r w:rsidRPr="009E36A4">
        <w:rPr>
          <w:rFonts w:eastAsia="黑体" w:cs="Arial"/>
          <w:kern w:val="0"/>
          <w:sz w:val="18"/>
          <w:szCs w:val="18"/>
        </w:rPr>
        <w:t xml:space="preserve"> </w:t>
      </w:r>
      <w:r w:rsidRPr="009E36A4">
        <w:rPr>
          <w:rFonts w:eastAsia="黑体" w:cs="Arial" w:hint="eastAsia"/>
          <w:kern w:val="0"/>
          <w:sz w:val="18"/>
          <w:szCs w:val="18"/>
        </w:rPr>
        <w:t>电磁阀驱动电路</w:t>
      </w:r>
    </w:p>
    <w:p w14:paraId="7704E810" w14:textId="5C31E64D" w:rsidR="00DE4D4D" w:rsidRPr="007B2152" w:rsidRDefault="00DB0669" w:rsidP="007B2152">
      <w:pPr>
        <w:pStyle w:val="af5"/>
        <w:numPr>
          <w:ilvl w:val="0"/>
          <w:numId w:val="55"/>
        </w:numPr>
        <w:spacing w:line="360" w:lineRule="exact"/>
        <w:ind w:firstLineChars="0"/>
        <w:rPr>
          <w:rPrChange w:id="941" w:author="Quan Wen" w:date="2017-06-11T02:03:00Z">
            <w:rPr>
              <w:rFonts w:ascii="Times New Roman" w:hAnsi="Times New Roman"/>
              <w:b w:val="0"/>
              <w:sz w:val="21"/>
              <w:szCs w:val="21"/>
              <w:lang w:eastAsia="zh-CN"/>
            </w:rPr>
          </w:rPrChange>
        </w:rPr>
        <w:pPrChange w:id="942" w:author="Quan Wen" w:date="2017-06-11T02:03:00Z">
          <w:pPr>
            <w:pStyle w:val="3"/>
            <w:numPr>
              <w:numId w:val="55"/>
            </w:numPr>
            <w:spacing w:beforeLines="50" w:before="156" w:afterLines="50" w:after="156" w:line="360" w:lineRule="exact"/>
            <w:ind w:left="832" w:hanging="420"/>
          </w:pPr>
        </w:pPrChange>
      </w:pPr>
      <w:r w:rsidRPr="007B2152">
        <w:rPr>
          <w:rFonts w:hint="eastAsia"/>
          <w:rPrChange w:id="943" w:author="Quan Wen" w:date="2017-06-11T02:03:00Z">
            <w:rPr>
              <w:rFonts w:ascii="Times New Roman" w:hAnsi="Times New Roman" w:hint="eastAsia"/>
              <w:b w:val="0"/>
              <w:sz w:val="21"/>
              <w:szCs w:val="21"/>
              <w:lang w:eastAsia="zh-CN"/>
            </w:rPr>
          </w:rPrChange>
        </w:rPr>
        <w:t>数码管显示电路</w:t>
      </w:r>
      <w:r w:rsidR="00B239BF" w:rsidRPr="007B2152">
        <w:rPr>
          <w:rFonts w:hint="eastAsia"/>
          <w:rPrChange w:id="944" w:author="Quan Wen" w:date="2017-06-11T02:03:00Z">
            <w:rPr>
              <w:rFonts w:ascii="Times New Roman" w:hAnsi="Times New Roman" w:hint="eastAsia"/>
              <w:b w:val="0"/>
              <w:sz w:val="21"/>
              <w:szCs w:val="21"/>
              <w:lang w:eastAsia="zh-CN"/>
            </w:rPr>
          </w:rPrChange>
        </w:rPr>
        <w:t>设计</w:t>
      </w:r>
    </w:p>
    <w:p w14:paraId="2973578A" w14:textId="3B00D4E5" w:rsidR="00B21E1B" w:rsidRDefault="00B21E1B" w:rsidP="00EE2C4A">
      <w:pPr>
        <w:spacing w:line="360" w:lineRule="exact"/>
        <w:rPr>
          <w:lang w:val="x-none"/>
        </w:rPr>
      </w:pPr>
      <w:r>
        <w:rPr>
          <w:rFonts w:eastAsia="黑体"/>
          <w:bCs/>
          <w:lang w:val="x-none"/>
        </w:rPr>
        <w:tab/>
      </w:r>
      <w:r>
        <w:rPr>
          <w:rFonts w:hint="eastAsia"/>
          <w:lang w:val="x-none"/>
        </w:rPr>
        <w:t>数码管</w:t>
      </w:r>
      <w:r w:rsidRPr="009E36A4">
        <w:rPr>
          <w:rFonts w:hint="eastAsia"/>
          <w:lang w:val="x-none"/>
        </w:rPr>
        <w:t>采用的是</w:t>
      </w:r>
      <w:r w:rsidRPr="009E36A4">
        <w:rPr>
          <w:rFonts w:hint="eastAsia"/>
          <w:lang w:val="x-none"/>
        </w:rPr>
        <w:t>74ALS574</w:t>
      </w:r>
      <w:r w:rsidRPr="009E36A4">
        <w:rPr>
          <w:rFonts w:hint="eastAsia"/>
          <w:lang w:val="x-none"/>
        </w:rPr>
        <w:t>作为缓冲器，数码管采用</w:t>
      </w:r>
      <w:r w:rsidRPr="009E36A4">
        <w:rPr>
          <w:rFonts w:hint="eastAsia"/>
          <w:lang w:val="x-none"/>
        </w:rPr>
        <w:t>LED</w:t>
      </w:r>
      <w:r w:rsidRPr="009E36A4">
        <w:rPr>
          <w:lang w:val="x-none"/>
        </w:rPr>
        <w:t>4</w:t>
      </w:r>
      <w:r w:rsidRPr="009E36A4">
        <w:rPr>
          <w:rFonts w:hint="eastAsia"/>
          <w:lang w:val="x-none"/>
        </w:rPr>
        <w:t>-14</w:t>
      </w:r>
      <w:r w:rsidRPr="009E36A4">
        <w:rPr>
          <w:rFonts w:hint="eastAsia"/>
          <w:lang w:val="x-none"/>
        </w:rPr>
        <w:t>，输入部分采用的是</w:t>
      </w:r>
      <w:r w:rsidRPr="009E36A4">
        <w:rPr>
          <w:rFonts w:hint="eastAsia"/>
          <w:lang w:val="x-none"/>
        </w:rPr>
        <w:t>P</w:t>
      </w:r>
      <w:r w:rsidRPr="009E36A4">
        <w:rPr>
          <w:lang w:val="x-none"/>
        </w:rPr>
        <w:t>3</w:t>
      </w:r>
      <w:r w:rsidRPr="009E36A4">
        <w:rPr>
          <w:rFonts w:hint="eastAsia"/>
          <w:lang w:val="x-none"/>
        </w:rPr>
        <w:t>口驱动</w:t>
      </w:r>
      <w:r w:rsidRPr="009E36A4">
        <w:rPr>
          <w:rFonts w:hint="eastAsia"/>
          <w:lang w:val="x-none"/>
        </w:rPr>
        <w:t>D</w:t>
      </w:r>
      <w:r w:rsidRPr="009E36A4">
        <w:rPr>
          <w:rFonts w:hint="eastAsia"/>
          <w:lang w:val="x-none"/>
        </w:rPr>
        <w:t>触发器，但由于有两片</w:t>
      </w:r>
      <w:r w:rsidRPr="009E36A4">
        <w:rPr>
          <w:rFonts w:hint="eastAsia"/>
          <w:lang w:val="x-none"/>
        </w:rPr>
        <w:t>D</w:t>
      </w:r>
      <w:r w:rsidRPr="009E36A4">
        <w:rPr>
          <w:rFonts w:hint="eastAsia"/>
          <w:lang w:val="x-none"/>
        </w:rPr>
        <w:t>触发器，于是增加使用两个管脚作为片选。</w:t>
      </w:r>
    </w:p>
    <w:p w14:paraId="48F21316" w14:textId="29F43387" w:rsidR="00B21E1B" w:rsidRDefault="00B21E1B" w:rsidP="00B21E1B">
      <w:pPr>
        <w:rPr>
          <w:rFonts w:hint="eastAsia"/>
          <w:lang w:val="x-none"/>
        </w:rPr>
      </w:pPr>
    </w:p>
    <w:p w14:paraId="09D3178D" w14:textId="24BF3399" w:rsidR="00B21E1B" w:rsidRPr="009E36A4" w:rsidRDefault="00B21E1B" w:rsidP="0030340C">
      <w:pPr>
        <w:jc w:val="center"/>
        <w:rPr>
          <w:lang w:val="x-none"/>
        </w:rPr>
      </w:pPr>
      <w:r w:rsidRPr="009E36A4">
        <w:rPr>
          <w:noProof/>
        </w:rPr>
        <w:drawing>
          <wp:inline distT="0" distB="0" distL="0" distR="0" wp14:anchorId="125B7866" wp14:editId="5A26AD7B">
            <wp:extent cx="4279900" cy="24384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9900" cy="2438400"/>
                    </a:xfrm>
                    <a:prstGeom prst="rect">
                      <a:avLst/>
                    </a:prstGeom>
                  </pic:spPr>
                </pic:pic>
              </a:graphicData>
            </a:graphic>
          </wp:inline>
        </w:drawing>
      </w:r>
    </w:p>
    <w:p w14:paraId="023B2690" w14:textId="5FDBD432" w:rsidR="00B21E1B" w:rsidRPr="009E36A4" w:rsidRDefault="00B21E1B" w:rsidP="00B21E1B">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5.8</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采集电路和按键检测电路</w:t>
      </w:r>
    </w:p>
    <w:p w14:paraId="24713DE9" w14:textId="0F686200" w:rsidR="00B21E1B" w:rsidRPr="00C34D5F" w:rsidRDefault="00B21E1B" w:rsidP="00C34D5F">
      <w:pPr>
        <w:jc w:val="center"/>
        <w:rPr>
          <w:rFonts w:hint="eastAsia"/>
          <w:lang w:val="x-none"/>
        </w:rPr>
        <w:pPrChange w:id="945" w:author="Quan Wen" w:date="2017-06-11T01:54:00Z">
          <w:pPr/>
        </w:pPrChange>
      </w:pPr>
    </w:p>
    <w:p w14:paraId="2E32A901" w14:textId="13C3DFD8" w:rsidR="000F2BEB" w:rsidRDefault="00C34D5F" w:rsidP="00C34D5F">
      <w:pPr>
        <w:pStyle w:val="af5"/>
        <w:numPr>
          <w:ilvl w:val="0"/>
          <w:numId w:val="54"/>
        </w:numPr>
        <w:ind w:firstLineChars="0"/>
        <w:jc w:val="left"/>
        <w:pPrChange w:id="946" w:author="Quan Wen" w:date="2017-06-11T01:54:00Z">
          <w:pPr>
            <w:spacing w:line="360" w:lineRule="exact"/>
            <w:jc w:val="left"/>
          </w:pPr>
        </w:pPrChange>
      </w:pPr>
      <w:r>
        <w:rPr>
          <w:rFonts w:hint="eastAsia"/>
        </w:rPr>
        <w:t>输入电路设计</w:t>
      </w:r>
    </w:p>
    <w:p w14:paraId="120F0509" w14:textId="704A1255" w:rsidR="00C34D5F" w:rsidRDefault="00C34D5F" w:rsidP="00C95C26">
      <w:pPr>
        <w:pStyle w:val="af5"/>
        <w:numPr>
          <w:ilvl w:val="0"/>
          <w:numId w:val="61"/>
        </w:numPr>
        <w:ind w:firstLineChars="0"/>
        <w:jc w:val="left"/>
      </w:pPr>
      <w:r>
        <w:rPr>
          <w:rFonts w:hint="eastAsia"/>
        </w:rPr>
        <w:t>按键输入电路设计</w:t>
      </w:r>
    </w:p>
    <w:p w14:paraId="61A04F4B" w14:textId="77777777" w:rsidR="0030340C" w:rsidRDefault="00C95C26" w:rsidP="0030340C">
      <w:pPr>
        <w:rPr>
          <w:ins w:id="947" w:author="Quan Wen" w:date="2017-06-11T03:01:00Z"/>
          <w:lang w:val="x-none"/>
        </w:rPr>
        <w:pPrChange w:id="948" w:author="Quan Wen" w:date="2017-06-11T03:01:00Z">
          <w:pPr>
            <w:pStyle w:val="af5"/>
            <w:numPr>
              <w:numId w:val="61"/>
            </w:numPr>
            <w:spacing w:line="360" w:lineRule="exact"/>
            <w:ind w:left="832" w:firstLineChars="0" w:hanging="420"/>
          </w:pPr>
        </w:pPrChange>
      </w:pPr>
      <w:r>
        <w:rPr>
          <w:lang w:val="x-none"/>
        </w:rPr>
        <w:tab/>
      </w:r>
      <w:r w:rsidR="00C34D5F" w:rsidRPr="0030340C">
        <w:rPr>
          <w:rFonts w:hint="eastAsia"/>
          <w:rPrChange w:id="949" w:author="Quan Wen" w:date="2017-06-11T03:01:00Z">
            <w:rPr>
              <w:rFonts w:hint="eastAsia"/>
              <w:lang w:val="x-none"/>
            </w:rPr>
          </w:rPrChange>
        </w:rPr>
        <w:t>按键输入电路相对比较简单，只是采取上拉电阻的形式，当按键没按下时，输入高电平，按键按下时为低电平</w:t>
      </w:r>
      <w:r w:rsidRPr="0030340C">
        <w:rPr>
          <w:rFonts w:hint="eastAsia"/>
          <w:rPrChange w:id="950" w:author="Quan Wen" w:date="2017-06-11T03:01:00Z">
            <w:rPr>
              <w:rFonts w:hint="eastAsia"/>
              <w:lang w:val="x-none"/>
            </w:rPr>
          </w:rPrChange>
        </w:rPr>
        <w:t>，其电路图如</w:t>
      </w:r>
      <w:r w:rsidRPr="0030340C">
        <w:rPr>
          <w:rFonts w:hint="eastAsia"/>
          <w:rPrChange w:id="951" w:author="Quan Wen" w:date="2017-06-11T03:01:00Z">
            <w:rPr>
              <w:rFonts w:hint="eastAsia"/>
              <w:lang w:val="x-none"/>
            </w:rPr>
          </w:rPrChange>
        </w:rPr>
        <w:t>5.8</w:t>
      </w:r>
      <w:r w:rsidRPr="0030340C">
        <w:rPr>
          <w:rFonts w:hint="eastAsia"/>
          <w:rPrChange w:id="952" w:author="Quan Wen" w:date="2017-06-11T03:01:00Z">
            <w:rPr>
              <w:rFonts w:hint="eastAsia"/>
              <w:lang w:val="x-none"/>
            </w:rPr>
          </w:rPrChange>
        </w:rPr>
        <w:t>所示。</w:t>
      </w:r>
    </w:p>
    <w:p w14:paraId="5FF18117" w14:textId="14CB9859" w:rsidR="00C95C26" w:rsidRPr="005C6AF4" w:rsidRDefault="00C95C26" w:rsidP="005C6AF4">
      <w:pPr>
        <w:pStyle w:val="af5"/>
        <w:numPr>
          <w:ilvl w:val="0"/>
          <w:numId w:val="61"/>
        </w:numPr>
        <w:spacing w:line="360" w:lineRule="exact"/>
        <w:ind w:firstLineChars="0"/>
        <w:rPr>
          <w:rFonts w:hint="eastAsia"/>
          <w:lang w:val="x-none"/>
        </w:rPr>
      </w:pPr>
      <w:r>
        <w:rPr>
          <w:rFonts w:hint="eastAsia"/>
          <w:lang w:val="x-none"/>
        </w:rPr>
        <w:t>ADC</w:t>
      </w:r>
      <w:r>
        <w:rPr>
          <w:rFonts w:hint="eastAsia"/>
          <w:lang w:val="x-none"/>
        </w:rPr>
        <w:t>调理电路设计</w:t>
      </w:r>
    </w:p>
    <w:p w14:paraId="42DF237F" w14:textId="77777777" w:rsidR="0030340C" w:rsidRDefault="0030340C" w:rsidP="0030340C">
      <w:pPr>
        <w:spacing w:line="360" w:lineRule="exact"/>
        <w:rPr>
          <w:ins w:id="953" w:author="Quan Wen" w:date="2017-06-11T03:01:00Z"/>
        </w:rPr>
        <w:pPrChange w:id="954" w:author="Quan Wen" w:date="2017-06-11T03:02:00Z">
          <w:pPr>
            <w:spacing w:line="360" w:lineRule="exact"/>
            <w:jc w:val="left"/>
          </w:pPr>
        </w:pPrChange>
      </w:pPr>
      <w:ins w:id="955" w:author="Quan Wen" w:date="2017-06-11T03:01:00Z">
        <w:r>
          <w:tab/>
        </w:r>
      </w:ins>
      <w:r w:rsidR="0019396D" w:rsidRPr="009E36A4">
        <w:rPr>
          <w:rFonts w:hint="eastAsia"/>
        </w:rPr>
        <w:t>采集气缸和气管压力的</w:t>
      </w:r>
      <w:r w:rsidR="0019396D" w:rsidRPr="009E36A4">
        <w:rPr>
          <w:rFonts w:hint="eastAsia"/>
        </w:rPr>
        <w:t>ADC</w:t>
      </w:r>
      <w:r w:rsidR="0019396D" w:rsidRPr="009E36A4">
        <w:rPr>
          <w:rFonts w:hint="eastAsia"/>
        </w:rPr>
        <w:t>模块则相对比较简单，这里采用的是</w:t>
      </w:r>
      <w:r w:rsidR="0019396D" w:rsidRPr="009E36A4">
        <w:rPr>
          <w:rFonts w:hint="eastAsia"/>
        </w:rPr>
        <w:t>LM</w:t>
      </w:r>
      <w:r w:rsidR="0019396D" w:rsidRPr="009E36A4">
        <w:t>324</w:t>
      </w:r>
      <w:r w:rsidR="0019396D" w:rsidRPr="009E36A4">
        <w:rPr>
          <w:rFonts w:hint="eastAsia"/>
        </w:rPr>
        <w:t>这一款四路运算放大器作为</w:t>
      </w:r>
      <w:r w:rsidR="0019396D" w:rsidRPr="009E36A4">
        <w:rPr>
          <w:rFonts w:hint="eastAsia"/>
        </w:rPr>
        <w:t>ADC</w:t>
      </w:r>
      <w:r w:rsidR="0019396D" w:rsidRPr="009E36A4">
        <w:rPr>
          <w:rFonts w:hint="eastAsia"/>
        </w:rPr>
        <w:t>的预处理模块，由图可以看出，运放设计采用的是</w:t>
      </w:r>
      <w:r w:rsidR="00450D4B" w:rsidRPr="009E36A4">
        <w:rPr>
          <w:rFonts w:hint="eastAsia"/>
        </w:rPr>
        <w:t>电压</w:t>
      </w:r>
      <w:r w:rsidR="0019396D" w:rsidRPr="009E36A4">
        <w:rPr>
          <w:rFonts w:hint="eastAsia"/>
        </w:rPr>
        <w:t>跟随器，这样</w:t>
      </w:r>
      <w:r w:rsidR="0019396D" w:rsidRPr="009E36A4">
        <w:rPr>
          <w:rFonts w:hint="eastAsia"/>
        </w:rPr>
        <w:lastRenderedPageBreak/>
        <w:t>做的目的是可以使得输入电阻无穷大而输出电阻则很小，</w:t>
      </w:r>
      <w:r w:rsidR="00450D4B" w:rsidRPr="009E36A4">
        <w:rPr>
          <w:rFonts w:hint="eastAsia"/>
        </w:rPr>
        <w:t>并且输出和输入的电压相位相等</w:t>
      </w:r>
      <w:r w:rsidR="0039270F" w:rsidRPr="009E36A4">
        <w:rPr>
          <w:rFonts w:hint="eastAsia"/>
        </w:rPr>
        <w:t>，起到一定的缓冲和隔离作用。</w:t>
      </w:r>
    </w:p>
    <w:p w14:paraId="10C09FF0" w14:textId="77777777" w:rsidR="0030340C" w:rsidRDefault="0030340C" w:rsidP="00EE2C4A">
      <w:pPr>
        <w:jc w:val="center"/>
        <w:rPr>
          <w:ins w:id="956" w:author="Quan Wen" w:date="2017-06-11T03:01:00Z"/>
        </w:rPr>
        <w:pPrChange w:id="957" w:author="Quan Wen" w:date="2017-06-11T01:59:00Z">
          <w:pPr>
            <w:spacing w:line="360" w:lineRule="exact"/>
            <w:jc w:val="left"/>
          </w:pPr>
        </w:pPrChange>
      </w:pPr>
    </w:p>
    <w:p w14:paraId="12479597" w14:textId="04461C84" w:rsidR="00321CFB" w:rsidRPr="009E36A4" w:rsidRDefault="00EE2C4A" w:rsidP="00EE2C4A">
      <w:pPr>
        <w:jc w:val="center"/>
        <w:pPrChange w:id="958" w:author="Quan Wen" w:date="2017-06-11T01:59:00Z">
          <w:pPr>
            <w:spacing w:line="360" w:lineRule="exact"/>
            <w:jc w:val="left"/>
          </w:pPr>
        </w:pPrChange>
      </w:pPr>
      <w:r w:rsidRPr="009E36A4">
        <w:rPr>
          <w:noProof/>
        </w:rPr>
        <w:drawing>
          <wp:inline distT="0" distB="0" distL="0" distR="0" wp14:anchorId="5362ECA4" wp14:editId="151D39E8">
            <wp:extent cx="2889885" cy="3874770"/>
            <wp:effectExtent l="2858" t="0" r="8572" b="8573"/>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2889885" cy="3874770"/>
                    </a:xfrm>
                    <a:prstGeom prst="rect">
                      <a:avLst/>
                    </a:prstGeom>
                  </pic:spPr>
                </pic:pic>
              </a:graphicData>
            </a:graphic>
          </wp:inline>
        </w:drawing>
      </w:r>
    </w:p>
    <w:p w14:paraId="5F428B5C" w14:textId="2F0DBBFB" w:rsidR="00DE4D4D" w:rsidRPr="009E36A4" w:rsidRDefault="0099727C" w:rsidP="00D84B0E">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5.7</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w:t>
      </w:r>
    </w:p>
    <w:p w14:paraId="16E92988" w14:textId="3CF151B8" w:rsidR="00D84B0E" w:rsidRPr="009E36A4" w:rsidRDefault="00D84B0E" w:rsidP="00D84B0E">
      <w:pPr>
        <w:jc w:val="center"/>
        <w:rPr>
          <w:rFonts w:eastAsia="黑体" w:cs="Arial"/>
          <w:kern w:val="0"/>
          <w:sz w:val="18"/>
          <w:szCs w:val="18"/>
        </w:rPr>
      </w:pPr>
    </w:p>
    <w:p w14:paraId="09EB0978" w14:textId="28CAD1C5" w:rsidR="00DE4D4D" w:rsidRPr="007B2152" w:rsidRDefault="00EE2C4A" w:rsidP="007B2152">
      <w:pPr>
        <w:pStyle w:val="af5"/>
        <w:numPr>
          <w:ilvl w:val="0"/>
          <w:numId w:val="54"/>
        </w:numPr>
        <w:spacing w:line="360" w:lineRule="exact"/>
        <w:ind w:firstLineChars="0"/>
      </w:pPr>
      <w:r w:rsidRPr="007B2152">
        <w:rPr>
          <w:rFonts w:hint="eastAsia"/>
        </w:rPr>
        <w:t>网络接口电路设计</w:t>
      </w:r>
    </w:p>
    <w:p w14:paraId="2DFD1ECA" w14:textId="6C09513B" w:rsidR="00275D82" w:rsidRPr="009E36A4" w:rsidRDefault="00567E6A" w:rsidP="0030340C">
      <w:pPr>
        <w:spacing w:line="360" w:lineRule="exact"/>
        <w:rPr>
          <w:rFonts w:eastAsia="黑体" w:cs="Arial" w:hint="eastAsia"/>
          <w:kern w:val="0"/>
          <w:sz w:val="18"/>
          <w:szCs w:val="18"/>
        </w:rPr>
        <w:pPrChange w:id="959" w:author="Quan Wen" w:date="2017-06-11T03:00:00Z">
          <w:pPr/>
        </w:pPrChange>
      </w:pPr>
      <w:r w:rsidRPr="009E36A4">
        <w:rPr>
          <w:lang w:val="x-none"/>
        </w:rPr>
        <w:tab/>
      </w:r>
      <w:r w:rsidR="00EE2C4A">
        <w:rPr>
          <w:rFonts w:hint="eastAsia"/>
          <w:lang w:val="x-none"/>
        </w:rPr>
        <w:t>网络电路设计模块中，采用的时</w:t>
      </w:r>
      <w:r w:rsidR="00EE2C4A">
        <w:rPr>
          <w:rFonts w:hint="eastAsia"/>
          <w:lang w:val="x-none"/>
        </w:rPr>
        <w:t>CTM1050CAN</w:t>
      </w:r>
      <w:r w:rsidR="00EE2C4A">
        <w:rPr>
          <w:rFonts w:hint="eastAsia"/>
          <w:lang w:val="x-none"/>
        </w:rPr>
        <w:t>高速收发器，可以直接和主控芯片连接，不需要外围电路设计，相对比较简单，这里不展示电路图。</w:t>
      </w:r>
    </w:p>
    <w:p w14:paraId="5643D730" w14:textId="68CE362D" w:rsidR="002B4FC0" w:rsidRDefault="002B4FC0" w:rsidP="002B4FC0">
      <w:pPr>
        <w:jc w:val="left"/>
        <w:rPr>
          <w:ins w:id="960" w:author="Quan Wen" w:date="2017-06-11T02:02:00Z"/>
          <w:lang w:val="x-none"/>
        </w:rPr>
      </w:pPr>
    </w:p>
    <w:p w14:paraId="4A01507C" w14:textId="06FD4228" w:rsidR="007B2152" w:rsidRDefault="007B2152" w:rsidP="002B4FC0">
      <w:pPr>
        <w:jc w:val="left"/>
        <w:rPr>
          <w:ins w:id="961" w:author="Quan Wen" w:date="2017-06-11T02:04:00Z"/>
          <w:lang w:val="x-none"/>
        </w:rPr>
      </w:pPr>
    </w:p>
    <w:p w14:paraId="3CDFBB38" w14:textId="36CC06F6" w:rsidR="00B41ED1" w:rsidRDefault="00B41ED1" w:rsidP="002B4FC0">
      <w:pPr>
        <w:jc w:val="left"/>
        <w:rPr>
          <w:ins w:id="962" w:author="Quan Wen" w:date="2017-06-11T02:04:00Z"/>
          <w:lang w:val="x-none"/>
        </w:rPr>
      </w:pPr>
    </w:p>
    <w:p w14:paraId="4C33DAA4" w14:textId="471C1502" w:rsidR="00B41ED1" w:rsidRDefault="00B41ED1" w:rsidP="002B4FC0">
      <w:pPr>
        <w:jc w:val="left"/>
        <w:rPr>
          <w:ins w:id="963" w:author="Quan Wen" w:date="2017-06-11T02:04:00Z"/>
          <w:lang w:val="x-none"/>
        </w:rPr>
      </w:pPr>
    </w:p>
    <w:p w14:paraId="1B5EDA60" w14:textId="55DFAE44" w:rsidR="00B41ED1" w:rsidRDefault="00B41ED1" w:rsidP="002B4FC0">
      <w:pPr>
        <w:jc w:val="left"/>
        <w:rPr>
          <w:ins w:id="964" w:author="Quan Wen" w:date="2017-06-11T02:04:00Z"/>
          <w:lang w:val="x-none"/>
        </w:rPr>
      </w:pPr>
    </w:p>
    <w:p w14:paraId="012D51A1" w14:textId="4499A8A9" w:rsidR="00B41ED1" w:rsidRDefault="00B41ED1" w:rsidP="002B4FC0">
      <w:pPr>
        <w:jc w:val="left"/>
        <w:rPr>
          <w:ins w:id="965" w:author="Quan Wen" w:date="2017-06-11T02:04:00Z"/>
          <w:lang w:val="x-none"/>
        </w:rPr>
      </w:pPr>
    </w:p>
    <w:p w14:paraId="55E84604" w14:textId="7C9DEAE2" w:rsidR="00B41ED1" w:rsidRDefault="00B41ED1" w:rsidP="002B4FC0">
      <w:pPr>
        <w:jc w:val="left"/>
        <w:rPr>
          <w:ins w:id="966" w:author="Quan Wen" w:date="2017-06-11T02:04:00Z"/>
          <w:lang w:val="x-none"/>
        </w:rPr>
      </w:pPr>
    </w:p>
    <w:p w14:paraId="5148CDCC" w14:textId="4B90CCBD" w:rsidR="00B41ED1" w:rsidRDefault="00B41ED1" w:rsidP="002B4FC0">
      <w:pPr>
        <w:jc w:val="left"/>
        <w:rPr>
          <w:ins w:id="967" w:author="Quan Wen" w:date="2017-06-11T02:04:00Z"/>
          <w:lang w:val="x-none"/>
        </w:rPr>
      </w:pPr>
    </w:p>
    <w:p w14:paraId="0D0B4A9A" w14:textId="5CF389D4" w:rsidR="00B41ED1" w:rsidRDefault="00B41ED1" w:rsidP="002B4FC0">
      <w:pPr>
        <w:jc w:val="left"/>
        <w:rPr>
          <w:ins w:id="968" w:author="Quan Wen" w:date="2017-06-11T02:04:00Z"/>
          <w:lang w:val="x-none"/>
        </w:rPr>
      </w:pPr>
    </w:p>
    <w:p w14:paraId="05FB5F23" w14:textId="73074515" w:rsidR="00B41ED1" w:rsidRDefault="00B41ED1" w:rsidP="002B4FC0">
      <w:pPr>
        <w:jc w:val="left"/>
        <w:rPr>
          <w:ins w:id="969" w:author="Quan Wen" w:date="2017-06-11T02:04:00Z"/>
          <w:lang w:val="x-none"/>
        </w:rPr>
      </w:pPr>
    </w:p>
    <w:p w14:paraId="78F235C7" w14:textId="3B7ACD63" w:rsidR="00B41ED1" w:rsidRDefault="00B41ED1" w:rsidP="002B4FC0">
      <w:pPr>
        <w:jc w:val="left"/>
        <w:rPr>
          <w:ins w:id="970" w:author="Quan Wen" w:date="2017-06-11T02:04:00Z"/>
          <w:lang w:val="x-none"/>
        </w:rPr>
      </w:pPr>
    </w:p>
    <w:p w14:paraId="71261731" w14:textId="2EAB9E48" w:rsidR="00B41ED1" w:rsidRDefault="00B41ED1" w:rsidP="002B4FC0">
      <w:pPr>
        <w:jc w:val="left"/>
        <w:rPr>
          <w:ins w:id="971" w:author="Quan Wen" w:date="2017-06-11T02:04:00Z"/>
          <w:lang w:val="x-none"/>
        </w:rPr>
      </w:pPr>
    </w:p>
    <w:p w14:paraId="08E40BA6" w14:textId="6C76B959" w:rsidR="00B41ED1" w:rsidRDefault="00B41ED1" w:rsidP="002B4FC0">
      <w:pPr>
        <w:jc w:val="left"/>
        <w:rPr>
          <w:ins w:id="972" w:author="Quan Wen" w:date="2017-06-11T02:04:00Z"/>
          <w:lang w:val="x-none"/>
        </w:rPr>
      </w:pPr>
    </w:p>
    <w:p w14:paraId="21B18013" w14:textId="2FF196FA" w:rsidR="00B41ED1" w:rsidRDefault="00B41ED1" w:rsidP="002B4FC0">
      <w:pPr>
        <w:jc w:val="left"/>
        <w:rPr>
          <w:ins w:id="973" w:author="Quan Wen" w:date="2017-06-11T02:04:00Z"/>
          <w:lang w:val="x-none"/>
        </w:rPr>
      </w:pPr>
    </w:p>
    <w:p w14:paraId="6239BD93" w14:textId="786FFCFE" w:rsidR="00B41ED1" w:rsidRDefault="00B41ED1" w:rsidP="002B4FC0">
      <w:pPr>
        <w:jc w:val="left"/>
        <w:rPr>
          <w:ins w:id="974" w:author="Quan Wen" w:date="2017-06-11T02:04:00Z"/>
          <w:lang w:val="x-none"/>
        </w:rPr>
      </w:pPr>
    </w:p>
    <w:p w14:paraId="7B49992D" w14:textId="3A54E644" w:rsidR="00B41ED1" w:rsidRDefault="00B41ED1" w:rsidP="002B4FC0">
      <w:pPr>
        <w:jc w:val="left"/>
        <w:rPr>
          <w:ins w:id="975" w:author="Quan Wen" w:date="2017-06-11T02:04:00Z"/>
          <w:lang w:val="x-none"/>
        </w:rPr>
      </w:pPr>
    </w:p>
    <w:p w14:paraId="66129B8A" w14:textId="2612295E" w:rsidR="00B41ED1" w:rsidRDefault="00B41ED1" w:rsidP="002B4FC0">
      <w:pPr>
        <w:jc w:val="left"/>
        <w:rPr>
          <w:ins w:id="976" w:author="Quan Wen" w:date="2017-06-11T02:04:00Z"/>
          <w:lang w:val="x-none"/>
        </w:rPr>
      </w:pPr>
    </w:p>
    <w:p w14:paraId="21C9C5B4" w14:textId="55E31A22" w:rsidR="00B41ED1" w:rsidRDefault="00B41ED1" w:rsidP="002B4FC0">
      <w:pPr>
        <w:jc w:val="left"/>
        <w:rPr>
          <w:ins w:id="977" w:author="Quan Wen" w:date="2017-06-11T02:04:00Z"/>
          <w:lang w:val="x-none"/>
        </w:rPr>
      </w:pPr>
    </w:p>
    <w:p w14:paraId="7ADBD589" w14:textId="77777777" w:rsidR="007B2152" w:rsidRPr="009E36A4" w:rsidRDefault="007B2152" w:rsidP="002B4FC0">
      <w:pPr>
        <w:jc w:val="left"/>
        <w:rPr>
          <w:rFonts w:hint="eastAsia"/>
          <w:lang w:val="x-none"/>
        </w:rPr>
      </w:pPr>
    </w:p>
    <w:p w14:paraId="03A33AF6" w14:textId="5B4BFF4A" w:rsidR="00DE4D4D" w:rsidRDefault="00812C4D" w:rsidP="00DE4D4D">
      <w:pPr>
        <w:pStyle w:val="1"/>
        <w:spacing w:beforeLines="50" w:before="156" w:afterLines="50" w:after="156" w:line="360" w:lineRule="exact"/>
        <w:jc w:val="center"/>
        <w:rPr>
          <w:rFonts w:eastAsia="黑体" w:cs="Arial"/>
          <w:b w:val="0"/>
          <w:i w:val="0"/>
          <w:lang w:eastAsia="zh-CN"/>
        </w:rPr>
      </w:pPr>
      <w:bookmarkStart w:id="978" w:name="_Toc484917546"/>
      <w:r w:rsidRPr="009E36A4">
        <w:rPr>
          <w:rFonts w:eastAsia="黑体" w:hint="eastAsia"/>
          <w:b w:val="0"/>
          <w:i w:val="0"/>
          <w:lang w:eastAsia="zh-CN"/>
        </w:rPr>
        <w:t>6</w:t>
      </w:r>
      <w:r w:rsidR="00DE4D4D" w:rsidRPr="009E36A4">
        <w:rPr>
          <w:rFonts w:eastAsia="黑体" w:cs="Arial"/>
          <w:b w:val="0"/>
          <w:i w:val="0"/>
        </w:rPr>
        <w:t xml:space="preserve">  </w:t>
      </w:r>
      <w:r w:rsidR="00B1747B">
        <w:rPr>
          <w:rFonts w:eastAsia="黑体" w:cs="Arial" w:hint="eastAsia"/>
          <w:b w:val="0"/>
          <w:i w:val="0"/>
          <w:lang w:eastAsia="zh-CN"/>
        </w:rPr>
        <w:t>基于</w:t>
      </w:r>
      <w:r w:rsidR="00B1747B">
        <w:rPr>
          <w:rFonts w:eastAsia="黑体" w:cs="Arial" w:hint="eastAsia"/>
          <w:b w:val="0"/>
          <w:i w:val="0"/>
          <w:lang w:eastAsia="zh-CN"/>
        </w:rPr>
        <w:t>CAN</w:t>
      </w:r>
      <w:r w:rsidR="00B1747B">
        <w:rPr>
          <w:rFonts w:eastAsia="黑体" w:cs="Arial" w:hint="eastAsia"/>
          <w:b w:val="0"/>
          <w:i w:val="0"/>
          <w:lang w:eastAsia="zh-CN"/>
        </w:rPr>
        <w:t>总线的列车制动网络</w:t>
      </w:r>
      <w:ins w:id="979" w:author="Quan Wen" w:date="2017-06-11T02:49:00Z">
        <w:r w:rsidR="005F4FF4">
          <w:rPr>
            <w:rFonts w:eastAsia="黑体" w:cs="Arial" w:hint="eastAsia"/>
            <w:b w:val="0"/>
            <w:i w:val="0"/>
            <w:lang w:eastAsia="zh-CN"/>
          </w:rPr>
          <w:t>控制</w:t>
        </w:r>
      </w:ins>
      <w:r w:rsidR="00B755B5" w:rsidRPr="009E36A4">
        <w:rPr>
          <w:rFonts w:eastAsia="黑体" w:cs="Arial" w:hint="eastAsia"/>
          <w:b w:val="0"/>
          <w:i w:val="0"/>
          <w:lang w:eastAsia="zh-CN"/>
        </w:rPr>
        <w:t>系统软件</w:t>
      </w:r>
      <w:r w:rsidR="00DE4D4D" w:rsidRPr="009E36A4">
        <w:rPr>
          <w:rFonts w:eastAsia="黑体" w:cs="Arial" w:hint="eastAsia"/>
          <w:b w:val="0"/>
          <w:i w:val="0"/>
          <w:lang w:eastAsia="zh-CN"/>
        </w:rPr>
        <w:t>设计</w:t>
      </w:r>
      <w:bookmarkEnd w:id="978"/>
    </w:p>
    <w:p w14:paraId="4DF662C2" w14:textId="275B862D" w:rsidR="00943A98" w:rsidRDefault="00943A98" w:rsidP="009408C9">
      <w:pPr>
        <w:pStyle w:val="2"/>
        <w:spacing w:beforeLines="50" w:before="156" w:afterLines="50" w:after="156" w:line="360" w:lineRule="exact"/>
        <w:rPr>
          <w:rFonts w:eastAsia="黑体"/>
          <w:b w:val="0"/>
          <w:i w:val="0"/>
          <w:lang w:eastAsia="zh-CN"/>
        </w:rPr>
      </w:pPr>
      <w:bookmarkStart w:id="980" w:name="_Toc484917547"/>
      <w:r w:rsidRPr="009408C9">
        <w:rPr>
          <w:rFonts w:eastAsia="黑体" w:hint="eastAsia"/>
          <w:b w:val="0"/>
          <w:i w:val="0"/>
          <w:lang w:eastAsia="zh-CN"/>
        </w:rPr>
        <w:t xml:space="preserve">6.1 </w:t>
      </w:r>
      <w:r w:rsidRPr="009408C9">
        <w:rPr>
          <w:rFonts w:eastAsia="黑体" w:hint="eastAsia"/>
          <w:b w:val="0"/>
          <w:i w:val="0"/>
          <w:lang w:eastAsia="zh-CN"/>
        </w:rPr>
        <w:t>软件总体设计</w:t>
      </w:r>
      <w:bookmarkEnd w:id="980"/>
    </w:p>
    <w:p w14:paraId="79AAFB05" w14:textId="67F82572" w:rsidR="00713EA0" w:rsidRDefault="005F4FF4" w:rsidP="00ED6F14">
      <w:pPr>
        <w:pStyle w:val="a0"/>
        <w:spacing w:line="360" w:lineRule="exact"/>
        <w:jc w:val="left"/>
        <w:rPr>
          <w:rFonts w:hint="eastAsia"/>
          <w:lang w:val="x-none"/>
        </w:rPr>
        <w:pPrChange w:id="981" w:author="Quan Wen" w:date="2017-06-11T03:00:00Z">
          <w:pPr>
            <w:pStyle w:val="a0"/>
            <w:jc w:val="left"/>
          </w:pPr>
        </w:pPrChange>
      </w:pPr>
      <w:r>
        <w:rPr>
          <w:rFonts w:hint="eastAsia"/>
          <w:lang w:val="x-none"/>
        </w:rPr>
        <w:t>本文构建的基于</w:t>
      </w:r>
      <w:r>
        <w:rPr>
          <w:rFonts w:hint="eastAsia"/>
          <w:lang w:val="x-none"/>
        </w:rPr>
        <w:t>CAN</w:t>
      </w:r>
      <w:r>
        <w:rPr>
          <w:rFonts w:hint="eastAsia"/>
          <w:lang w:val="x-none"/>
        </w:rPr>
        <w:t>总线的列车制动控制网络中，主要有两种通信节点，其中系统的</w:t>
      </w:r>
      <w:r>
        <w:rPr>
          <w:rFonts w:hint="eastAsia"/>
          <w:lang w:val="x-none"/>
        </w:rPr>
        <w:t>IPM</w:t>
      </w:r>
      <w:r>
        <w:rPr>
          <w:rFonts w:hint="eastAsia"/>
          <w:lang w:val="x-none"/>
        </w:rPr>
        <w:t>主节点时基于</w:t>
      </w:r>
      <w:r>
        <w:rPr>
          <w:rFonts w:hint="eastAsia"/>
          <w:lang w:val="x-none"/>
        </w:rPr>
        <w:t>VC++6.0</w:t>
      </w:r>
      <w:r>
        <w:rPr>
          <w:rFonts w:hint="eastAsia"/>
          <w:lang w:val="x-none"/>
        </w:rPr>
        <w:t>平台设计的，而</w:t>
      </w:r>
      <w:r w:rsidR="00603559">
        <w:rPr>
          <w:rFonts w:hint="eastAsia"/>
          <w:lang w:val="x-none"/>
        </w:rPr>
        <w:t>从节点</w:t>
      </w:r>
      <w:r w:rsidR="00603559">
        <w:rPr>
          <w:rFonts w:hint="eastAsia"/>
          <w:lang w:val="x-none"/>
        </w:rPr>
        <w:t>EBV</w:t>
      </w:r>
      <w:r w:rsidR="00603559">
        <w:rPr>
          <w:rFonts w:hint="eastAsia"/>
          <w:lang w:val="x-none"/>
        </w:rPr>
        <w:t>和</w:t>
      </w:r>
      <w:r w:rsidR="00603559">
        <w:rPr>
          <w:rFonts w:hint="eastAsia"/>
          <w:lang w:val="x-none"/>
        </w:rPr>
        <w:t>EPCU</w:t>
      </w:r>
      <w:r w:rsidR="00603559">
        <w:rPr>
          <w:rFonts w:hint="eastAsia"/>
          <w:lang w:val="x-none"/>
        </w:rPr>
        <w:t>等各节点则是基于</w:t>
      </w:r>
      <w:r w:rsidR="003F26D0" w:rsidRPr="006B4F37">
        <w:rPr>
          <w:rFonts w:hint="eastAsia"/>
        </w:rPr>
        <w:t>Keil</w:t>
      </w:r>
      <w:r w:rsidR="003F26D0">
        <w:t xml:space="preserve"> C51 5.0</w:t>
      </w:r>
      <w:r w:rsidR="003F26D0">
        <w:rPr>
          <w:rFonts w:hint="eastAsia"/>
        </w:rPr>
        <w:t>开发</w:t>
      </w:r>
      <w:r w:rsidR="003F26D0">
        <w:t>环境</w:t>
      </w:r>
      <w:r w:rsidR="00603559">
        <w:rPr>
          <w:rFonts w:hint="eastAsia"/>
          <w:lang w:val="x-none"/>
        </w:rPr>
        <w:t>进行软件开发。</w:t>
      </w:r>
    </w:p>
    <w:p w14:paraId="2E05569A" w14:textId="77777777" w:rsidR="00C22D0E" w:rsidRDefault="00C22D0E" w:rsidP="0019106C">
      <w:pPr>
        <w:pStyle w:val="a0"/>
        <w:jc w:val="left"/>
        <w:rPr>
          <w:ins w:id="982" w:author="Quan Wen" w:date="2017-06-11T02:34:00Z"/>
          <w:rFonts w:hint="eastAsia"/>
          <w:lang w:val="x-none"/>
        </w:rPr>
      </w:pPr>
    </w:p>
    <w:p w14:paraId="18517565" w14:textId="07833CF9" w:rsidR="00713EA0" w:rsidRDefault="00C4292E" w:rsidP="0019106C">
      <w:pPr>
        <w:pStyle w:val="a0"/>
        <w:jc w:val="left"/>
        <w:rPr>
          <w:rFonts w:hint="eastAsia"/>
          <w:lang w:val="x-none"/>
        </w:rPr>
      </w:pPr>
      <w:r>
        <w:rPr>
          <w:lang w:val="x-none"/>
        </w:rPr>
        <w:object w:dxaOrig="11310" w:dyaOrig="6975" w14:anchorId="33514351">
          <v:shape id="_x0000_i1104" type="#_x0000_t75" style="width:389.4pt;height:240.2pt" o:ole="">
            <v:imagedata r:id="rId66" o:title=""/>
          </v:shape>
          <o:OLEObject Type="Embed" ProgID="Visio.Drawing.15" ShapeID="_x0000_i1104" DrawAspect="Content" ObjectID="_1558661436" r:id="rId67"/>
        </w:object>
      </w:r>
    </w:p>
    <w:p w14:paraId="6B872C7D" w14:textId="437E0244" w:rsidR="006B4F37" w:rsidRDefault="00150CF3" w:rsidP="00150CF3">
      <w:pPr>
        <w:pStyle w:val="a0"/>
        <w:jc w:val="center"/>
        <w:rPr>
          <w:rFonts w:eastAsia="黑体" w:cs="Arial"/>
          <w:kern w:val="0"/>
          <w:sz w:val="18"/>
          <w:szCs w:val="18"/>
        </w:rPr>
      </w:pPr>
      <w:r w:rsidRPr="00150CF3">
        <w:rPr>
          <w:rFonts w:eastAsia="黑体" w:cs="Arial" w:hint="eastAsia"/>
          <w:kern w:val="0"/>
          <w:sz w:val="18"/>
          <w:szCs w:val="18"/>
        </w:rPr>
        <w:t>图</w:t>
      </w:r>
      <w:r w:rsidRPr="00150CF3">
        <w:rPr>
          <w:rFonts w:eastAsia="黑体" w:cs="Arial" w:hint="eastAsia"/>
          <w:kern w:val="0"/>
          <w:sz w:val="18"/>
          <w:szCs w:val="18"/>
        </w:rPr>
        <w:t>6.1</w:t>
      </w:r>
      <w:r w:rsidRPr="00150CF3">
        <w:rPr>
          <w:rFonts w:eastAsia="黑体" w:cs="Arial"/>
          <w:kern w:val="0"/>
          <w:sz w:val="18"/>
          <w:szCs w:val="18"/>
        </w:rPr>
        <w:t xml:space="preserve"> </w:t>
      </w:r>
      <w:r w:rsidRPr="00150CF3">
        <w:rPr>
          <w:rFonts w:eastAsia="黑体" w:cs="Arial" w:hint="eastAsia"/>
          <w:kern w:val="0"/>
          <w:sz w:val="18"/>
          <w:szCs w:val="18"/>
        </w:rPr>
        <w:t>软件总体设计图</w:t>
      </w:r>
    </w:p>
    <w:p w14:paraId="229B890C" w14:textId="77777777" w:rsidR="00F543C0" w:rsidRDefault="00F543C0" w:rsidP="00150CF3">
      <w:pPr>
        <w:pStyle w:val="a0"/>
        <w:jc w:val="center"/>
        <w:rPr>
          <w:rFonts w:eastAsia="黑体" w:cs="Arial"/>
          <w:kern w:val="0"/>
          <w:sz w:val="18"/>
          <w:szCs w:val="18"/>
        </w:rPr>
      </w:pPr>
    </w:p>
    <w:p w14:paraId="410A5418" w14:textId="69179D46" w:rsidR="00C22D0E" w:rsidRDefault="00C22D0E" w:rsidP="003F26D0">
      <w:pPr>
        <w:pStyle w:val="a0"/>
        <w:jc w:val="left"/>
        <w:rPr>
          <w:ins w:id="983" w:author="Quan Wen" w:date="2017-06-11T02:48:00Z"/>
          <w:rFonts w:hint="eastAsia"/>
        </w:rPr>
      </w:pPr>
      <w:r>
        <w:rPr>
          <w:rFonts w:hint="eastAsia"/>
          <w:lang w:val="x-none"/>
        </w:rPr>
        <w:t>在列车制动网络中，</w:t>
      </w:r>
      <w:r>
        <w:rPr>
          <w:rFonts w:hint="eastAsia"/>
          <w:lang w:val="x-none"/>
        </w:rPr>
        <w:t>IPM</w:t>
      </w:r>
      <w:r>
        <w:rPr>
          <w:rFonts w:hint="eastAsia"/>
          <w:lang w:val="x-none"/>
        </w:rPr>
        <w:t>是网络的主节点，采用的是</w:t>
      </w:r>
      <w:r>
        <w:rPr>
          <w:rFonts w:hint="eastAsia"/>
          <w:lang w:val="x-none"/>
        </w:rPr>
        <w:t>PC</w:t>
      </w:r>
      <w:r>
        <w:rPr>
          <w:rFonts w:hint="eastAsia"/>
          <w:lang w:val="x-none"/>
        </w:rPr>
        <w:t>上位机的基于</w:t>
      </w:r>
      <w:r>
        <w:rPr>
          <w:rFonts w:hint="eastAsia"/>
          <w:lang w:val="x-none"/>
        </w:rPr>
        <w:t>VC</w:t>
      </w:r>
      <w:r>
        <w:rPr>
          <w:rFonts w:hint="eastAsia"/>
          <w:lang w:val="x-none"/>
        </w:rPr>
        <w:t>平台的上位机模拟。它不仅实时接收来自</w:t>
      </w:r>
      <w:r>
        <w:rPr>
          <w:rFonts w:hint="eastAsia"/>
          <w:lang w:val="x-none"/>
        </w:rPr>
        <w:t>EBV</w:t>
      </w:r>
      <w:r>
        <w:rPr>
          <w:rFonts w:hint="eastAsia"/>
          <w:lang w:val="x-none"/>
        </w:rPr>
        <w:t>的操作报文，对</w:t>
      </w:r>
      <w:r>
        <w:rPr>
          <w:rFonts w:hint="eastAsia"/>
          <w:lang w:val="x-none"/>
        </w:rPr>
        <w:t>EBV</w:t>
      </w:r>
      <w:r>
        <w:rPr>
          <w:rFonts w:hint="eastAsia"/>
          <w:lang w:val="x-none"/>
        </w:rPr>
        <w:t>的操作报文进行处理，还要接收来自</w:t>
      </w:r>
      <w:r>
        <w:rPr>
          <w:rFonts w:hint="eastAsia"/>
          <w:lang w:val="x-none"/>
        </w:rPr>
        <w:t>EPCU</w:t>
      </w:r>
      <w:r>
        <w:rPr>
          <w:rFonts w:hint="eastAsia"/>
          <w:lang w:val="x-none"/>
        </w:rPr>
        <w:t>各节点的工作状态报文，实时对系统的工作情况进行控制。</w:t>
      </w:r>
    </w:p>
    <w:p w14:paraId="252B3E73" w14:textId="14328E1A" w:rsidR="006B4F37" w:rsidRDefault="0019106C" w:rsidP="006B4F37">
      <w:pPr>
        <w:spacing w:line="360" w:lineRule="exact"/>
        <w:ind w:firstLineChars="200" w:firstLine="420"/>
        <w:jc w:val="left"/>
      </w:pPr>
      <w:r w:rsidRPr="006B4F37">
        <w:rPr>
          <w:rFonts w:hint="eastAsia"/>
        </w:rPr>
        <w:t>EBV</w:t>
      </w:r>
      <w:r w:rsidRPr="006B4F37">
        <w:rPr>
          <w:rFonts w:hint="eastAsia"/>
        </w:rPr>
        <w:t>节点作为整个列车制动网络的人机交互接口，它负责采集司机对电子制动阀的自动制动手柄和的单独制动手柄的操作信号，定时把这些操作信号以操作报文的形式发送到</w:t>
      </w:r>
      <w:r w:rsidRPr="006B4F37">
        <w:rPr>
          <w:rFonts w:hint="eastAsia"/>
        </w:rPr>
        <w:t>CAN</w:t>
      </w:r>
      <w:r w:rsidRPr="006B4F37">
        <w:rPr>
          <w:rFonts w:hint="eastAsia"/>
        </w:rPr>
        <w:t>网络上</w:t>
      </w:r>
      <w:r w:rsidR="00D479C0">
        <w:rPr>
          <w:rFonts w:hint="eastAsia"/>
        </w:rPr>
        <w:t>。</w:t>
      </w:r>
    </w:p>
    <w:p w14:paraId="0238B4EA" w14:textId="6727B0F1" w:rsidR="00631197" w:rsidRDefault="009950BA" w:rsidP="00DA362F">
      <w:pPr>
        <w:spacing w:line="360" w:lineRule="exact"/>
        <w:ind w:firstLineChars="200" w:firstLine="420"/>
        <w:jc w:val="left"/>
      </w:pPr>
      <w:r>
        <w:rPr>
          <w:rFonts w:hint="eastAsia"/>
        </w:rPr>
        <w:t>ERCP</w:t>
      </w:r>
      <w:r>
        <w:rPr>
          <w:rFonts w:hint="eastAsia"/>
        </w:rPr>
        <w:t>节点作为从节点，它根据网络中的控制报文和操作报文来控制</w:t>
      </w:r>
      <w:r>
        <w:rPr>
          <w:rFonts w:hint="eastAsia"/>
        </w:rPr>
        <w:t>APP</w:t>
      </w:r>
      <w:r>
        <w:rPr>
          <w:rFonts w:hint="eastAsia"/>
        </w:rPr>
        <w:t>和</w:t>
      </w:r>
      <w:r>
        <w:rPr>
          <w:rFonts w:hint="eastAsia"/>
        </w:rPr>
        <w:t>REL</w:t>
      </w:r>
      <w:r>
        <w:rPr>
          <w:rFonts w:hint="eastAsia"/>
        </w:rPr>
        <w:t>的开断，从而达到控制均衡风缸压力的作用。</w:t>
      </w:r>
      <w:r>
        <w:rPr>
          <w:rFonts w:hint="eastAsia"/>
        </w:rPr>
        <w:t>BPCP</w:t>
      </w:r>
      <w:r>
        <w:rPr>
          <w:rFonts w:hint="eastAsia"/>
        </w:rPr>
        <w:t>节点由于其结构特点，其电磁阀处于常失电状态，但是其机械阀能实现控制列车管与</w:t>
      </w:r>
      <w:r>
        <w:rPr>
          <w:rFonts w:hint="eastAsia"/>
        </w:rPr>
        <w:t>ER</w:t>
      </w:r>
      <w:r>
        <w:rPr>
          <w:rFonts w:hint="eastAsia"/>
        </w:rPr>
        <w:t>风缸压力同步。</w:t>
      </w:r>
      <w:r w:rsidR="00631197">
        <w:rPr>
          <w:rFonts w:hint="eastAsia"/>
        </w:rPr>
        <w:t>16CP</w:t>
      </w:r>
      <w:r w:rsidR="00631197">
        <w:rPr>
          <w:rFonts w:hint="eastAsia"/>
        </w:rPr>
        <w:t>主要是控制</w:t>
      </w:r>
      <w:r w:rsidR="00631197">
        <w:rPr>
          <w:rFonts w:hint="eastAsia"/>
        </w:rPr>
        <w:t>16</w:t>
      </w:r>
      <w:r w:rsidR="00631197">
        <w:rPr>
          <w:rFonts w:hint="eastAsia"/>
        </w:rPr>
        <w:t>风缸和</w:t>
      </w:r>
      <w:r w:rsidR="00631197">
        <w:rPr>
          <w:rFonts w:hint="eastAsia"/>
        </w:rPr>
        <w:t>16</w:t>
      </w:r>
      <w:r w:rsidR="00631197">
        <w:rPr>
          <w:rFonts w:hint="eastAsia"/>
        </w:rPr>
        <w:t>管的压力，它也是通过</w:t>
      </w:r>
      <w:r w:rsidR="00631197">
        <w:rPr>
          <w:rFonts w:hint="eastAsia"/>
        </w:rPr>
        <w:t>APP</w:t>
      </w:r>
      <w:r w:rsidR="00631197">
        <w:rPr>
          <w:rFonts w:hint="eastAsia"/>
        </w:rPr>
        <w:t>和</w:t>
      </w:r>
      <w:r w:rsidR="00631197">
        <w:rPr>
          <w:rFonts w:hint="eastAsia"/>
        </w:rPr>
        <w:t>REL</w:t>
      </w:r>
      <w:r w:rsidR="00631197">
        <w:rPr>
          <w:rFonts w:hint="eastAsia"/>
        </w:rPr>
        <w:t>的通断来达到控制目的的。此外，在后备模式下它还能控制</w:t>
      </w:r>
      <w:r w:rsidR="00631197">
        <w:rPr>
          <w:rFonts w:hint="eastAsia"/>
        </w:rPr>
        <w:t>ER</w:t>
      </w:r>
      <w:r w:rsidR="00631197">
        <w:rPr>
          <w:rFonts w:hint="eastAsia"/>
        </w:rPr>
        <w:t>风缸的压力。而</w:t>
      </w:r>
      <w:r w:rsidR="00631197">
        <w:rPr>
          <w:rFonts w:hint="eastAsia"/>
        </w:rPr>
        <w:t>20CP</w:t>
      </w:r>
      <w:r w:rsidR="00631197">
        <w:rPr>
          <w:rFonts w:hint="eastAsia"/>
        </w:rPr>
        <w:t>主要是在单独制动手柄操作时才会响应来达到控制</w:t>
      </w:r>
      <w:r w:rsidR="00631197">
        <w:rPr>
          <w:rFonts w:hint="eastAsia"/>
        </w:rPr>
        <w:t>20</w:t>
      </w:r>
      <w:r w:rsidR="00631197">
        <w:rPr>
          <w:rFonts w:hint="eastAsia"/>
        </w:rPr>
        <w:t>风缸的目的</w:t>
      </w:r>
      <w:r w:rsidR="00DA362F">
        <w:rPr>
          <w:rFonts w:hint="eastAsia"/>
        </w:rPr>
        <w:t>。在正常工作时，制动缸的压力主要是取自</w:t>
      </w:r>
      <w:r w:rsidR="00DA362F">
        <w:rPr>
          <w:rFonts w:hint="eastAsia"/>
        </w:rPr>
        <w:t>20</w:t>
      </w:r>
      <w:r w:rsidR="00DA362F">
        <w:rPr>
          <w:rFonts w:hint="eastAsia"/>
        </w:rPr>
        <w:t>风缸和</w:t>
      </w:r>
      <w:r w:rsidR="00DA362F">
        <w:rPr>
          <w:rFonts w:hint="eastAsia"/>
        </w:rPr>
        <w:t>16</w:t>
      </w:r>
      <w:r w:rsidR="00DA362F">
        <w:rPr>
          <w:rFonts w:hint="eastAsia"/>
        </w:rPr>
        <w:t>风缸中较大压力的一方。</w:t>
      </w:r>
      <w:r w:rsidR="00DA362F">
        <w:rPr>
          <w:rFonts w:hint="eastAsia"/>
        </w:rPr>
        <w:t>13CP</w:t>
      </w:r>
      <w:r w:rsidR="00DA362F">
        <w:rPr>
          <w:rFonts w:hint="eastAsia"/>
        </w:rPr>
        <w:t>的作用则是在</w:t>
      </w:r>
      <w:r w:rsidR="00DA362F">
        <w:rPr>
          <w:rFonts w:hint="eastAsia"/>
        </w:rPr>
        <w:t>BP</w:t>
      </w:r>
      <w:r w:rsidR="00DA362F">
        <w:rPr>
          <w:rFonts w:hint="eastAsia"/>
        </w:rPr>
        <w:t>管压力释放不及时时用来切除列车管，从而达到快速缓解</w:t>
      </w:r>
      <w:r w:rsidR="00DA362F">
        <w:rPr>
          <w:rFonts w:hint="eastAsia"/>
        </w:rPr>
        <w:t>BP</w:t>
      </w:r>
      <w:r w:rsidR="00DA362F">
        <w:rPr>
          <w:rFonts w:hint="eastAsia"/>
        </w:rPr>
        <w:t>管压力的作</w:t>
      </w:r>
      <w:r w:rsidR="00DA362F">
        <w:rPr>
          <w:rFonts w:hint="eastAsia"/>
        </w:rPr>
        <w:lastRenderedPageBreak/>
        <w:t>用</w:t>
      </w:r>
      <w:r w:rsidR="00921E94">
        <w:rPr>
          <w:rFonts w:hint="eastAsia"/>
        </w:rPr>
        <w:t>。</w:t>
      </w:r>
    </w:p>
    <w:p w14:paraId="7FBB243A" w14:textId="06791595" w:rsidR="008D7B9A" w:rsidRPr="006B4F37" w:rsidRDefault="008D7B9A" w:rsidP="00DA362F">
      <w:pPr>
        <w:spacing w:line="360" w:lineRule="exact"/>
        <w:ind w:firstLineChars="200" w:firstLine="420"/>
        <w:jc w:val="left"/>
      </w:pPr>
      <w:r>
        <w:rPr>
          <w:rFonts w:hint="eastAsia"/>
        </w:rPr>
        <w:t>网络中主要的通信发生在</w:t>
      </w:r>
      <w:r>
        <w:rPr>
          <w:rFonts w:hint="eastAsia"/>
        </w:rPr>
        <w:t>EBV</w:t>
      </w:r>
      <w:r>
        <w:rPr>
          <w:rFonts w:hint="eastAsia"/>
        </w:rPr>
        <w:t>和</w:t>
      </w:r>
      <w:r>
        <w:rPr>
          <w:rFonts w:hint="eastAsia"/>
        </w:rPr>
        <w:t>IPM</w:t>
      </w:r>
      <w:r>
        <w:rPr>
          <w:rFonts w:hint="eastAsia"/>
        </w:rPr>
        <w:t>以及</w:t>
      </w:r>
      <w:r>
        <w:rPr>
          <w:rFonts w:hint="eastAsia"/>
        </w:rPr>
        <w:t>EPCU</w:t>
      </w:r>
      <w:r>
        <w:rPr>
          <w:rFonts w:hint="eastAsia"/>
        </w:rPr>
        <w:t>各节点与</w:t>
      </w:r>
      <w:r>
        <w:rPr>
          <w:rFonts w:hint="eastAsia"/>
        </w:rPr>
        <w:t>IPM</w:t>
      </w:r>
      <w:r>
        <w:rPr>
          <w:rFonts w:hint="eastAsia"/>
        </w:rPr>
        <w:t>的节点间，为了保证通信的畅通和避免漏帧丢帧的情况，本设计采用中断接收的策略，并且中断中只做接收报文的操作</w:t>
      </w:r>
      <w:r w:rsidR="001521C3">
        <w:rPr>
          <w:rFonts w:hint="eastAsia"/>
        </w:rPr>
        <w:t>，尽可能不干扰</w:t>
      </w:r>
      <w:r w:rsidR="001521C3">
        <w:rPr>
          <w:rFonts w:hint="eastAsia"/>
        </w:rPr>
        <w:t>PWM</w:t>
      </w:r>
      <w:r w:rsidR="001521C3">
        <w:rPr>
          <w:rFonts w:hint="eastAsia"/>
        </w:rPr>
        <w:t>波输出的执行。</w:t>
      </w:r>
    </w:p>
    <w:p w14:paraId="28199FC6" w14:textId="4773164C" w:rsidR="00DE4D4D" w:rsidRPr="009E36A4" w:rsidRDefault="00812C4D" w:rsidP="00DE4D4D">
      <w:pPr>
        <w:pStyle w:val="2"/>
        <w:spacing w:beforeLines="50" w:before="156" w:afterLines="50" w:after="156" w:line="360" w:lineRule="exact"/>
        <w:rPr>
          <w:rFonts w:eastAsia="黑体" w:cs="Arial"/>
          <w:b w:val="0"/>
          <w:i w:val="0"/>
        </w:rPr>
      </w:pPr>
      <w:bookmarkStart w:id="984" w:name="_Toc484917548"/>
      <w:r w:rsidRPr="009E36A4">
        <w:rPr>
          <w:rFonts w:eastAsia="黑体" w:hint="eastAsia"/>
          <w:b w:val="0"/>
          <w:i w:val="0"/>
          <w:lang w:eastAsia="zh-CN"/>
        </w:rPr>
        <w:t>6</w:t>
      </w:r>
      <w:r w:rsidRPr="009E36A4">
        <w:rPr>
          <w:rFonts w:eastAsia="黑体"/>
          <w:b w:val="0"/>
          <w:i w:val="0"/>
        </w:rPr>
        <w:t>.</w:t>
      </w:r>
      <w:r w:rsidR="00943A98">
        <w:rPr>
          <w:rFonts w:eastAsia="黑体"/>
          <w:b w:val="0"/>
          <w:i w:val="0"/>
        </w:rPr>
        <w:t>2</w:t>
      </w:r>
      <w:r w:rsidR="00943A98" w:rsidRPr="009E36A4">
        <w:rPr>
          <w:rFonts w:eastAsia="黑体"/>
          <w:b w:val="0"/>
          <w:i w:val="0"/>
        </w:rPr>
        <w:t xml:space="preserve"> </w:t>
      </w:r>
      <w:r w:rsidR="00FA5B0A" w:rsidRPr="009E36A4">
        <w:rPr>
          <w:rFonts w:eastAsia="黑体" w:hint="eastAsia"/>
          <w:b w:val="0"/>
          <w:i w:val="0"/>
          <w:lang w:eastAsia="zh-CN"/>
        </w:rPr>
        <w:t>开发环境介绍</w:t>
      </w:r>
      <w:bookmarkEnd w:id="984"/>
    </w:p>
    <w:p w14:paraId="7A132F71" w14:textId="48F067BE" w:rsidR="00DE4D4D" w:rsidRPr="009E36A4" w:rsidRDefault="00812C4D" w:rsidP="00701C32">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85" w:name="_Toc484917549"/>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lang w:eastAsia="zh-CN"/>
        </w:rPr>
        <w:t>.</w:t>
      </w:r>
      <w:r w:rsidR="00943A98">
        <w:rPr>
          <w:rFonts w:ascii="Times New Roman" w:hAnsi="Times New Roman"/>
          <w:b w:val="0"/>
          <w:sz w:val="21"/>
          <w:szCs w:val="21"/>
          <w:lang w:eastAsia="zh-CN"/>
        </w:rPr>
        <w:t>2</w:t>
      </w:r>
      <w:r w:rsidR="00DE4D4D" w:rsidRPr="009E36A4">
        <w:rPr>
          <w:rFonts w:ascii="Times New Roman" w:hAnsi="Times New Roman"/>
          <w:b w:val="0"/>
          <w:sz w:val="21"/>
          <w:szCs w:val="21"/>
          <w:lang w:eastAsia="zh-CN"/>
        </w:rPr>
        <w:t xml:space="preserve">.1 </w:t>
      </w:r>
      <w:r w:rsidR="00FA5B0A" w:rsidRPr="009E36A4">
        <w:rPr>
          <w:rFonts w:ascii="Times New Roman" w:hAnsi="Times New Roman" w:hint="eastAsia"/>
          <w:b w:val="0"/>
          <w:sz w:val="21"/>
          <w:szCs w:val="21"/>
          <w:lang w:eastAsia="zh-CN"/>
        </w:rPr>
        <w:t>MDK</w:t>
      </w:r>
      <w:r w:rsidR="00FA5B0A" w:rsidRPr="009E36A4">
        <w:rPr>
          <w:rFonts w:ascii="Times New Roman" w:hAnsi="Times New Roman"/>
          <w:b w:val="0"/>
          <w:sz w:val="21"/>
          <w:szCs w:val="21"/>
          <w:lang w:eastAsia="zh-CN"/>
        </w:rPr>
        <w:t xml:space="preserve"> </w:t>
      </w:r>
      <w:r w:rsidR="00FA5B0A" w:rsidRPr="009E36A4">
        <w:rPr>
          <w:rFonts w:ascii="Times New Roman" w:hAnsi="Times New Roman" w:hint="eastAsia"/>
          <w:b w:val="0"/>
          <w:sz w:val="21"/>
          <w:szCs w:val="21"/>
          <w:lang w:eastAsia="zh-CN"/>
        </w:rPr>
        <w:t>Keil</w:t>
      </w:r>
      <w:r w:rsidR="00FA5B0A" w:rsidRPr="009E36A4">
        <w:rPr>
          <w:rFonts w:ascii="Times New Roman" w:hAnsi="Times New Roman"/>
          <w:b w:val="0"/>
          <w:sz w:val="21"/>
          <w:szCs w:val="21"/>
          <w:lang w:eastAsia="zh-CN"/>
        </w:rPr>
        <w:t xml:space="preserve"> C51</w:t>
      </w:r>
      <w:bookmarkEnd w:id="985"/>
    </w:p>
    <w:p w14:paraId="4D0FEAF3" w14:textId="77777777" w:rsidR="00DE4D4D" w:rsidRPr="009E36A4" w:rsidRDefault="00340C2C" w:rsidP="00DE4D4D">
      <w:pPr>
        <w:spacing w:line="360" w:lineRule="exact"/>
        <w:ind w:firstLineChars="200" w:firstLine="420"/>
        <w:jc w:val="left"/>
      </w:pPr>
      <w:r w:rsidRPr="009E36A4">
        <w:rPr>
          <w:rFonts w:hint="eastAsia"/>
        </w:rPr>
        <w:t>本设计里，主控芯片为</w:t>
      </w:r>
      <w:r w:rsidRPr="009E36A4">
        <w:rPr>
          <w:rFonts w:hint="eastAsia"/>
        </w:rPr>
        <w:t>C</w:t>
      </w:r>
      <w:r w:rsidRPr="009E36A4">
        <w:t>8051F500</w:t>
      </w:r>
      <w:r w:rsidRPr="009E36A4">
        <w:rPr>
          <w:rFonts w:hint="eastAsia"/>
        </w:rPr>
        <w:t>，这是一款</w:t>
      </w:r>
      <w:r w:rsidRPr="009E36A4">
        <w:rPr>
          <w:rFonts w:hint="eastAsia"/>
        </w:rPr>
        <w:t>51</w:t>
      </w:r>
      <w:r w:rsidRPr="009E36A4">
        <w:rPr>
          <w:rFonts w:hint="eastAsia"/>
        </w:rPr>
        <w:t>内核的芯片，由于</w:t>
      </w:r>
      <w:r w:rsidRPr="009E36A4">
        <w:rPr>
          <w:rFonts w:hint="eastAsia"/>
        </w:rPr>
        <w:t>MDK</w:t>
      </w:r>
      <w:r w:rsidRPr="009E36A4">
        <w:t xml:space="preserve"> </w:t>
      </w:r>
      <w:r w:rsidRPr="009E36A4">
        <w:rPr>
          <w:rFonts w:hint="eastAsia"/>
        </w:rPr>
        <w:t>Keil</w:t>
      </w:r>
      <w:r w:rsidRPr="009E36A4">
        <w:rPr>
          <w:rFonts w:hint="eastAsia"/>
        </w:rPr>
        <w:t>对</w:t>
      </w:r>
      <w:r w:rsidRPr="009E36A4">
        <w:rPr>
          <w:rFonts w:hint="eastAsia"/>
        </w:rPr>
        <w:t>51</w:t>
      </w:r>
      <w:r w:rsidRPr="009E36A4">
        <w:rPr>
          <w:rFonts w:hint="eastAsia"/>
        </w:rPr>
        <w:t>内核的芯片支持较广并且对</w:t>
      </w:r>
      <w:r w:rsidRPr="009E36A4">
        <w:rPr>
          <w:rFonts w:hint="eastAsia"/>
        </w:rPr>
        <w:t>Keil</w:t>
      </w:r>
      <w:r w:rsidRPr="009E36A4">
        <w:rPr>
          <w:rFonts w:hint="eastAsia"/>
        </w:rPr>
        <w:t>比较熟悉，因此本设计的开发环境选用的时</w:t>
      </w:r>
      <w:r w:rsidRPr="009E36A4">
        <w:rPr>
          <w:rFonts w:hint="eastAsia"/>
        </w:rPr>
        <w:t>MDK</w:t>
      </w:r>
      <w:r w:rsidRPr="009E36A4">
        <w:t xml:space="preserve"> </w:t>
      </w:r>
      <w:r w:rsidRPr="009E36A4">
        <w:rPr>
          <w:rFonts w:hint="eastAsia"/>
        </w:rPr>
        <w:t>Keil</w:t>
      </w:r>
      <w:r w:rsidRPr="009E36A4">
        <w:t xml:space="preserve"> </w:t>
      </w:r>
      <w:r w:rsidRPr="009E36A4">
        <w:rPr>
          <w:rFonts w:hint="eastAsia"/>
        </w:rPr>
        <w:t>5</w:t>
      </w:r>
      <w:r w:rsidRPr="009E36A4">
        <w:t xml:space="preserve"> </w:t>
      </w:r>
      <w:r w:rsidRPr="009E36A4">
        <w:rPr>
          <w:rFonts w:hint="eastAsia"/>
        </w:rPr>
        <w:t>for</w:t>
      </w:r>
      <w:r w:rsidRPr="009E36A4">
        <w:t xml:space="preserve"> 51</w:t>
      </w:r>
      <w:r w:rsidRPr="009E36A4">
        <w:rPr>
          <w:rFonts w:hint="eastAsia"/>
        </w:rPr>
        <w:t>。</w:t>
      </w:r>
      <w:r w:rsidR="00832455" w:rsidRPr="009E36A4">
        <w:rPr>
          <w:rFonts w:hint="eastAsia"/>
        </w:rPr>
        <w:t>MDK</w:t>
      </w:r>
      <w:r w:rsidR="00832455" w:rsidRPr="009E36A4">
        <w:t xml:space="preserve"> </w:t>
      </w:r>
      <w:r w:rsidR="00832455" w:rsidRPr="009E36A4">
        <w:rPr>
          <w:rFonts w:hint="eastAsia"/>
        </w:rPr>
        <w:t>Keil</w:t>
      </w:r>
      <w:r w:rsidR="00832455" w:rsidRPr="009E36A4">
        <w:rPr>
          <w:rFonts w:hint="eastAsia"/>
        </w:rPr>
        <w:t>是德国知名软件公司</w:t>
      </w:r>
      <w:r w:rsidR="00832455" w:rsidRPr="009E36A4">
        <w:rPr>
          <w:rFonts w:hint="eastAsia"/>
        </w:rPr>
        <w:t>Keil</w:t>
      </w:r>
      <w:r w:rsidR="00832455" w:rsidRPr="009E36A4">
        <w:rPr>
          <w:rFonts w:hint="eastAsia"/>
        </w:rPr>
        <w:t>（现已并入</w:t>
      </w:r>
      <w:r w:rsidR="00832455" w:rsidRPr="009E36A4">
        <w:rPr>
          <w:rFonts w:hint="eastAsia"/>
        </w:rPr>
        <w:t>ARM</w:t>
      </w:r>
      <w:r w:rsidR="00832455" w:rsidRPr="009E36A4">
        <w:rPr>
          <w:rFonts w:hint="eastAsia"/>
        </w:rPr>
        <w:t>）开发的微控制器开发平台</w:t>
      </w:r>
      <w:r w:rsidR="0026015E" w:rsidRPr="009E36A4">
        <w:rPr>
          <w:rFonts w:hint="eastAsia"/>
        </w:rPr>
        <w:t>，它支持的芯片类型相当广，包含了</w:t>
      </w:r>
      <w:r w:rsidR="0026015E" w:rsidRPr="009E36A4">
        <w:rPr>
          <w:rFonts w:hint="eastAsia"/>
        </w:rPr>
        <w:t>C</w:t>
      </w:r>
      <w:r w:rsidR="0026015E" w:rsidRPr="009E36A4">
        <w:rPr>
          <w:rFonts w:hint="eastAsia"/>
        </w:rPr>
        <w:t>编译器、宏汇编、连接器、库管理和一个强大的仿真平台在内的强大开发方案。</w:t>
      </w:r>
      <w:r w:rsidR="00643EEE" w:rsidRPr="009E36A4">
        <w:rPr>
          <w:rFonts w:hint="eastAsia"/>
        </w:rPr>
        <w:t>在本设计中，就是使用</w:t>
      </w:r>
      <w:r w:rsidR="00643EEE" w:rsidRPr="009E36A4">
        <w:rPr>
          <w:rFonts w:hint="eastAsia"/>
        </w:rPr>
        <w:t>Keil</w:t>
      </w:r>
      <w:r w:rsidR="00643EEE" w:rsidRPr="009E36A4">
        <w:rPr>
          <w:rFonts w:hint="eastAsia"/>
        </w:rPr>
        <w:t>进行编程管理，最后生产</w:t>
      </w:r>
      <w:r w:rsidR="00643EEE" w:rsidRPr="009E36A4">
        <w:rPr>
          <w:rFonts w:hint="eastAsia"/>
        </w:rPr>
        <w:t>Hex</w:t>
      </w:r>
      <w:r w:rsidR="00643EEE" w:rsidRPr="009E36A4">
        <w:rPr>
          <w:rFonts w:hint="eastAsia"/>
        </w:rPr>
        <w:t>代码，再利用</w:t>
      </w:r>
      <w:r w:rsidR="00643EEE" w:rsidRPr="009E36A4">
        <w:rPr>
          <w:rFonts w:hint="eastAsia"/>
        </w:rPr>
        <w:t>C8051F500</w:t>
      </w:r>
      <w:r w:rsidR="00643EEE" w:rsidRPr="009E36A4">
        <w:rPr>
          <w:rFonts w:hint="eastAsia"/>
        </w:rPr>
        <w:t>的生产公司的</w:t>
      </w:r>
      <w:r w:rsidR="00643EEE" w:rsidRPr="009E36A4">
        <w:rPr>
          <w:rFonts w:hint="eastAsia"/>
        </w:rPr>
        <w:t>IDE</w:t>
      </w:r>
      <w:r w:rsidR="00643EEE" w:rsidRPr="009E36A4">
        <w:rPr>
          <w:rFonts w:hint="eastAsia"/>
        </w:rPr>
        <w:t>进行烧写</w:t>
      </w:r>
      <w:r w:rsidR="00651BC0" w:rsidRPr="009E36A4">
        <w:rPr>
          <w:rFonts w:hint="eastAsia"/>
        </w:rPr>
        <w:t>，由于</w:t>
      </w:r>
      <w:r w:rsidR="00651BC0" w:rsidRPr="009E36A4">
        <w:rPr>
          <w:rFonts w:hint="eastAsia"/>
        </w:rPr>
        <w:t>Keil</w:t>
      </w:r>
      <w:r w:rsidR="00651BC0" w:rsidRPr="009E36A4">
        <w:rPr>
          <w:rFonts w:hint="eastAsia"/>
        </w:rPr>
        <w:t>的开发平台较为常见，此处不展示其开发环境。</w:t>
      </w:r>
    </w:p>
    <w:p w14:paraId="6E8E68BF" w14:textId="0EBE6CF5" w:rsidR="00DE4D4D" w:rsidRPr="009E36A4" w:rsidRDefault="00812C4D" w:rsidP="00174375">
      <w:pPr>
        <w:pStyle w:val="2"/>
        <w:spacing w:beforeLines="50" w:before="156" w:afterLines="50" w:after="156" w:line="360" w:lineRule="exact"/>
        <w:rPr>
          <w:rFonts w:eastAsia="黑体"/>
          <w:b w:val="0"/>
          <w:i w:val="0"/>
          <w:lang w:eastAsia="zh-CN"/>
        </w:rPr>
      </w:pPr>
      <w:bookmarkStart w:id="986" w:name="_Toc484917550"/>
      <w:r w:rsidRPr="009E36A4">
        <w:rPr>
          <w:rFonts w:eastAsia="黑体" w:hint="eastAsia"/>
          <w:b w:val="0"/>
          <w:i w:val="0"/>
          <w:lang w:eastAsia="zh-CN"/>
        </w:rPr>
        <w:t>6</w:t>
      </w:r>
      <w:r w:rsidR="00DE4D4D" w:rsidRPr="009E36A4">
        <w:rPr>
          <w:rFonts w:eastAsia="黑体"/>
          <w:b w:val="0"/>
          <w:i w:val="0"/>
          <w:lang w:eastAsia="zh-CN"/>
        </w:rPr>
        <w:t>.</w:t>
      </w:r>
      <w:r w:rsidR="00943A98">
        <w:rPr>
          <w:rFonts w:eastAsia="黑体"/>
          <w:b w:val="0"/>
          <w:i w:val="0"/>
          <w:lang w:eastAsia="zh-CN"/>
        </w:rPr>
        <w:t>3</w:t>
      </w:r>
      <w:r w:rsidR="00943A98" w:rsidRPr="009E36A4">
        <w:rPr>
          <w:rFonts w:eastAsia="黑体"/>
          <w:b w:val="0"/>
          <w:i w:val="0"/>
          <w:lang w:eastAsia="zh-CN"/>
        </w:rPr>
        <w:t xml:space="preserve"> </w:t>
      </w:r>
      <w:r w:rsidR="00624198" w:rsidRPr="009E36A4">
        <w:rPr>
          <w:rFonts w:eastAsia="黑体" w:hint="eastAsia"/>
          <w:b w:val="0"/>
          <w:i w:val="0"/>
          <w:lang w:eastAsia="zh-CN"/>
        </w:rPr>
        <w:t>节点软件架构和报文定义</w:t>
      </w:r>
      <w:bookmarkEnd w:id="986"/>
    </w:p>
    <w:p w14:paraId="6855530E" w14:textId="00DD3293" w:rsidR="00174375" w:rsidRPr="009E36A4" w:rsidRDefault="00174375" w:rsidP="0017437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87" w:name="_Toc484917551"/>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节点软件架构</w:t>
      </w:r>
      <w:bookmarkEnd w:id="987"/>
    </w:p>
    <w:p w14:paraId="2C60410A" w14:textId="35945E87" w:rsidR="00DE4D4D" w:rsidRPr="009E36A4" w:rsidRDefault="00446143" w:rsidP="00C4292E">
      <w:pPr>
        <w:spacing w:line="360" w:lineRule="exact"/>
        <w:ind w:firstLineChars="200" w:firstLine="420"/>
        <w:jc w:val="left"/>
      </w:pPr>
      <w:r w:rsidRPr="009E36A4">
        <w:rPr>
          <w:rFonts w:hint="eastAsia"/>
        </w:rPr>
        <w:t>如图</w:t>
      </w:r>
      <w:r w:rsidRPr="009E36A4">
        <w:rPr>
          <w:rFonts w:hint="eastAsia"/>
        </w:rPr>
        <w:t>6.2</w:t>
      </w:r>
      <w:r w:rsidRPr="009E36A4">
        <w:rPr>
          <w:rFonts w:hint="eastAsia"/>
        </w:rPr>
        <w:t>所示，节点的软件架构</w:t>
      </w:r>
      <w:r w:rsidR="00056974">
        <w:rPr>
          <w:rFonts w:hint="eastAsia"/>
        </w:rPr>
        <w:t>设计</w:t>
      </w:r>
      <w:r w:rsidRPr="009E36A4">
        <w:rPr>
          <w:rFonts w:hint="eastAsia"/>
        </w:rPr>
        <w:t>自上而下分别为</w:t>
      </w:r>
      <w:r w:rsidR="00056974">
        <w:rPr>
          <w:rFonts w:hint="eastAsia"/>
        </w:rPr>
        <w:t>应用层通信</w:t>
      </w:r>
      <w:r w:rsidR="00056974">
        <w:t>控制软件</w:t>
      </w:r>
      <w:r w:rsidRPr="009E36A4">
        <w:rPr>
          <w:rFonts w:hint="eastAsia"/>
        </w:rPr>
        <w:t>和底层</w:t>
      </w:r>
      <w:r w:rsidR="00056974" w:rsidRPr="009E36A4">
        <w:rPr>
          <w:rFonts w:hint="eastAsia"/>
        </w:rPr>
        <w:t>驱动</w:t>
      </w:r>
      <w:r w:rsidR="00056974">
        <w:rPr>
          <w:rFonts w:hint="eastAsia"/>
        </w:rPr>
        <w:t>控制软件</w:t>
      </w:r>
      <w:r w:rsidR="00981318" w:rsidRPr="009E36A4">
        <w:rPr>
          <w:rFonts w:hint="eastAsia"/>
        </w:rPr>
        <w:t>。</w:t>
      </w:r>
    </w:p>
    <w:p w14:paraId="03ABE744" w14:textId="77777777" w:rsidR="00981318" w:rsidRPr="009E36A4" w:rsidRDefault="00062E53" w:rsidP="00062E53">
      <w:pPr>
        <w:ind w:firstLineChars="200" w:firstLine="420"/>
        <w:jc w:val="center"/>
      </w:pPr>
      <w:r w:rsidRPr="009E36A4">
        <w:object w:dxaOrig="4966" w:dyaOrig="2311" w14:anchorId="6F6D5003">
          <v:shape id="_x0000_i1039" type="#_x0000_t75" style="width:248.25pt;height:115.8pt" o:ole="">
            <v:imagedata r:id="rId68" o:title=""/>
          </v:shape>
          <o:OLEObject Type="Embed" ProgID="Visio.Drawing.15" ShapeID="_x0000_i1039" DrawAspect="Content" ObjectID="_1558661437" r:id="rId69"/>
        </w:object>
      </w:r>
    </w:p>
    <w:p w14:paraId="74D3CBE1" w14:textId="7316D936" w:rsidR="00062E53" w:rsidRPr="009E36A4" w:rsidRDefault="00062E53"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A478E">
        <w:rPr>
          <w:rFonts w:eastAsia="黑体" w:cs="Arial" w:hint="eastAsia"/>
          <w:kern w:val="0"/>
          <w:sz w:val="18"/>
          <w:szCs w:val="18"/>
        </w:rPr>
        <w:t>3</w:t>
      </w:r>
      <w:r w:rsidRPr="009E36A4">
        <w:rPr>
          <w:rFonts w:eastAsia="黑体" w:cs="Arial"/>
          <w:kern w:val="0"/>
          <w:sz w:val="18"/>
          <w:szCs w:val="18"/>
        </w:rPr>
        <w:t xml:space="preserve"> </w:t>
      </w:r>
      <w:r w:rsidRPr="009E36A4">
        <w:rPr>
          <w:rFonts w:eastAsia="黑体" w:cs="Arial" w:hint="eastAsia"/>
          <w:kern w:val="0"/>
          <w:sz w:val="18"/>
          <w:szCs w:val="18"/>
        </w:rPr>
        <w:t>节点软件架构</w:t>
      </w:r>
    </w:p>
    <w:p w14:paraId="7C416F12" w14:textId="77777777" w:rsidR="00225C93" w:rsidRPr="009E36A4" w:rsidRDefault="00225C93" w:rsidP="00225C93">
      <w:pPr>
        <w:spacing w:line="360" w:lineRule="exact"/>
        <w:ind w:firstLineChars="150" w:firstLine="270"/>
        <w:jc w:val="center"/>
        <w:rPr>
          <w:rFonts w:eastAsia="黑体" w:cs="Arial"/>
          <w:kern w:val="0"/>
          <w:sz w:val="18"/>
          <w:szCs w:val="18"/>
        </w:rPr>
      </w:pPr>
    </w:p>
    <w:p w14:paraId="49C46AEA" w14:textId="41A40A42" w:rsidR="00056974" w:rsidRDefault="00056974" w:rsidP="00C4292E">
      <w:pPr>
        <w:spacing w:line="360" w:lineRule="exact"/>
        <w:ind w:firstLineChars="200" w:firstLine="420"/>
        <w:jc w:val="left"/>
      </w:pPr>
      <w:r w:rsidRPr="00056974">
        <w:rPr>
          <w:rFonts w:hint="eastAsia"/>
        </w:rPr>
        <w:t>应用层自定义通信协议通信控制软件</w:t>
      </w:r>
      <w:r w:rsidR="0044399C">
        <w:rPr>
          <w:rFonts w:hint="eastAsia"/>
        </w:rPr>
        <w:t>设计</w:t>
      </w:r>
      <w:r w:rsidR="00E92DD0" w:rsidRPr="009E36A4">
        <w:rPr>
          <w:rFonts w:hint="eastAsia"/>
        </w:rPr>
        <w:t>主要是定义了各节点之间的网络关系以及通信方式。在本设计中，节点间的工作方式采用的是主从的方式，</w:t>
      </w:r>
      <w:r w:rsidR="00E92DD0" w:rsidRPr="009E36A4">
        <w:rPr>
          <w:rFonts w:hint="eastAsia"/>
        </w:rPr>
        <w:t>IPM</w:t>
      </w:r>
      <w:r w:rsidR="00E92DD0" w:rsidRPr="009E36A4">
        <w:rPr>
          <w:rFonts w:hint="eastAsia"/>
        </w:rPr>
        <w:t>节点为系统的主节点，其他节点为从节点。</w:t>
      </w:r>
      <w:r w:rsidR="00110A1F" w:rsidRPr="009E36A4">
        <w:rPr>
          <w:rFonts w:hint="eastAsia"/>
        </w:rPr>
        <w:t>在系统中主节点对从节点发送控制报文，从节点对控制报文进行相应响应并做出回应，同时按照工作</w:t>
      </w:r>
      <w:r w:rsidR="00425869">
        <w:rPr>
          <w:rFonts w:hint="eastAsia"/>
        </w:rPr>
        <w:t>要求</w:t>
      </w:r>
      <w:r w:rsidR="00110A1F" w:rsidRPr="009E36A4">
        <w:rPr>
          <w:rFonts w:hint="eastAsia"/>
        </w:rPr>
        <w:t>发送通知报文</w:t>
      </w:r>
      <w:r w:rsidR="00A71619" w:rsidRPr="009E36A4">
        <w:rPr>
          <w:rFonts w:hint="eastAsia"/>
        </w:rPr>
        <w:t>，所有从节点（除</w:t>
      </w:r>
      <w:r w:rsidR="00A71619" w:rsidRPr="009E36A4">
        <w:rPr>
          <w:rFonts w:hint="eastAsia"/>
        </w:rPr>
        <w:t>EBV</w:t>
      </w:r>
      <w:r w:rsidR="00A71619" w:rsidRPr="009E36A4">
        <w:rPr>
          <w:rFonts w:hint="eastAsia"/>
        </w:rPr>
        <w:t>节点</w:t>
      </w:r>
      <w:r w:rsidR="00576B88">
        <w:rPr>
          <w:rFonts w:hint="eastAsia"/>
        </w:rPr>
        <w:t>，</w:t>
      </w:r>
      <w:r w:rsidR="00576B88">
        <w:rPr>
          <w:rFonts w:hint="eastAsia"/>
        </w:rPr>
        <w:t>EBV</w:t>
      </w:r>
      <w:r w:rsidR="00576B88">
        <w:rPr>
          <w:rFonts w:hint="eastAsia"/>
        </w:rPr>
        <w:t>定时发送</w:t>
      </w:r>
      <w:r w:rsidR="00E73CDF">
        <w:rPr>
          <w:rFonts w:hint="eastAsia"/>
        </w:rPr>
        <w:t>操作</w:t>
      </w:r>
      <w:r w:rsidR="00576B88">
        <w:rPr>
          <w:rFonts w:hint="eastAsia"/>
        </w:rPr>
        <w:t>报文</w:t>
      </w:r>
      <w:r w:rsidR="00A71619" w:rsidRPr="009E36A4">
        <w:rPr>
          <w:rFonts w:hint="eastAsia"/>
        </w:rPr>
        <w:t>）都需要在系统空闲时发送自己运行状态信息（如气缸压力等）。</w:t>
      </w:r>
    </w:p>
    <w:p w14:paraId="683AD22A" w14:textId="0ADFE0EC" w:rsidR="00056974" w:rsidRPr="009E36A4" w:rsidDel="00C4292E" w:rsidRDefault="00056974" w:rsidP="00C4292E">
      <w:pPr>
        <w:spacing w:line="360" w:lineRule="exact"/>
        <w:ind w:firstLineChars="200" w:firstLine="420"/>
        <w:jc w:val="left"/>
        <w:rPr>
          <w:del w:id="988" w:author="Quan Wen" w:date="2017-06-11T03:05:00Z"/>
        </w:rPr>
      </w:pPr>
      <w:r w:rsidRPr="009E36A4">
        <w:rPr>
          <w:rFonts w:hint="eastAsia"/>
        </w:rPr>
        <w:t>底层驱动部分可以分为</w:t>
      </w:r>
      <w:r w:rsidRPr="009E36A4">
        <w:rPr>
          <w:rFonts w:hint="eastAsia"/>
        </w:rPr>
        <w:t>CAN</w:t>
      </w:r>
      <w:r w:rsidRPr="009E36A4">
        <w:rPr>
          <w:rFonts w:hint="eastAsia"/>
        </w:rPr>
        <w:t>驱动和其他底层驱动。</w:t>
      </w:r>
      <w:r w:rsidRPr="009E36A4">
        <w:rPr>
          <w:rFonts w:hint="eastAsia"/>
        </w:rPr>
        <w:t>CAN</w:t>
      </w:r>
      <w:r w:rsidRPr="009E36A4">
        <w:rPr>
          <w:rFonts w:hint="eastAsia"/>
        </w:rPr>
        <w:t>驱动是实现整个</w:t>
      </w:r>
      <w:r w:rsidRPr="009E36A4">
        <w:rPr>
          <w:rFonts w:hint="eastAsia"/>
        </w:rPr>
        <w:t>CCBII</w:t>
      </w:r>
      <w:r w:rsidRPr="009E36A4">
        <w:rPr>
          <w:rFonts w:hint="eastAsia"/>
        </w:rPr>
        <w:t>通信网络的基础，再</w:t>
      </w:r>
      <w:r w:rsidRPr="009E36A4">
        <w:rPr>
          <w:rFonts w:hint="eastAsia"/>
        </w:rPr>
        <w:t>CAN</w:t>
      </w:r>
      <w:r w:rsidRPr="009E36A4">
        <w:rPr>
          <w:rFonts w:hint="eastAsia"/>
        </w:rPr>
        <w:t>驱动里定义了网络中的所有节点及报文标识符，并且定义了哪些节点</w:t>
      </w:r>
      <w:r w:rsidRPr="009E36A4">
        <w:rPr>
          <w:rFonts w:hint="eastAsia"/>
        </w:rPr>
        <w:lastRenderedPageBreak/>
        <w:t>能收和能发哪些报文，不能发或不能收哪些报文。其他驱动包括定时器驱动、</w:t>
      </w:r>
      <w:r w:rsidRPr="009E36A4">
        <w:rPr>
          <w:rFonts w:hint="eastAsia"/>
        </w:rPr>
        <w:t>ADC</w:t>
      </w:r>
      <w:r w:rsidRPr="009E36A4">
        <w:rPr>
          <w:rFonts w:hint="eastAsia"/>
        </w:rPr>
        <w:t>驱动、</w:t>
      </w:r>
      <w:r w:rsidRPr="009E36A4">
        <w:rPr>
          <w:rFonts w:hint="eastAsia"/>
        </w:rPr>
        <w:t>GPIO</w:t>
      </w:r>
      <w:r w:rsidRPr="009E36A4">
        <w:rPr>
          <w:rFonts w:hint="eastAsia"/>
        </w:rPr>
        <w:t>驱动等，这些驱动主要是为了能根据节点收到的报文进行相应的操作和系统的运行。</w:t>
      </w:r>
    </w:p>
    <w:p w14:paraId="71FE2E64" w14:textId="65D4A6D1" w:rsidR="00E92DD0" w:rsidRPr="009E36A4" w:rsidRDefault="00E92DD0" w:rsidP="00C4292E">
      <w:pPr>
        <w:spacing w:line="360" w:lineRule="exact"/>
        <w:ind w:firstLineChars="200" w:firstLine="420"/>
        <w:jc w:val="left"/>
        <w:rPr>
          <w:rFonts w:hint="eastAsia"/>
        </w:rPr>
      </w:pPr>
    </w:p>
    <w:p w14:paraId="3F46A4BE" w14:textId="75565F55" w:rsidR="00307E45" w:rsidRPr="009E36A4" w:rsidRDefault="00307E45" w:rsidP="00307E4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89" w:name="_Toc484917552"/>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3</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报文定义</w:t>
      </w:r>
      <w:bookmarkEnd w:id="989"/>
    </w:p>
    <w:p w14:paraId="142AF4F4" w14:textId="77777777" w:rsidR="004D2E18" w:rsidRPr="009E36A4" w:rsidRDefault="00FA5A3B" w:rsidP="00AE5D32">
      <w:pPr>
        <w:spacing w:line="360" w:lineRule="exact"/>
        <w:ind w:firstLine="414"/>
        <w:rPr>
          <w:lang w:val="x-none"/>
        </w:rPr>
        <w:pPrChange w:id="990" w:author="Quan Wen" w:date="2017-06-11T03:06:00Z">
          <w:pPr>
            <w:ind w:firstLine="412"/>
          </w:pPr>
        </w:pPrChange>
      </w:pPr>
      <w:r w:rsidRPr="009E36A4">
        <w:rPr>
          <w:rFonts w:hint="eastAsia"/>
          <w:lang w:val="x-none"/>
        </w:rPr>
        <w:t>CAN</w:t>
      </w:r>
      <w:r w:rsidRPr="009E36A4">
        <w:rPr>
          <w:rFonts w:hint="eastAsia"/>
          <w:lang w:val="x-none"/>
        </w:rPr>
        <w:t>报文一次最多能传输的字节数为八个，本设计中报文传输的数据量相对较多，因此采用八个字节进行传输。</w:t>
      </w:r>
      <w:r w:rsidR="00606F5C" w:rsidRPr="009E36A4">
        <w:rPr>
          <w:rFonts w:hint="eastAsia"/>
          <w:lang w:val="x-none"/>
        </w:rPr>
        <w:t>对报文相关字节的定义如下：</w:t>
      </w:r>
    </w:p>
    <w:p w14:paraId="4F03E5A5" w14:textId="77777777" w:rsidR="008C0912" w:rsidRPr="009E36A4" w:rsidRDefault="008C0912" w:rsidP="00FA5A3B">
      <w:pPr>
        <w:ind w:firstLine="412"/>
        <w:rPr>
          <w:lang w:val="x-none"/>
        </w:rPr>
      </w:pPr>
    </w:p>
    <w:p w14:paraId="638DBCD6"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报文字节定义</w:t>
      </w:r>
    </w:p>
    <w:tbl>
      <w:tblPr>
        <w:tblStyle w:val="afa"/>
        <w:tblW w:w="8359" w:type="dxa"/>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992"/>
        <w:gridCol w:w="850"/>
        <w:gridCol w:w="993"/>
        <w:gridCol w:w="992"/>
        <w:gridCol w:w="992"/>
        <w:gridCol w:w="992"/>
        <w:gridCol w:w="993"/>
      </w:tblGrid>
      <w:tr w:rsidR="00C11EE6" w:rsidRPr="009E36A4" w14:paraId="570FFE37" w14:textId="77777777" w:rsidTr="00021623">
        <w:trPr>
          <w:jc w:val="center"/>
        </w:trPr>
        <w:tc>
          <w:tcPr>
            <w:tcW w:w="562" w:type="dxa"/>
            <w:vAlign w:val="center"/>
          </w:tcPr>
          <w:p w14:paraId="4F924C09" w14:textId="77777777" w:rsidR="00D314D7" w:rsidRPr="009E36A4" w:rsidRDefault="00D314D7" w:rsidP="00C11EE6">
            <w:pPr>
              <w:jc w:val="center"/>
              <w:rPr>
                <w:sz w:val="18"/>
                <w:szCs w:val="18"/>
                <w:lang w:val="x-none"/>
              </w:rPr>
            </w:pPr>
            <w:r w:rsidRPr="009E36A4">
              <w:rPr>
                <w:rFonts w:hint="eastAsia"/>
                <w:sz w:val="18"/>
                <w:szCs w:val="18"/>
                <w:lang w:val="x-none"/>
              </w:rPr>
              <w:t>字节</w:t>
            </w:r>
          </w:p>
        </w:tc>
        <w:tc>
          <w:tcPr>
            <w:tcW w:w="993" w:type="dxa"/>
            <w:vAlign w:val="center"/>
          </w:tcPr>
          <w:p w14:paraId="3A7BDD7F" w14:textId="77777777" w:rsidR="00D314D7" w:rsidRPr="009E36A4" w:rsidRDefault="00D314D7" w:rsidP="00C11EE6">
            <w:pPr>
              <w:jc w:val="center"/>
              <w:rPr>
                <w:sz w:val="18"/>
                <w:szCs w:val="18"/>
                <w:lang w:val="x-none"/>
              </w:rPr>
            </w:pPr>
            <w:r w:rsidRPr="009E36A4">
              <w:rPr>
                <w:rFonts w:hint="eastAsia"/>
                <w:sz w:val="18"/>
                <w:szCs w:val="18"/>
                <w:lang w:val="x-none"/>
              </w:rPr>
              <w:t>1</w:t>
            </w:r>
          </w:p>
        </w:tc>
        <w:tc>
          <w:tcPr>
            <w:tcW w:w="992" w:type="dxa"/>
            <w:vAlign w:val="center"/>
          </w:tcPr>
          <w:p w14:paraId="3CED1E03" w14:textId="77777777" w:rsidR="00D314D7" w:rsidRPr="009E36A4" w:rsidRDefault="00D314D7" w:rsidP="00C11EE6">
            <w:pPr>
              <w:jc w:val="center"/>
              <w:rPr>
                <w:sz w:val="18"/>
                <w:szCs w:val="18"/>
                <w:lang w:val="x-none"/>
              </w:rPr>
            </w:pPr>
            <w:r w:rsidRPr="009E36A4">
              <w:rPr>
                <w:rFonts w:hint="eastAsia"/>
                <w:sz w:val="18"/>
                <w:szCs w:val="18"/>
                <w:lang w:val="x-none"/>
              </w:rPr>
              <w:t>2</w:t>
            </w:r>
          </w:p>
        </w:tc>
        <w:tc>
          <w:tcPr>
            <w:tcW w:w="850" w:type="dxa"/>
            <w:vAlign w:val="center"/>
          </w:tcPr>
          <w:p w14:paraId="6FA540DD" w14:textId="77777777" w:rsidR="00D314D7" w:rsidRPr="009E36A4" w:rsidRDefault="00D314D7" w:rsidP="00C11EE6">
            <w:pPr>
              <w:jc w:val="center"/>
              <w:rPr>
                <w:sz w:val="18"/>
                <w:szCs w:val="18"/>
                <w:lang w:val="x-none"/>
              </w:rPr>
            </w:pPr>
            <w:r w:rsidRPr="009E36A4">
              <w:rPr>
                <w:rFonts w:hint="eastAsia"/>
                <w:sz w:val="18"/>
                <w:szCs w:val="18"/>
                <w:lang w:val="x-none"/>
              </w:rPr>
              <w:t>3</w:t>
            </w:r>
          </w:p>
        </w:tc>
        <w:tc>
          <w:tcPr>
            <w:tcW w:w="993" w:type="dxa"/>
            <w:vAlign w:val="center"/>
          </w:tcPr>
          <w:p w14:paraId="31B64E14" w14:textId="77777777" w:rsidR="00D314D7" w:rsidRPr="009E36A4" w:rsidRDefault="00D314D7" w:rsidP="00C11EE6">
            <w:pPr>
              <w:jc w:val="center"/>
              <w:rPr>
                <w:sz w:val="18"/>
                <w:szCs w:val="18"/>
                <w:lang w:val="x-none"/>
              </w:rPr>
            </w:pPr>
            <w:r w:rsidRPr="009E36A4">
              <w:rPr>
                <w:rFonts w:hint="eastAsia"/>
                <w:sz w:val="18"/>
                <w:szCs w:val="18"/>
                <w:lang w:val="x-none"/>
              </w:rPr>
              <w:t>4</w:t>
            </w:r>
          </w:p>
        </w:tc>
        <w:tc>
          <w:tcPr>
            <w:tcW w:w="992" w:type="dxa"/>
            <w:vAlign w:val="center"/>
          </w:tcPr>
          <w:p w14:paraId="39DE2F68" w14:textId="77777777" w:rsidR="00D314D7" w:rsidRPr="009E36A4" w:rsidRDefault="00D314D7" w:rsidP="00C11EE6">
            <w:pPr>
              <w:jc w:val="center"/>
              <w:rPr>
                <w:sz w:val="18"/>
                <w:szCs w:val="18"/>
                <w:lang w:val="x-none"/>
              </w:rPr>
            </w:pPr>
            <w:r w:rsidRPr="009E36A4">
              <w:rPr>
                <w:rFonts w:hint="eastAsia"/>
                <w:sz w:val="18"/>
                <w:szCs w:val="18"/>
                <w:lang w:val="x-none"/>
              </w:rPr>
              <w:t>5</w:t>
            </w:r>
          </w:p>
        </w:tc>
        <w:tc>
          <w:tcPr>
            <w:tcW w:w="992" w:type="dxa"/>
            <w:vAlign w:val="center"/>
          </w:tcPr>
          <w:p w14:paraId="1BCD6FF7" w14:textId="77777777" w:rsidR="00D314D7" w:rsidRPr="009E36A4" w:rsidRDefault="00D314D7" w:rsidP="00C11EE6">
            <w:pPr>
              <w:jc w:val="center"/>
              <w:rPr>
                <w:sz w:val="18"/>
                <w:szCs w:val="18"/>
                <w:lang w:val="x-none"/>
              </w:rPr>
            </w:pPr>
            <w:r w:rsidRPr="009E36A4">
              <w:rPr>
                <w:rFonts w:hint="eastAsia"/>
                <w:sz w:val="18"/>
                <w:szCs w:val="18"/>
                <w:lang w:val="x-none"/>
              </w:rPr>
              <w:t>6</w:t>
            </w:r>
          </w:p>
        </w:tc>
        <w:tc>
          <w:tcPr>
            <w:tcW w:w="992" w:type="dxa"/>
            <w:vAlign w:val="center"/>
          </w:tcPr>
          <w:p w14:paraId="334D1FA3" w14:textId="77777777" w:rsidR="00D314D7" w:rsidRPr="009E36A4" w:rsidRDefault="00D314D7" w:rsidP="00C11EE6">
            <w:pPr>
              <w:jc w:val="center"/>
              <w:rPr>
                <w:sz w:val="18"/>
                <w:szCs w:val="18"/>
                <w:lang w:val="x-none"/>
              </w:rPr>
            </w:pPr>
            <w:r w:rsidRPr="009E36A4">
              <w:rPr>
                <w:rFonts w:hint="eastAsia"/>
                <w:sz w:val="18"/>
                <w:szCs w:val="18"/>
                <w:lang w:val="x-none"/>
              </w:rPr>
              <w:t>7</w:t>
            </w:r>
          </w:p>
        </w:tc>
        <w:tc>
          <w:tcPr>
            <w:tcW w:w="993" w:type="dxa"/>
            <w:vAlign w:val="center"/>
          </w:tcPr>
          <w:p w14:paraId="30C37FF1" w14:textId="77777777" w:rsidR="00D314D7" w:rsidRPr="009E36A4" w:rsidRDefault="00D314D7" w:rsidP="00C11EE6">
            <w:pPr>
              <w:jc w:val="center"/>
              <w:rPr>
                <w:sz w:val="18"/>
                <w:szCs w:val="18"/>
                <w:lang w:val="x-none"/>
              </w:rPr>
            </w:pPr>
            <w:r w:rsidRPr="009E36A4">
              <w:rPr>
                <w:rFonts w:hint="eastAsia"/>
                <w:sz w:val="18"/>
                <w:szCs w:val="18"/>
                <w:lang w:val="x-none"/>
              </w:rPr>
              <w:t>8</w:t>
            </w:r>
          </w:p>
        </w:tc>
      </w:tr>
      <w:tr w:rsidR="00C11EE6" w:rsidRPr="009E36A4" w14:paraId="6F432F69" w14:textId="77777777" w:rsidTr="00021623">
        <w:trPr>
          <w:jc w:val="center"/>
        </w:trPr>
        <w:tc>
          <w:tcPr>
            <w:tcW w:w="562" w:type="dxa"/>
            <w:vAlign w:val="center"/>
          </w:tcPr>
          <w:p w14:paraId="1B9870A1" w14:textId="77777777" w:rsidR="00D314D7" w:rsidRPr="009E36A4" w:rsidRDefault="00D314D7" w:rsidP="00C11EE6">
            <w:pPr>
              <w:jc w:val="center"/>
              <w:rPr>
                <w:sz w:val="18"/>
                <w:szCs w:val="18"/>
                <w:lang w:val="x-none"/>
              </w:rPr>
            </w:pPr>
            <w:r w:rsidRPr="009E36A4">
              <w:rPr>
                <w:rFonts w:hint="eastAsia"/>
                <w:sz w:val="18"/>
                <w:szCs w:val="18"/>
                <w:lang w:val="x-none"/>
              </w:rPr>
              <w:t>定义</w:t>
            </w:r>
          </w:p>
        </w:tc>
        <w:tc>
          <w:tcPr>
            <w:tcW w:w="993" w:type="dxa"/>
            <w:vAlign w:val="center"/>
          </w:tcPr>
          <w:p w14:paraId="42259280" w14:textId="77777777" w:rsidR="00D314D7" w:rsidRPr="009E36A4" w:rsidRDefault="00D314D7" w:rsidP="00C11EE6">
            <w:pPr>
              <w:jc w:val="center"/>
              <w:rPr>
                <w:sz w:val="18"/>
                <w:szCs w:val="18"/>
                <w:lang w:val="x-none"/>
              </w:rPr>
            </w:pPr>
            <w:r w:rsidRPr="009E36A4">
              <w:rPr>
                <w:rFonts w:hint="eastAsia"/>
                <w:sz w:val="18"/>
                <w:szCs w:val="18"/>
                <w:lang w:val="x-none"/>
              </w:rPr>
              <w:t>运转状态</w:t>
            </w:r>
          </w:p>
        </w:tc>
        <w:tc>
          <w:tcPr>
            <w:tcW w:w="992" w:type="dxa"/>
            <w:vAlign w:val="center"/>
          </w:tcPr>
          <w:p w14:paraId="36721350" w14:textId="77777777" w:rsidR="00D314D7" w:rsidRPr="009E36A4" w:rsidRDefault="00D314D7" w:rsidP="00C11EE6">
            <w:pPr>
              <w:jc w:val="center"/>
              <w:rPr>
                <w:sz w:val="18"/>
                <w:szCs w:val="18"/>
                <w:lang w:val="x-none"/>
              </w:rPr>
            </w:pPr>
            <w:r w:rsidRPr="009E36A4">
              <w:rPr>
                <w:rFonts w:hint="eastAsia"/>
                <w:sz w:val="18"/>
                <w:szCs w:val="18"/>
                <w:lang w:val="x-none"/>
              </w:rPr>
              <w:t>工作模式</w:t>
            </w:r>
          </w:p>
        </w:tc>
        <w:tc>
          <w:tcPr>
            <w:tcW w:w="850" w:type="dxa"/>
            <w:vAlign w:val="center"/>
          </w:tcPr>
          <w:p w14:paraId="515BC398" w14:textId="77777777" w:rsidR="00D314D7" w:rsidRPr="009E36A4" w:rsidRDefault="00D314D7" w:rsidP="00C11EE6">
            <w:pPr>
              <w:jc w:val="center"/>
              <w:rPr>
                <w:sz w:val="18"/>
                <w:szCs w:val="18"/>
                <w:lang w:val="x-none"/>
              </w:rPr>
            </w:pPr>
            <w:r w:rsidRPr="009E36A4">
              <w:rPr>
                <w:rFonts w:hint="eastAsia"/>
                <w:sz w:val="18"/>
                <w:szCs w:val="18"/>
                <w:lang w:val="x-none"/>
              </w:rPr>
              <w:t>来源</w:t>
            </w:r>
            <w:r w:rsidRPr="009E36A4">
              <w:rPr>
                <w:rFonts w:hint="eastAsia"/>
                <w:sz w:val="18"/>
                <w:szCs w:val="18"/>
                <w:lang w:val="x-none"/>
              </w:rPr>
              <w:t>ID</w:t>
            </w:r>
          </w:p>
        </w:tc>
        <w:tc>
          <w:tcPr>
            <w:tcW w:w="993" w:type="dxa"/>
            <w:vAlign w:val="center"/>
          </w:tcPr>
          <w:p w14:paraId="486B8EC3" w14:textId="77777777" w:rsidR="00D314D7" w:rsidRPr="009E36A4" w:rsidRDefault="00D314D7" w:rsidP="00C11EE6">
            <w:pPr>
              <w:jc w:val="center"/>
              <w:rPr>
                <w:sz w:val="18"/>
                <w:szCs w:val="18"/>
                <w:lang w:val="x-none"/>
              </w:rPr>
            </w:pPr>
            <w:r w:rsidRPr="009E36A4">
              <w:rPr>
                <w:rFonts w:hint="eastAsia"/>
                <w:sz w:val="18"/>
                <w:szCs w:val="18"/>
                <w:lang w:val="x-none"/>
              </w:rPr>
              <w:t>故障代码</w:t>
            </w:r>
          </w:p>
        </w:tc>
        <w:tc>
          <w:tcPr>
            <w:tcW w:w="992" w:type="dxa"/>
            <w:vAlign w:val="center"/>
          </w:tcPr>
          <w:p w14:paraId="6150A1EF"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高八位</w:t>
            </w:r>
          </w:p>
        </w:tc>
        <w:tc>
          <w:tcPr>
            <w:tcW w:w="992" w:type="dxa"/>
            <w:vAlign w:val="center"/>
          </w:tcPr>
          <w:p w14:paraId="6D61388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低八位</w:t>
            </w:r>
          </w:p>
        </w:tc>
        <w:tc>
          <w:tcPr>
            <w:tcW w:w="992" w:type="dxa"/>
            <w:vAlign w:val="center"/>
          </w:tcPr>
          <w:p w14:paraId="45C2395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高八位</w:t>
            </w:r>
          </w:p>
        </w:tc>
        <w:tc>
          <w:tcPr>
            <w:tcW w:w="993" w:type="dxa"/>
            <w:vAlign w:val="center"/>
          </w:tcPr>
          <w:p w14:paraId="471E44D3"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低八位</w:t>
            </w:r>
          </w:p>
        </w:tc>
      </w:tr>
    </w:tbl>
    <w:p w14:paraId="186BE23B" w14:textId="77777777" w:rsidR="00C4292E" w:rsidRDefault="00C4292E" w:rsidP="00C4292E">
      <w:pPr>
        <w:spacing w:line="360" w:lineRule="exact"/>
        <w:ind w:firstLine="414"/>
        <w:rPr>
          <w:ins w:id="991" w:author="Quan Wen" w:date="2017-06-11T03:05:00Z"/>
          <w:lang w:val="x-none"/>
        </w:rPr>
        <w:pPrChange w:id="992" w:author="Quan Wen" w:date="2017-06-11T03:05:00Z">
          <w:pPr>
            <w:ind w:firstLine="412"/>
          </w:pPr>
        </w:pPrChange>
      </w:pPr>
    </w:p>
    <w:p w14:paraId="7F7ECA66" w14:textId="4B7D13C2" w:rsidR="00D314D7" w:rsidRPr="009E36A4" w:rsidRDefault="00650452" w:rsidP="00AE5D32">
      <w:pPr>
        <w:spacing w:line="360" w:lineRule="exact"/>
        <w:ind w:firstLine="414"/>
        <w:rPr>
          <w:lang w:val="x-none"/>
        </w:rPr>
        <w:pPrChange w:id="993" w:author="Quan Wen" w:date="2017-06-11T03:07:00Z">
          <w:pPr>
            <w:ind w:firstLine="412"/>
          </w:pPr>
        </w:pPrChange>
      </w:pPr>
      <w:r w:rsidRPr="009E36A4">
        <w:rPr>
          <w:rFonts w:hint="eastAsia"/>
          <w:lang w:val="x-none"/>
        </w:rPr>
        <w:t>其中，</w:t>
      </w:r>
      <w:r w:rsidRPr="009E36A4">
        <w:rPr>
          <w:rFonts w:hint="eastAsia"/>
          <w:lang w:val="x-none"/>
        </w:rPr>
        <w:t>5-8</w:t>
      </w:r>
      <w:r w:rsidRPr="009E36A4">
        <w:rPr>
          <w:rFonts w:hint="eastAsia"/>
          <w:lang w:val="x-none"/>
        </w:rPr>
        <w:t>位字节的数据只有</w:t>
      </w:r>
      <w:r w:rsidRPr="009E36A4">
        <w:rPr>
          <w:rFonts w:hint="eastAsia"/>
          <w:lang w:val="x-none"/>
        </w:rPr>
        <w:t>EPCU</w:t>
      </w:r>
      <w:r w:rsidRPr="009E36A4">
        <w:rPr>
          <w:rFonts w:hint="eastAsia"/>
          <w:lang w:val="x-none"/>
        </w:rPr>
        <w:t>各子模块才会携带的数据，对于</w:t>
      </w:r>
      <w:r w:rsidRPr="009E36A4">
        <w:rPr>
          <w:rFonts w:hint="eastAsia"/>
          <w:lang w:val="x-none"/>
        </w:rPr>
        <w:t>IPM</w:t>
      </w:r>
      <w:r w:rsidRPr="009E36A4">
        <w:rPr>
          <w:rFonts w:hint="eastAsia"/>
          <w:lang w:val="x-none"/>
        </w:rPr>
        <w:t>节点和</w:t>
      </w:r>
      <w:r w:rsidRPr="009E36A4">
        <w:rPr>
          <w:rFonts w:hint="eastAsia"/>
          <w:lang w:val="x-none"/>
        </w:rPr>
        <w:t>EBV</w:t>
      </w:r>
      <w:r w:rsidRPr="009E36A4">
        <w:rPr>
          <w:rFonts w:hint="eastAsia"/>
          <w:lang w:val="x-none"/>
        </w:rPr>
        <w:t>节点而言，并不存在传感器，因此也就不会携带相应信息。</w:t>
      </w:r>
      <w:r w:rsidR="005B253D" w:rsidRPr="009E36A4">
        <w:rPr>
          <w:rFonts w:hint="eastAsia"/>
          <w:lang w:val="x-none"/>
        </w:rPr>
        <w:t>对于传感器高于三个的模块，其传感器数量最高为</w:t>
      </w:r>
      <w:r w:rsidR="005B253D" w:rsidRPr="009E36A4">
        <w:rPr>
          <w:rFonts w:hint="eastAsia"/>
          <w:lang w:val="x-none"/>
        </w:rPr>
        <w:t>3</w:t>
      </w:r>
      <w:r w:rsidR="005B253D" w:rsidRPr="009E36A4">
        <w:rPr>
          <w:rFonts w:hint="eastAsia"/>
          <w:lang w:val="x-none"/>
        </w:rPr>
        <w:t>，因此可以牺牲第</w:t>
      </w:r>
      <w:r w:rsidR="005B253D" w:rsidRPr="009E36A4">
        <w:rPr>
          <w:rFonts w:hint="eastAsia"/>
          <w:lang w:val="x-none"/>
        </w:rPr>
        <w:t>1</w:t>
      </w:r>
      <w:r w:rsidR="00D3581A" w:rsidRPr="009E36A4">
        <w:rPr>
          <w:rFonts w:hint="eastAsia"/>
          <w:lang w:val="x-none"/>
        </w:rPr>
        <w:t>个</w:t>
      </w:r>
      <w:r w:rsidR="005B253D" w:rsidRPr="009E36A4">
        <w:rPr>
          <w:rFonts w:hint="eastAsia"/>
          <w:lang w:val="x-none"/>
        </w:rPr>
        <w:t>和第</w:t>
      </w:r>
      <w:r w:rsidR="005B253D" w:rsidRPr="009E36A4">
        <w:rPr>
          <w:rFonts w:hint="eastAsia"/>
          <w:lang w:val="x-none"/>
        </w:rPr>
        <w:t>2</w:t>
      </w:r>
      <w:r w:rsidR="00D3581A" w:rsidRPr="009E36A4">
        <w:rPr>
          <w:rFonts w:hint="eastAsia"/>
          <w:lang w:val="x-none"/>
        </w:rPr>
        <w:t>个</w:t>
      </w:r>
      <w:r w:rsidR="005B253D" w:rsidRPr="009E36A4">
        <w:rPr>
          <w:rFonts w:hint="eastAsia"/>
          <w:lang w:val="x-none"/>
        </w:rPr>
        <w:t>字节的信息（这两个字节的信息</w:t>
      </w:r>
      <w:r w:rsidR="005B253D" w:rsidRPr="009E36A4">
        <w:rPr>
          <w:rFonts w:hint="eastAsia"/>
          <w:lang w:val="x-none"/>
        </w:rPr>
        <w:t>IPM</w:t>
      </w:r>
      <w:r w:rsidR="005B253D" w:rsidRPr="009E36A4">
        <w:rPr>
          <w:rFonts w:hint="eastAsia"/>
          <w:lang w:val="x-none"/>
        </w:rPr>
        <w:t>已发送给各从节点），用来携带第</w:t>
      </w:r>
      <w:r w:rsidR="005B253D" w:rsidRPr="009E36A4">
        <w:rPr>
          <w:rFonts w:hint="eastAsia"/>
          <w:lang w:val="x-none"/>
        </w:rPr>
        <w:t>3</w:t>
      </w:r>
      <w:r w:rsidR="005B253D" w:rsidRPr="009E36A4">
        <w:rPr>
          <w:rFonts w:hint="eastAsia"/>
          <w:lang w:val="x-none"/>
        </w:rPr>
        <w:t>个传感器的信息。</w:t>
      </w:r>
    </w:p>
    <w:p w14:paraId="3E27A39D" w14:textId="66AFBAD9" w:rsidR="00D3581A" w:rsidRDefault="00D3581A" w:rsidP="00AE5D32">
      <w:pPr>
        <w:spacing w:line="360" w:lineRule="exact"/>
        <w:ind w:firstLine="414"/>
        <w:rPr>
          <w:lang w:val="x-none"/>
        </w:rPr>
      </w:pPr>
      <w:r w:rsidRPr="009E36A4">
        <w:rPr>
          <w:rFonts w:hint="eastAsia"/>
          <w:lang w:val="x-none"/>
        </w:rPr>
        <w:t>对于</w:t>
      </w:r>
      <w:r w:rsidRPr="009E36A4">
        <w:rPr>
          <w:rFonts w:hint="eastAsia"/>
          <w:lang w:val="x-none"/>
        </w:rPr>
        <w:t>IPM</w:t>
      </w:r>
      <w:r w:rsidRPr="009E36A4">
        <w:rPr>
          <w:rFonts w:hint="eastAsia"/>
          <w:lang w:val="x-none"/>
        </w:rPr>
        <w:t>节点发给各从节点的报文，</w:t>
      </w:r>
      <w:r w:rsidR="00A15348" w:rsidRPr="00656183">
        <w:rPr>
          <w:rFonts w:hint="eastAsia"/>
          <w:lang w:val="x-none"/>
          <w:rPrChange w:id="994" w:author="Quan Wen" w:date="2017-06-11T03:06:00Z">
            <w:rPr>
              <w:rFonts w:hint="eastAsia"/>
              <w:highlight w:val="yellow"/>
              <w:lang w:val="x-none"/>
            </w:rPr>
          </w:rPrChange>
        </w:rPr>
        <w:t>第</w:t>
      </w:r>
      <w:r w:rsidR="00A15348" w:rsidRPr="00656183">
        <w:rPr>
          <w:lang w:val="x-none"/>
          <w:rPrChange w:id="995" w:author="Quan Wen" w:date="2017-06-11T03:06:00Z">
            <w:rPr>
              <w:highlight w:val="yellow"/>
              <w:lang w:val="x-none"/>
            </w:rPr>
          </w:rPrChange>
        </w:rPr>
        <w:t>3</w:t>
      </w:r>
      <w:r w:rsidR="00A15348" w:rsidRPr="00656183">
        <w:rPr>
          <w:rFonts w:hint="eastAsia"/>
          <w:lang w:val="x-none"/>
          <w:rPrChange w:id="996" w:author="Quan Wen" w:date="2017-06-11T03:06:00Z">
            <w:rPr>
              <w:rFonts w:hint="eastAsia"/>
              <w:highlight w:val="yellow"/>
              <w:lang w:val="x-none"/>
            </w:rPr>
          </w:rPrChange>
        </w:rPr>
        <w:t>字节是报文发送者自身</w:t>
      </w:r>
      <w:r w:rsidR="00A15348" w:rsidRPr="00656183">
        <w:rPr>
          <w:lang w:val="x-none"/>
          <w:rPrChange w:id="997" w:author="Quan Wen" w:date="2017-06-11T03:06:00Z">
            <w:rPr>
              <w:highlight w:val="yellow"/>
              <w:lang w:val="x-none"/>
            </w:rPr>
          </w:rPrChange>
        </w:rPr>
        <w:t>ID</w:t>
      </w:r>
      <w:r w:rsidR="00A15348" w:rsidRPr="00656183">
        <w:rPr>
          <w:rFonts w:hint="eastAsia"/>
          <w:lang w:val="x-none"/>
          <w:rPrChange w:id="998" w:author="Quan Wen" w:date="2017-06-11T03:06:00Z">
            <w:rPr>
              <w:rFonts w:hint="eastAsia"/>
              <w:highlight w:val="yellow"/>
              <w:lang w:val="x-none"/>
            </w:rPr>
          </w:rPrChange>
        </w:rPr>
        <w:t>，第</w:t>
      </w:r>
      <w:r w:rsidR="00A15348" w:rsidRPr="00656183">
        <w:rPr>
          <w:lang w:val="x-none"/>
          <w:rPrChange w:id="999" w:author="Quan Wen" w:date="2017-06-11T03:06:00Z">
            <w:rPr>
              <w:highlight w:val="yellow"/>
              <w:lang w:val="x-none"/>
            </w:rPr>
          </w:rPrChange>
        </w:rPr>
        <w:t>4</w:t>
      </w:r>
      <w:r w:rsidR="00A15348" w:rsidRPr="00656183">
        <w:rPr>
          <w:rFonts w:hint="eastAsia"/>
          <w:lang w:val="x-none"/>
          <w:rPrChange w:id="1000" w:author="Quan Wen" w:date="2017-06-11T03:06:00Z">
            <w:rPr>
              <w:rFonts w:hint="eastAsia"/>
              <w:highlight w:val="yellow"/>
              <w:lang w:val="x-none"/>
            </w:rPr>
          </w:rPrChange>
        </w:rPr>
        <w:t>字节为故障代码，目前定义</w:t>
      </w:r>
      <w:r w:rsidR="00A15348" w:rsidRPr="00656183">
        <w:rPr>
          <w:lang w:val="x-none"/>
          <w:rPrChange w:id="1001" w:author="Quan Wen" w:date="2017-06-11T03:06:00Z">
            <w:rPr>
              <w:highlight w:val="yellow"/>
              <w:lang w:val="x-none"/>
            </w:rPr>
          </w:rPrChange>
        </w:rPr>
        <w:t>0x00</w:t>
      </w:r>
      <w:r w:rsidR="00A15348" w:rsidRPr="00656183">
        <w:rPr>
          <w:rFonts w:hint="eastAsia"/>
          <w:lang w:val="x-none"/>
          <w:rPrChange w:id="1002" w:author="Quan Wen" w:date="2017-06-11T03:06:00Z">
            <w:rPr>
              <w:rFonts w:hint="eastAsia"/>
              <w:highlight w:val="yellow"/>
              <w:lang w:val="x-none"/>
            </w:rPr>
          </w:rPrChange>
        </w:rPr>
        <w:t>为正常运转，</w:t>
      </w:r>
      <w:r w:rsidR="00A15348" w:rsidRPr="00656183">
        <w:rPr>
          <w:lang w:val="x-none"/>
          <w:rPrChange w:id="1003" w:author="Quan Wen" w:date="2017-06-11T03:06:00Z">
            <w:rPr>
              <w:highlight w:val="yellow"/>
              <w:lang w:val="x-none"/>
            </w:rPr>
          </w:rPrChange>
        </w:rPr>
        <w:t>0x01</w:t>
      </w:r>
      <w:r w:rsidR="00A15348" w:rsidRPr="00656183">
        <w:rPr>
          <w:rFonts w:hint="eastAsia"/>
          <w:lang w:val="x-none"/>
          <w:rPrChange w:id="1004" w:author="Quan Wen" w:date="2017-06-11T03:06:00Z">
            <w:rPr>
              <w:rFonts w:hint="eastAsia"/>
              <w:highlight w:val="yellow"/>
              <w:lang w:val="x-none"/>
            </w:rPr>
          </w:rPrChange>
        </w:rPr>
        <w:t>为作用电磁阀</w:t>
      </w:r>
      <w:r w:rsidR="00A15348" w:rsidRPr="00656183">
        <w:rPr>
          <w:lang w:val="x-none"/>
          <w:rPrChange w:id="1005" w:author="Quan Wen" w:date="2017-06-11T03:06:00Z">
            <w:rPr>
              <w:highlight w:val="yellow"/>
              <w:lang w:val="x-none"/>
            </w:rPr>
          </w:rPrChange>
        </w:rPr>
        <w:t>APP</w:t>
      </w:r>
      <w:r w:rsidR="00A15348" w:rsidRPr="00656183">
        <w:rPr>
          <w:rFonts w:hint="eastAsia"/>
          <w:lang w:val="x-none"/>
          <w:rPrChange w:id="1006" w:author="Quan Wen" w:date="2017-06-11T03:06:00Z">
            <w:rPr>
              <w:rFonts w:hint="eastAsia"/>
              <w:highlight w:val="yellow"/>
              <w:lang w:val="x-none"/>
            </w:rPr>
          </w:rPrChange>
        </w:rPr>
        <w:t>故障</w:t>
      </w:r>
      <w:r w:rsidR="00A15348" w:rsidRPr="00656183">
        <w:rPr>
          <w:lang w:val="x-none"/>
          <w:rPrChange w:id="1007" w:author="Quan Wen" w:date="2017-06-11T03:06:00Z">
            <w:rPr>
              <w:highlight w:val="yellow"/>
              <w:lang w:val="x-none"/>
            </w:rPr>
          </w:rPrChange>
        </w:rPr>
        <w:t>, 0x02</w:t>
      </w:r>
      <w:r w:rsidR="00A15348" w:rsidRPr="00656183">
        <w:rPr>
          <w:rFonts w:hint="eastAsia"/>
          <w:lang w:val="x-none"/>
          <w:rPrChange w:id="1008" w:author="Quan Wen" w:date="2017-06-11T03:06:00Z">
            <w:rPr>
              <w:rFonts w:hint="eastAsia"/>
              <w:highlight w:val="yellow"/>
              <w:lang w:val="x-none"/>
            </w:rPr>
          </w:rPrChange>
        </w:rPr>
        <w:t>为缓解电磁阀</w:t>
      </w:r>
      <w:r w:rsidR="00A15348" w:rsidRPr="00656183">
        <w:rPr>
          <w:lang w:val="x-none"/>
          <w:rPrChange w:id="1009" w:author="Quan Wen" w:date="2017-06-11T03:06:00Z">
            <w:rPr>
              <w:highlight w:val="yellow"/>
              <w:lang w:val="x-none"/>
            </w:rPr>
          </w:rPrChange>
        </w:rPr>
        <w:t>REL</w:t>
      </w:r>
      <w:r w:rsidR="00A15348" w:rsidRPr="00656183">
        <w:rPr>
          <w:rFonts w:hint="eastAsia"/>
          <w:lang w:val="x-none"/>
          <w:rPrChange w:id="1010" w:author="Quan Wen" w:date="2017-06-11T03:06:00Z">
            <w:rPr>
              <w:rFonts w:hint="eastAsia"/>
              <w:highlight w:val="yellow"/>
              <w:lang w:val="x-none"/>
            </w:rPr>
          </w:rPrChange>
        </w:rPr>
        <w:t>故障，其余位暂时未定义，待后续使用添加定义。第一、二字节</w:t>
      </w:r>
      <w:r w:rsidRPr="00656183">
        <w:rPr>
          <w:rFonts w:hint="eastAsia"/>
          <w:lang w:val="x-none"/>
        </w:rPr>
        <w:t>定义如下：</w:t>
      </w:r>
    </w:p>
    <w:p w14:paraId="11BCA1EB" w14:textId="6A2B3472" w:rsidR="006A1079" w:rsidRPr="009E36A4" w:rsidRDefault="006A1079" w:rsidP="002A504D">
      <w:pPr>
        <w:rPr>
          <w:lang w:val="x-none"/>
        </w:rPr>
      </w:pPr>
    </w:p>
    <w:p w14:paraId="0C9C6CB8"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2</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22424" w:rsidRPr="009E36A4" w14:paraId="09C1B05F" w14:textId="77777777" w:rsidTr="00E3581D">
        <w:trPr>
          <w:jc w:val="center"/>
        </w:trPr>
        <w:tc>
          <w:tcPr>
            <w:tcW w:w="1659" w:type="dxa"/>
          </w:tcPr>
          <w:p w14:paraId="68039918" w14:textId="77777777" w:rsidR="00D22424" w:rsidRPr="009E36A4" w:rsidRDefault="00D22424" w:rsidP="0047386C">
            <w:pPr>
              <w:jc w:val="center"/>
              <w:rPr>
                <w:lang w:val="x-none"/>
              </w:rPr>
            </w:pPr>
            <w:r w:rsidRPr="009E36A4">
              <w:rPr>
                <w:rFonts w:hint="eastAsia"/>
                <w:lang w:val="x-none"/>
              </w:rPr>
              <w:t>第</w:t>
            </w:r>
            <w:r w:rsidRPr="009E36A4">
              <w:rPr>
                <w:rFonts w:hint="eastAsia"/>
                <w:lang w:val="x-none"/>
              </w:rPr>
              <w:t>2</w:t>
            </w:r>
            <w:r w:rsidRPr="009E36A4">
              <w:rPr>
                <w:rFonts w:hint="eastAsia"/>
                <w:lang w:val="x-none"/>
              </w:rPr>
              <w:t>字节</w:t>
            </w:r>
          </w:p>
        </w:tc>
        <w:tc>
          <w:tcPr>
            <w:tcW w:w="1659" w:type="dxa"/>
          </w:tcPr>
          <w:p w14:paraId="6D152E25" w14:textId="77777777" w:rsidR="00D22424" w:rsidRPr="009E36A4" w:rsidRDefault="00D22424" w:rsidP="0047386C">
            <w:pPr>
              <w:jc w:val="center"/>
              <w:rPr>
                <w:lang w:val="x-none"/>
              </w:rPr>
            </w:pPr>
            <w:r w:rsidRPr="009E36A4">
              <w:rPr>
                <w:rFonts w:hint="eastAsia"/>
                <w:lang w:val="x-none"/>
              </w:rPr>
              <w:t>0x0</w:t>
            </w:r>
            <w:r w:rsidRPr="009E36A4">
              <w:rPr>
                <w:lang w:val="x-none"/>
              </w:rPr>
              <w:t>1</w:t>
            </w:r>
          </w:p>
        </w:tc>
        <w:tc>
          <w:tcPr>
            <w:tcW w:w="1659" w:type="dxa"/>
          </w:tcPr>
          <w:p w14:paraId="60982804" w14:textId="77777777" w:rsidR="00D22424" w:rsidRPr="009E36A4" w:rsidRDefault="00D22424" w:rsidP="0047386C">
            <w:pPr>
              <w:jc w:val="center"/>
              <w:rPr>
                <w:lang w:val="x-none"/>
              </w:rPr>
            </w:pPr>
            <w:r w:rsidRPr="009E36A4">
              <w:rPr>
                <w:rFonts w:hint="eastAsia"/>
                <w:lang w:val="x-none"/>
              </w:rPr>
              <w:t>0x</w:t>
            </w:r>
            <w:r w:rsidRPr="009E36A4">
              <w:rPr>
                <w:lang w:val="x-none"/>
              </w:rPr>
              <w:t>02</w:t>
            </w:r>
          </w:p>
        </w:tc>
        <w:tc>
          <w:tcPr>
            <w:tcW w:w="1659" w:type="dxa"/>
          </w:tcPr>
          <w:p w14:paraId="484414EB" w14:textId="77777777" w:rsidR="00D22424" w:rsidRPr="009E36A4" w:rsidRDefault="00D22424" w:rsidP="0047386C">
            <w:pPr>
              <w:jc w:val="center"/>
              <w:rPr>
                <w:lang w:val="x-none"/>
              </w:rPr>
            </w:pPr>
            <w:r w:rsidRPr="009E36A4">
              <w:rPr>
                <w:rFonts w:hint="eastAsia"/>
                <w:lang w:val="x-none"/>
              </w:rPr>
              <w:t>0x04</w:t>
            </w:r>
          </w:p>
        </w:tc>
        <w:tc>
          <w:tcPr>
            <w:tcW w:w="1660" w:type="dxa"/>
          </w:tcPr>
          <w:p w14:paraId="76E351AF" w14:textId="77777777" w:rsidR="00D22424" w:rsidRPr="009E36A4" w:rsidRDefault="00D22424" w:rsidP="0047386C">
            <w:pPr>
              <w:jc w:val="center"/>
              <w:rPr>
                <w:lang w:val="x-none"/>
              </w:rPr>
            </w:pPr>
            <w:r w:rsidRPr="009E36A4">
              <w:rPr>
                <w:rFonts w:hint="eastAsia"/>
                <w:lang w:val="x-none"/>
              </w:rPr>
              <w:t>其他位</w:t>
            </w:r>
          </w:p>
        </w:tc>
      </w:tr>
      <w:tr w:rsidR="00D22424" w:rsidRPr="009E36A4" w14:paraId="71ADC23E" w14:textId="77777777" w:rsidTr="00E3581D">
        <w:trPr>
          <w:jc w:val="center"/>
        </w:trPr>
        <w:tc>
          <w:tcPr>
            <w:tcW w:w="1659" w:type="dxa"/>
          </w:tcPr>
          <w:p w14:paraId="6697E17C" w14:textId="77777777" w:rsidR="00D22424" w:rsidRPr="009E36A4" w:rsidRDefault="00D22424" w:rsidP="0047386C">
            <w:pPr>
              <w:jc w:val="center"/>
              <w:rPr>
                <w:lang w:val="x-none"/>
              </w:rPr>
            </w:pPr>
            <w:r w:rsidRPr="009E36A4">
              <w:rPr>
                <w:rFonts w:hint="eastAsia"/>
                <w:lang w:val="x-none"/>
              </w:rPr>
              <w:t>运行模式</w:t>
            </w:r>
          </w:p>
        </w:tc>
        <w:tc>
          <w:tcPr>
            <w:tcW w:w="1659" w:type="dxa"/>
          </w:tcPr>
          <w:p w14:paraId="6BB23BFE" w14:textId="77777777" w:rsidR="00D22424" w:rsidRPr="009E36A4" w:rsidRDefault="00D22424" w:rsidP="0047386C">
            <w:pPr>
              <w:jc w:val="center"/>
              <w:rPr>
                <w:lang w:val="x-none"/>
              </w:rPr>
            </w:pPr>
            <w:r w:rsidRPr="009E36A4">
              <w:rPr>
                <w:rFonts w:hint="eastAsia"/>
                <w:lang w:val="x-none"/>
              </w:rPr>
              <w:t>自动制动</w:t>
            </w:r>
          </w:p>
        </w:tc>
        <w:tc>
          <w:tcPr>
            <w:tcW w:w="1659" w:type="dxa"/>
          </w:tcPr>
          <w:p w14:paraId="2FB47955" w14:textId="77777777" w:rsidR="00D22424" w:rsidRPr="009E36A4" w:rsidRDefault="00D22424" w:rsidP="0047386C">
            <w:pPr>
              <w:jc w:val="center"/>
              <w:rPr>
                <w:lang w:val="x-none"/>
              </w:rPr>
            </w:pPr>
            <w:r w:rsidRPr="009E36A4">
              <w:rPr>
                <w:rFonts w:hint="eastAsia"/>
                <w:lang w:val="x-none"/>
              </w:rPr>
              <w:t>单独制动</w:t>
            </w:r>
          </w:p>
        </w:tc>
        <w:tc>
          <w:tcPr>
            <w:tcW w:w="1659" w:type="dxa"/>
          </w:tcPr>
          <w:p w14:paraId="399F87AC" w14:textId="77777777" w:rsidR="00D22424" w:rsidRPr="009E36A4" w:rsidRDefault="00D22424" w:rsidP="0047386C">
            <w:pPr>
              <w:jc w:val="center"/>
              <w:rPr>
                <w:lang w:val="x-none"/>
              </w:rPr>
            </w:pPr>
            <w:r w:rsidRPr="009E36A4">
              <w:rPr>
                <w:rFonts w:hint="eastAsia"/>
                <w:lang w:val="x-none"/>
              </w:rPr>
              <w:t>后备制动</w:t>
            </w:r>
          </w:p>
        </w:tc>
        <w:tc>
          <w:tcPr>
            <w:tcW w:w="1660" w:type="dxa"/>
          </w:tcPr>
          <w:p w14:paraId="3824AA80" w14:textId="77777777" w:rsidR="00D22424" w:rsidRPr="009E36A4" w:rsidRDefault="00D22424" w:rsidP="0047386C">
            <w:pPr>
              <w:jc w:val="center"/>
              <w:rPr>
                <w:lang w:val="x-none"/>
              </w:rPr>
            </w:pPr>
            <w:r w:rsidRPr="009E36A4">
              <w:rPr>
                <w:rFonts w:hint="eastAsia"/>
                <w:lang w:val="x-none"/>
              </w:rPr>
              <w:t>保留待使用</w:t>
            </w:r>
          </w:p>
        </w:tc>
      </w:tr>
    </w:tbl>
    <w:p w14:paraId="3201CB3F" w14:textId="77777777" w:rsidR="00390CBC" w:rsidRPr="009E36A4" w:rsidRDefault="00390CBC" w:rsidP="0047386C">
      <w:pPr>
        <w:jc w:val="center"/>
        <w:rPr>
          <w:lang w:val="x-none"/>
        </w:rPr>
      </w:pPr>
    </w:p>
    <w:p w14:paraId="09DEFA25"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6.3</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1</w:t>
      </w:r>
      <w:r w:rsidRPr="009E36A4">
        <w:rPr>
          <w:rFonts w:eastAsia="黑体" w:cs="Arial" w:hint="eastAsia"/>
          <w:kern w:val="0"/>
          <w:sz w:val="18"/>
          <w:szCs w:val="18"/>
        </w:rPr>
        <w:t>字节定义</w:t>
      </w:r>
    </w:p>
    <w:tbl>
      <w:tblPr>
        <w:tblStyle w:val="afa"/>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390CBC" w:rsidRPr="009E36A4" w14:paraId="6FB41C73" w14:textId="77777777" w:rsidTr="00E3581D">
        <w:trPr>
          <w:jc w:val="center"/>
        </w:trPr>
        <w:tc>
          <w:tcPr>
            <w:tcW w:w="1185" w:type="dxa"/>
          </w:tcPr>
          <w:p w14:paraId="4A2F1124" w14:textId="77777777" w:rsidR="00390CBC" w:rsidRPr="009E36A4" w:rsidRDefault="00390CBC" w:rsidP="00FA5A3B">
            <w:pPr>
              <w:rPr>
                <w:lang w:val="x-none"/>
              </w:rPr>
            </w:pPr>
            <w:r w:rsidRPr="009E36A4">
              <w:rPr>
                <w:rFonts w:hint="eastAsia"/>
                <w:lang w:val="x-none"/>
              </w:rPr>
              <w:t>第</w:t>
            </w:r>
            <w:r w:rsidRPr="009E36A4">
              <w:rPr>
                <w:rFonts w:hint="eastAsia"/>
                <w:lang w:val="x-none"/>
              </w:rPr>
              <w:t>1</w:t>
            </w:r>
            <w:r w:rsidRPr="009E36A4">
              <w:rPr>
                <w:rFonts w:hint="eastAsia"/>
                <w:lang w:val="x-none"/>
              </w:rPr>
              <w:t>字节</w:t>
            </w:r>
          </w:p>
        </w:tc>
        <w:tc>
          <w:tcPr>
            <w:tcW w:w="1185" w:type="dxa"/>
          </w:tcPr>
          <w:p w14:paraId="0AB178A9" w14:textId="77777777" w:rsidR="00390CBC" w:rsidRPr="009E36A4" w:rsidRDefault="00390CBC" w:rsidP="00FA5A3B">
            <w:pPr>
              <w:rPr>
                <w:lang w:val="x-none"/>
              </w:rPr>
            </w:pPr>
            <w:r w:rsidRPr="009E36A4">
              <w:rPr>
                <w:rFonts w:hint="eastAsia"/>
                <w:lang w:val="x-none"/>
              </w:rPr>
              <w:t>0x</w:t>
            </w:r>
            <w:r w:rsidRPr="009E36A4">
              <w:rPr>
                <w:lang w:val="x-none"/>
              </w:rPr>
              <w:t>01</w:t>
            </w:r>
          </w:p>
        </w:tc>
        <w:tc>
          <w:tcPr>
            <w:tcW w:w="1185" w:type="dxa"/>
          </w:tcPr>
          <w:p w14:paraId="556E920E" w14:textId="77777777" w:rsidR="00390CBC" w:rsidRPr="009E36A4" w:rsidRDefault="00390CBC" w:rsidP="00FA5A3B">
            <w:pPr>
              <w:rPr>
                <w:lang w:val="x-none"/>
              </w:rPr>
            </w:pPr>
            <w:r w:rsidRPr="009E36A4">
              <w:rPr>
                <w:rFonts w:hint="eastAsia"/>
                <w:lang w:val="x-none"/>
              </w:rPr>
              <w:t>0x02</w:t>
            </w:r>
          </w:p>
        </w:tc>
        <w:tc>
          <w:tcPr>
            <w:tcW w:w="1185" w:type="dxa"/>
          </w:tcPr>
          <w:p w14:paraId="0DE618CD" w14:textId="77777777" w:rsidR="00390CBC" w:rsidRPr="009E36A4" w:rsidRDefault="00390CBC" w:rsidP="00FA5A3B">
            <w:pPr>
              <w:rPr>
                <w:lang w:val="x-none"/>
              </w:rPr>
            </w:pPr>
            <w:r w:rsidRPr="009E36A4">
              <w:rPr>
                <w:rFonts w:hint="eastAsia"/>
                <w:lang w:val="x-none"/>
              </w:rPr>
              <w:t>0x04</w:t>
            </w:r>
          </w:p>
        </w:tc>
        <w:tc>
          <w:tcPr>
            <w:tcW w:w="1185" w:type="dxa"/>
          </w:tcPr>
          <w:p w14:paraId="4F5231A9" w14:textId="77777777" w:rsidR="00390CBC" w:rsidRPr="009E36A4" w:rsidRDefault="00390CBC" w:rsidP="00FA5A3B">
            <w:pPr>
              <w:rPr>
                <w:lang w:val="x-none"/>
              </w:rPr>
            </w:pPr>
            <w:r w:rsidRPr="009E36A4">
              <w:rPr>
                <w:rFonts w:hint="eastAsia"/>
                <w:lang w:val="x-none"/>
              </w:rPr>
              <w:t>0x08</w:t>
            </w:r>
          </w:p>
        </w:tc>
        <w:tc>
          <w:tcPr>
            <w:tcW w:w="1185" w:type="dxa"/>
          </w:tcPr>
          <w:p w14:paraId="1F47FB49" w14:textId="77777777" w:rsidR="00390CBC" w:rsidRPr="009E36A4" w:rsidRDefault="00390CBC" w:rsidP="00FA5A3B">
            <w:pPr>
              <w:rPr>
                <w:lang w:val="x-none"/>
              </w:rPr>
            </w:pPr>
            <w:r w:rsidRPr="009E36A4">
              <w:rPr>
                <w:rFonts w:hint="eastAsia"/>
                <w:lang w:val="x-none"/>
              </w:rPr>
              <w:t>0x10</w:t>
            </w:r>
          </w:p>
        </w:tc>
        <w:tc>
          <w:tcPr>
            <w:tcW w:w="1186" w:type="dxa"/>
          </w:tcPr>
          <w:p w14:paraId="277FDFA9" w14:textId="77777777" w:rsidR="00390CBC" w:rsidRPr="009E36A4" w:rsidRDefault="00390CBC" w:rsidP="00FA5A3B">
            <w:pPr>
              <w:rPr>
                <w:lang w:val="x-none"/>
              </w:rPr>
            </w:pPr>
            <w:r w:rsidRPr="009E36A4">
              <w:rPr>
                <w:rFonts w:hint="eastAsia"/>
                <w:lang w:val="x-none"/>
              </w:rPr>
              <w:t>0x20</w:t>
            </w:r>
          </w:p>
        </w:tc>
      </w:tr>
      <w:tr w:rsidR="00390CBC" w:rsidRPr="009E36A4" w14:paraId="567F0133" w14:textId="77777777" w:rsidTr="00E3581D">
        <w:trPr>
          <w:jc w:val="center"/>
        </w:trPr>
        <w:tc>
          <w:tcPr>
            <w:tcW w:w="1185" w:type="dxa"/>
          </w:tcPr>
          <w:p w14:paraId="6BB4619C" w14:textId="77777777" w:rsidR="00390CBC" w:rsidRPr="009E36A4" w:rsidRDefault="00390CBC" w:rsidP="00FA5A3B">
            <w:pPr>
              <w:rPr>
                <w:lang w:val="x-none"/>
              </w:rPr>
            </w:pPr>
            <w:r w:rsidRPr="009E36A4">
              <w:rPr>
                <w:rFonts w:hint="eastAsia"/>
                <w:lang w:val="x-none"/>
              </w:rPr>
              <w:t>定义</w:t>
            </w:r>
          </w:p>
        </w:tc>
        <w:tc>
          <w:tcPr>
            <w:tcW w:w="1185" w:type="dxa"/>
          </w:tcPr>
          <w:p w14:paraId="02118501" w14:textId="77777777" w:rsidR="00390CBC" w:rsidRPr="009E36A4" w:rsidRDefault="00390CBC" w:rsidP="00FA5A3B">
            <w:pPr>
              <w:rPr>
                <w:lang w:val="x-none"/>
              </w:rPr>
            </w:pPr>
            <w:r w:rsidRPr="009E36A4">
              <w:rPr>
                <w:rFonts w:hint="eastAsia"/>
                <w:lang w:val="x-none"/>
              </w:rPr>
              <w:t>运转位</w:t>
            </w:r>
          </w:p>
        </w:tc>
        <w:tc>
          <w:tcPr>
            <w:tcW w:w="1185" w:type="dxa"/>
          </w:tcPr>
          <w:p w14:paraId="7528170E" w14:textId="77777777" w:rsidR="00390CBC" w:rsidRPr="009E36A4" w:rsidRDefault="00390CBC" w:rsidP="00FA5A3B">
            <w:pPr>
              <w:rPr>
                <w:lang w:val="x-none"/>
              </w:rPr>
            </w:pPr>
            <w:r w:rsidRPr="009E36A4">
              <w:rPr>
                <w:rFonts w:hint="eastAsia"/>
                <w:lang w:val="x-none"/>
              </w:rPr>
              <w:t>初制位</w:t>
            </w:r>
          </w:p>
        </w:tc>
        <w:tc>
          <w:tcPr>
            <w:tcW w:w="1185" w:type="dxa"/>
          </w:tcPr>
          <w:p w14:paraId="1E096DED" w14:textId="77777777" w:rsidR="00390CBC" w:rsidRPr="009E36A4" w:rsidRDefault="00390CBC" w:rsidP="00FA5A3B">
            <w:pPr>
              <w:rPr>
                <w:lang w:val="x-none"/>
              </w:rPr>
            </w:pPr>
            <w:r w:rsidRPr="009E36A4">
              <w:rPr>
                <w:rFonts w:hint="eastAsia"/>
                <w:lang w:val="x-none"/>
              </w:rPr>
              <w:t>全制动位</w:t>
            </w:r>
          </w:p>
        </w:tc>
        <w:tc>
          <w:tcPr>
            <w:tcW w:w="1185" w:type="dxa"/>
          </w:tcPr>
          <w:p w14:paraId="6ACACE9F" w14:textId="77777777" w:rsidR="00390CBC" w:rsidRPr="009E36A4" w:rsidRDefault="00390CBC" w:rsidP="00FA5A3B">
            <w:pPr>
              <w:rPr>
                <w:lang w:val="x-none"/>
              </w:rPr>
            </w:pPr>
            <w:r w:rsidRPr="009E36A4">
              <w:rPr>
                <w:rFonts w:hint="eastAsia"/>
                <w:lang w:val="x-none"/>
              </w:rPr>
              <w:t>抑制位</w:t>
            </w:r>
          </w:p>
        </w:tc>
        <w:tc>
          <w:tcPr>
            <w:tcW w:w="1185" w:type="dxa"/>
          </w:tcPr>
          <w:p w14:paraId="0165AC71" w14:textId="77777777" w:rsidR="00390CBC" w:rsidRPr="009E36A4" w:rsidRDefault="00390CBC" w:rsidP="00FA5A3B">
            <w:pPr>
              <w:rPr>
                <w:lang w:val="x-none"/>
              </w:rPr>
            </w:pPr>
            <w:r w:rsidRPr="009E36A4">
              <w:rPr>
                <w:rFonts w:hint="eastAsia"/>
                <w:lang w:val="x-none"/>
              </w:rPr>
              <w:t>重联位</w:t>
            </w:r>
          </w:p>
        </w:tc>
        <w:tc>
          <w:tcPr>
            <w:tcW w:w="1186" w:type="dxa"/>
          </w:tcPr>
          <w:p w14:paraId="34951623" w14:textId="77777777" w:rsidR="00390CBC" w:rsidRPr="009E36A4" w:rsidRDefault="00390CBC" w:rsidP="00FA5A3B">
            <w:pPr>
              <w:rPr>
                <w:lang w:val="x-none"/>
              </w:rPr>
            </w:pPr>
            <w:r w:rsidRPr="009E36A4">
              <w:rPr>
                <w:rFonts w:hint="eastAsia"/>
                <w:lang w:val="x-none"/>
              </w:rPr>
              <w:t>紧急位</w:t>
            </w:r>
          </w:p>
        </w:tc>
      </w:tr>
    </w:tbl>
    <w:p w14:paraId="15DB28DD" w14:textId="77777777" w:rsidR="00D260EE" w:rsidRDefault="00D260EE" w:rsidP="00FA5A3B">
      <w:pPr>
        <w:ind w:firstLine="412"/>
        <w:rPr>
          <w:ins w:id="1011" w:author="Quan Wen" w:date="2017-06-11T03:05:00Z"/>
          <w:lang w:val="x-none"/>
        </w:rPr>
      </w:pPr>
    </w:p>
    <w:p w14:paraId="615DE79E" w14:textId="4FAFA0E4" w:rsidR="00390CBC" w:rsidRPr="009E36A4" w:rsidRDefault="00390CBC" w:rsidP="00AE5D32">
      <w:pPr>
        <w:spacing w:line="360" w:lineRule="exact"/>
        <w:ind w:firstLine="414"/>
        <w:rPr>
          <w:lang w:val="x-none"/>
        </w:rPr>
        <w:pPrChange w:id="1012" w:author="Quan Wen" w:date="2017-06-11T03:07:00Z">
          <w:pPr>
            <w:ind w:firstLine="412"/>
          </w:pPr>
        </w:pPrChange>
      </w:pPr>
      <w:r w:rsidRPr="009E36A4">
        <w:rPr>
          <w:rFonts w:hint="eastAsia"/>
          <w:lang w:val="x-none"/>
        </w:rPr>
        <w:t>其中，第</w:t>
      </w:r>
      <w:r w:rsidRPr="009E36A4">
        <w:rPr>
          <w:rFonts w:hint="eastAsia"/>
          <w:lang w:val="x-none"/>
        </w:rPr>
        <w:t>1</w:t>
      </w:r>
      <w:r w:rsidRPr="009E36A4">
        <w:rPr>
          <w:rFonts w:hint="eastAsia"/>
          <w:lang w:val="x-none"/>
        </w:rPr>
        <w:t>字节里，如果处于单独制动状态下，仅前三项定义有效，分别位运转位</w:t>
      </w:r>
      <w:r w:rsidRPr="009E36A4">
        <w:rPr>
          <w:rFonts w:hint="eastAsia"/>
          <w:lang w:val="x-none"/>
        </w:rPr>
        <w:t>/</w:t>
      </w:r>
      <w:r w:rsidRPr="009E36A4">
        <w:rPr>
          <w:rFonts w:hint="eastAsia"/>
          <w:lang w:val="x-none"/>
        </w:rPr>
        <w:t>制动位和侧压，其余位保留未使用。</w:t>
      </w:r>
    </w:p>
    <w:p w14:paraId="6A8B71B6" w14:textId="431D7EDA" w:rsidR="00DE4D4D" w:rsidRPr="009E36A4" w:rsidRDefault="00812C4D" w:rsidP="00DE4D4D">
      <w:pPr>
        <w:pStyle w:val="2"/>
        <w:spacing w:beforeLines="50" w:before="156" w:afterLines="50" w:after="156" w:line="360" w:lineRule="exact"/>
        <w:rPr>
          <w:rFonts w:eastAsia="黑体"/>
          <w:b w:val="0"/>
          <w:i w:val="0"/>
          <w:lang w:eastAsia="zh-CN"/>
        </w:rPr>
      </w:pPr>
      <w:bookmarkStart w:id="1013" w:name="_Toc484917553"/>
      <w:r w:rsidRPr="0018393B">
        <w:rPr>
          <w:rFonts w:eastAsia="黑体"/>
          <w:b w:val="0"/>
          <w:i w:val="0"/>
          <w:highlight w:val="yellow"/>
          <w:lang w:eastAsia="zh-CN"/>
          <w:rPrChange w:id="1014" w:author="zhuqinyue" w:date="2017-06-10T18:53:00Z">
            <w:rPr>
              <w:rFonts w:eastAsia="黑体"/>
              <w:b w:val="0"/>
              <w:i w:val="0"/>
              <w:lang w:eastAsia="zh-CN"/>
            </w:rPr>
          </w:rPrChange>
        </w:rPr>
        <w:t>6</w:t>
      </w:r>
      <w:r w:rsidR="00DE4D4D" w:rsidRPr="0018393B">
        <w:rPr>
          <w:rFonts w:eastAsia="黑体"/>
          <w:b w:val="0"/>
          <w:i w:val="0"/>
          <w:highlight w:val="yellow"/>
          <w:rPrChange w:id="1015" w:author="zhuqinyue" w:date="2017-06-10T18:53:00Z">
            <w:rPr>
              <w:rFonts w:eastAsia="黑体"/>
              <w:b w:val="0"/>
              <w:i w:val="0"/>
            </w:rPr>
          </w:rPrChange>
        </w:rPr>
        <w:t>.</w:t>
      </w:r>
      <w:r w:rsidR="00943A98" w:rsidRPr="0018393B">
        <w:rPr>
          <w:rFonts w:eastAsia="黑体"/>
          <w:b w:val="0"/>
          <w:i w:val="0"/>
          <w:highlight w:val="yellow"/>
          <w:rPrChange w:id="1016" w:author="zhuqinyue" w:date="2017-06-10T18:53:00Z">
            <w:rPr>
              <w:rFonts w:eastAsia="黑体"/>
              <w:b w:val="0"/>
              <w:i w:val="0"/>
            </w:rPr>
          </w:rPrChange>
        </w:rPr>
        <w:t xml:space="preserve">4 </w:t>
      </w:r>
      <w:r w:rsidR="00395468" w:rsidRPr="0018393B">
        <w:rPr>
          <w:rFonts w:eastAsia="黑体" w:hint="eastAsia"/>
          <w:b w:val="0"/>
          <w:i w:val="0"/>
          <w:highlight w:val="yellow"/>
          <w:lang w:eastAsia="zh-CN"/>
          <w:rPrChange w:id="1017" w:author="zhuqinyue" w:date="2017-06-10T18:53:00Z">
            <w:rPr>
              <w:rFonts w:eastAsia="黑体" w:hint="eastAsia"/>
              <w:b w:val="0"/>
              <w:i w:val="0"/>
              <w:lang w:eastAsia="zh-CN"/>
            </w:rPr>
          </w:rPrChange>
        </w:rPr>
        <w:t>网络通信</w:t>
      </w:r>
      <w:ins w:id="1018" w:author="zhuqinyue" w:date="2017-06-10T18:53:00Z">
        <w:r w:rsidR="0018393B">
          <w:rPr>
            <w:rFonts w:eastAsia="黑体" w:hint="eastAsia"/>
            <w:b w:val="0"/>
            <w:i w:val="0"/>
            <w:highlight w:val="yellow"/>
            <w:lang w:eastAsia="zh-CN"/>
          </w:rPr>
          <w:t>软件</w:t>
        </w:r>
      </w:ins>
      <w:r w:rsidR="00395468" w:rsidRPr="0018393B">
        <w:rPr>
          <w:rFonts w:eastAsia="黑体" w:hint="eastAsia"/>
          <w:b w:val="0"/>
          <w:i w:val="0"/>
          <w:highlight w:val="yellow"/>
          <w:lang w:eastAsia="zh-CN"/>
          <w:rPrChange w:id="1019" w:author="zhuqinyue" w:date="2017-06-10T18:53:00Z">
            <w:rPr>
              <w:rFonts w:eastAsia="黑体" w:hint="eastAsia"/>
              <w:b w:val="0"/>
              <w:i w:val="0"/>
              <w:lang w:eastAsia="zh-CN"/>
            </w:rPr>
          </w:rPrChange>
        </w:rPr>
        <w:t>设计</w:t>
      </w:r>
      <w:bookmarkEnd w:id="1013"/>
    </w:p>
    <w:p w14:paraId="029640BE" w14:textId="77777777" w:rsidR="00DD60C5" w:rsidRPr="009E36A4" w:rsidRDefault="00DD60C5" w:rsidP="00AE5D32">
      <w:pPr>
        <w:pStyle w:val="a0"/>
        <w:spacing w:line="360" w:lineRule="exact"/>
        <w:rPr>
          <w:lang w:val="x-none"/>
        </w:rPr>
        <w:pPrChange w:id="1020" w:author="Quan Wen" w:date="2017-06-11T03:07:00Z">
          <w:pPr>
            <w:pStyle w:val="a0"/>
          </w:pPr>
        </w:pPrChange>
      </w:pPr>
      <w:r w:rsidRPr="009E36A4">
        <w:rPr>
          <w:rFonts w:hint="eastAsia"/>
          <w:lang w:val="x-none"/>
        </w:rPr>
        <w:t>整个</w:t>
      </w:r>
      <w:r w:rsidRPr="009E36A4">
        <w:rPr>
          <w:rFonts w:hint="eastAsia"/>
          <w:lang w:val="x-none"/>
        </w:rPr>
        <w:t>CAN</w:t>
      </w:r>
      <w:r w:rsidRPr="009E36A4">
        <w:rPr>
          <w:rFonts w:hint="eastAsia"/>
          <w:lang w:val="x-none"/>
        </w:rPr>
        <w:t>网络通信的完成取决于各个节点之间的配合，因此对于系统而言，其可靠性和有效性取决于各个节点的设计。本设计的节点通信设计基于以上提到的功能特性，具体流程下面开展介绍。</w:t>
      </w:r>
    </w:p>
    <w:p w14:paraId="3547BC03" w14:textId="25440DEE" w:rsidR="00D66F0B" w:rsidRPr="00D66F0B" w:rsidRDefault="005E4C20" w:rsidP="00D66F0B">
      <w:pPr>
        <w:pStyle w:val="3"/>
        <w:spacing w:beforeLines="50" w:before="156" w:afterLines="50" w:after="156" w:line="360" w:lineRule="exact"/>
        <w:ind w:firstLineChars="196" w:firstLine="412"/>
        <w:rPr>
          <w:rFonts w:ascii="Times New Roman" w:hAnsi="Times New Roman" w:hint="eastAsia"/>
          <w:b w:val="0"/>
          <w:sz w:val="21"/>
          <w:szCs w:val="21"/>
          <w:lang w:eastAsia="zh-CN"/>
          <w:rPrChange w:id="1021" w:author="Quan Wen" w:date="2017-06-11T03:10:00Z">
            <w:rPr/>
          </w:rPrChange>
        </w:rPr>
        <w:pPrChange w:id="1022" w:author="Quan Wen" w:date="2017-06-11T03:10:00Z">
          <w:pPr>
            <w:pStyle w:val="af5"/>
            <w:numPr>
              <w:numId w:val="54"/>
            </w:numPr>
            <w:ind w:left="845" w:firstLineChars="0" w:hanging="420"/>
          </w:pPr>
        </w:pPrChange>
      </w:pPr>
      <w:bookmarkStart w:id="1023" w:name="_Toc484917554"/>
      <w:r w:rsidRPr="009E36A4">
        <w:rPr>
          <w:rFonts w:ascii="Times New Roman" w:hAnsi="Times New Roman" w:hint="eastAsia"/>
          <w:b w:val="0"/>
          <w:sz w:val="21"/>
          <w:szCs w:val="21"/>
          <w:lang w:eastAsia="zh-CN"/>
        </w:rPr>
        <w:lastRenderedPageBreak/>
        <w:t>6.</w:t>
      </w:r>
      <w:r w:rsidR="00943A98">
        <w:rPr>
          <w:rFonts w:ascii="Times New Roman" w:hAnsi="Times New Roman"/>
          <w:b w:val="0"/>
          <w:sz w:val="21"/>
          <w:szCs w:val="21"/>
          <w:lang w:eastAsia="zh-CN"/>
        </w:rPr>
        <w:t>4</w:t>
      </w:r>
      <w:r w:rsidRPr="009E36A4">
        <w:rPr>
          <w:rFonts w:ascii="Times New Roman" w:hAnsi="Times New Roman" w:hint="eastAsia"/>
          <w:b w:val="0"/>
          <w:sz w:val="21"/>
          <w:szCs w:val="21"/>
          <w:lang w:eastAsia="zh-CN"/>
        </w:rPr>
        <w:t>.1</w:t>
      </w:r>
      <w:r w:rsidRPr="009E36A4">
        <w:rPr>
          <w:rFonts w:ascii="Times New Roman" w:hAnsi="Times New Roman"/>
          <w:b w:val="0"/>
          <w:sz w:val="21"/>
          <w:szCs w:val="21"/>
          <w:lang w:eastAsia="zh-CN"/>
        </w:rPr>
        <w:t xml:space="preserve"> </w:t>
      </w:r>
      <w:del w:id="1024" w:author="Quan Wen" w:date="2017-06-11T03:07:00Z">
        <w:r w:rsidR="00EF4F3B" w:rsidRPr="009E36A4" w:rsidDel="00AE5D32">
          <w:rPr>
            <w:rFonts w:ascii="Times New Roman" w:hAnsi="Times New Roman" w:hint="eastAsia"/>
            <w:b w:val="0"/>
            <w:sz w:val="21"/>
            <w:szCs w:val="21"/>
            <w:lang w:eastAsia="zh-CN"/>
          </w:rPr>
          <w:delText>EBV</w:delText>
        </w:r>
        <w:r w:rsidR="00EF4F3B" w:rsidRPr="009E36A4" w:rsidDel="00AE5D32">
          <w:rPr>
            <w:rFonts w:ascii="Times New Roman" w:hAnsi="Times New Roman" w:hint="eastAsia"/>
            <w:b w:val="0"/>
            <w:sz w:val="21"/>
            <w:szCs w:val="21"/>
            <w:lang w:eastAsia="zh-CN"/>
          </w:rPr>
          <w:delText>通信设计</w:delText>
        </w:r>
      </w:del>
      <w:ins w:id="1025" w:author="Quan Wen" w:date="2017-06-11T03:07:00Z">
        <w:r w:rsidR="00AE5D32">
          <w:rPr>
            <w:rFonts w:ascii="Times New Roman" w:hAnsi="Times New Roman" w:hint="eastAsia"/>
            <w:b w:val="0"/>
            <w:sz w:val="21"/>
            <w:szCs w:val="21"/>
            <w:lang w:eastAsia="zh-CN"/>
          </w:rPr>
          <w:t>主节点通信设计</w:t>
        </w:r>
      </w:ins>
      <w:bookmarkEnd w:id="1023"/>
    </w:p>
    <w:p w14:paraId="3E40AB21" w14:textId="460D793D" w:rsidR="00915FFD" w:rsidRPr="009E36A4" w:rsidRDefault="00D66F0B" w:rsidP="00915FFD">
      <w:pPr>
        <w:rPr>
          <w:lang w:val="x-none"/>
        </w:rPr>
      </w:pPr>
      <w:ins w:id="1026" w:author="Quan Wen" w:date="2017-06-11T03:10:00Z">
        <w:r>
          <w:rPr>
            <w:lang w:val="x-none"/>
          </w:rPr>
          <w:tab/>
        </w:r>
      </w:ins>
      <w:r w:rsidR="00915FFD" w:rsidRPr="009E36A4">
        <w:rPr>
          <w:rFonts w:hint="eastAsia"/>
          <w:lang w:val="x-none"/>
        </w:rPr>
        <w:t>IPM</w:t>
      </w:r>
      <w:r w:rsidR="00915FFD" w:rsidRPr="009E36A4">
        <w:rPr>
          <w:rFonts w:hint="eastAsia"/>
          <w:lang w:val="x-none"/>
        </w:rPr>
        <w:t>节点是整个系统的大脑，它不仅需要对来自</w:t>
      </w:r>
      <w:r w:rsidR="00915FFD" w:rsidRPr="009E36A4">
        <w:rPr>
          <w:rFonts w:hint="eastAsia"/>
          <w:lang w:val="x-none"/>
        </w:rPr>
        <w:t>EBV</w:t>
      </w:r>
      <w:r w:rsidR="00915FFD" w:rsidRPr="009E36A4">
        <w:rPr>
          <w:rFonts w:hint="eastAsia"/>
          <w:lang w:val="x-none"/>
        </w:rPr>
        <w:t>节点的报文进行甄别</w:t>
      </w:r>
      <w:r w:rsidR="00915FFD">
        <w:rPr>
          <w:rFonts w:hint="eastAsia"/>
          <w:lang w:val="x-none"/>
        </w:rPr>
        <w:t>处理</w:t>
      </w:r>
      <w:r w:rsidR="00915FFD" w:rsidRPr="009E36A4">
        <w:rPr>
          <w:rFonts w:hint="eastAsia"/>
          <w:lang w:val="x-none"/>
        </w:rPr>
        <w:t>，同时还要</w:t>
      </w:r>
      <w:r w:rsidR="00915FFD">
        <w:rPr>
          <w:rFonts w:hint="eastAsia"/>
          <w:lang w:val="x-none"/>
        </w:rPr>
        <w:t>按照要求</w:t>
      </w:r>
      <w:r w:rsidR="00915FFD" w:rsidRPr="009E36A4">
        <w:rPr>
          <w:rFonts w:hint="eastAsia"/>
          <w:lang w:val="x-none"/>
        </w:rPr>
        <w:t>对其他节点进行控制和发送控制报文，并对应答报文</w:t>
      </w:r>
      <w:r w:rsidR="00915FFD">
        <w:rPr>
          <w:rFonts w:hint="eastAsia"/>
          <w:lang w:val="x-none"/>
        </w:rPr>
        <w:t>和工作状态报文</w:t>
      </w:r>
      <w:r w:rsidR="00915FFD" w:rsidRPr="009E36A4">
        <w:rPr>
          <w:rFonts w:hint="eastAsia"/>
          <w:lang w:val="x-none"/>
        </w:rPr>
        <w:t>携带的信息进行处理，同时向司机反馈各模块工作信息等，它的处理相对其他节点而言较为重要，其具体工作流程如下图所示：</w:t>
      </w:r>
    </w:p>
    <w:p w14:paraId="51F1DEC3" w14:textId="77777777" w:rsidR="00915FFD" w:rsidRPr="009E36A4" w:rsidRDefault="00915FFD" w:rsidP="00915FFD">
      <w:pPr>
        <w:jc w:val="center"/>
        <w:rPr>
          <w:lang w:val="x-none"/>
        </w:rPr>
      </w:pPr>
      <w:r w:rsidRPr="009E36A4">
        <w:rPr>
          <w:lang w:val="x-none"/>
        </w:rPr>
        <w:object w:dxaOrig="7230" w:dyaOrig="8655" w14:anchorId="37C93D47">
          <v:shape id="_x0000_i1105" type="#_x0000_t75" style="width:361.75pt;height:432.6pt" o:ole="">
            <v:imagedata r:id="rId70" o:title=""/>
          </v:shape>
          <o:OLEObject Type="Embed" ProgID="Visio.Drawing.15" ShapeID="_x0000_i1105" DrawAspect="Content" ObjectID="_1558661438" r:id="rId71"/>
        </w:object>
      </w:r>
    </w:p>
    <w:p w14:paraId="46FBCD82" w14:textId="615F64D6" w:rsidR="00915FFD" w:rsidRPr="009E36A4" w:rsidRDefault="00915FFD" w:rsidP="00915FF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del w:id="1027" w:author="Quan Wen" w:date="2017-06-11T03:21:00Z">
        <w:r w:rsidDel="00E97835">
          <w:rPr>
            <w:rFonts w:eastAsia="黑体" w:cs="Arial" w:hint="eastAsia"/>
            <w:kern w:val="0"/>
            <w:sz w:val="18"/>
            <w:szCs w:val="18"/>
          </w:rPr>
          <w:delText>6</w:delText>
        </w:r>
      </w:del>
      <w:ins w:id="1028" w:author="Quan Wen" w:date="2017-06-11T03:21:00Z">
        <w:r w:rsidR="00E97835">
          <w:rPr>
            <w:rFonts w:eastAsia="黑体" w:cs="Arial" w:hint="eastAsia"/>
            <w:kern w:val="0"/>
            <w:sz w:val="18"/>
            <w:szCs w:val="18"/>
          </w:rPr>
          <w:t>4</w:t>
        </w:r>
      </w:ins>
      <w:r w:rsidRPr="009E36A4">
        <w:rPr>
          <w:rFonts w:eastAsia="黑体" w:cs="Arial"/>
          <w:kern w:val="0"/>
          <w:sz w:val="18"/>
          <w:szCs w:val="18"/>
        </w:rPr>
        <w:t xml:space="preserve"> </w:t>
      </w:r>
      <w:r w:rsidRPr="009E36A4">
        <w:rPr>
          <w:rFonts w:eastAsia="黑体" w:cs="Arial" w:hint="eastAsia"/>
          <w:kern w:val="0"/>
          <w:sz w:val="18"/>
          <w:szCs w:val="18"/>
        </w:rPr>
        <w:t>IPM</w:t>
      </w:r>
      <w:r w:rsidRPr="009E36A4">
        <w:rPr>
          <w:rFonts w:eastAsia="黑体" w:cs="Arial" w:hint="eastAsia"/>
          <w:kern w:val="0"/>
          <w:sz w:val="18"/>
          <w:szCs w:val="18"/>
        </w:rPr>
        <w:t>节点工作流程图</w:t>
      </w:r>
    </w:p>
    <w:p w14:paraId="70309AB3" w14:textId="479F5221" w:rsidR="007257D4" w:rsidRPr="009E36A4" w:rsidRDefault="007257D4" w:rsidP="007257D4">
      <w:pPr>
        <w:spacing w:line="360" w:lineRule="exact"/>
        <w:ind w:firstLineChars="150" w:firstLine="270"/>
        <w:jc w:val="left"/>
        <w:rPr>
          <w:rFonts w:eastAsia="黑体" w:cs="Arial" w:hint="eastAsia"/>
          <w:kern w:val="0"/>
          <w:sz w:val="18"/>
          <w:szCs w:val="18"/>
        </w:rPr>
        <w:pPrChange w:id="1029" w:author="Quan Wen" w:date="2017-06-11T03:11:00Z">
          <w:pPr>
            <w:spacing w:line="360" w:lineRule="exact"/>
            <w:ind w:firstLineChars="150" w:firstLine="270"/>
            <w:jc w:val="center"/>
          </w:pPr>
        </w:pPrChange>
      </w:pPr>
    </w:p>
    <w:p w14:paraId="591A0118" w14:textId="77777777" w:rsidR="00915FFD" w:rsidRPr="009E36A4" w:rsidRDefault="00915FFD" w:rsidP="00915FFD">
      <w:pPr>
        <w:rPr>
          <w:lang w:val="x-none"/>
        </w:rPr>
      </w:pPr>
      <w:r w:rsidRPr="009E36A4">
        <w:rPr>
          <w:lang w:val="x-none"/>
        </w:rPr>
        <w:tab/>
      </w:r>
      <w:r w:rsidRPr="009E36A4">
        <w:rPr>
          <w:rFonts w:hint="eastAsia"/>
          <w:lang w:val="x-none"/>
        </w:rPr>
        <w:t>可以看出来，</w:t>
      </w:r>
      <w:r w:rsidRPr="009E36A4">
        <w:rPr>
          <w:rFonts w:hint="eastAsia"/>
          <w:lang w:val="x-none"/>
        </w:rPr>
        <w:t>IPM</w:t>
      </w:r>
      <w:r w:rsidRPr="009E36A4">
        <w:rPr>
          <w:rFonts w:hint="eastAsia"/>
          <w:lang w:val="x-none"/>
        </w:rPr>
        <w:t>主要是处理来自</w:t>
      </w:r>
      <w:r w:rsidRPr="009E36A4">
        <w:rPr>
          <w:rFonts w:hint="eastAsia"/>
          <w:lang w:val="x-none"/>
        </w:rPr>
        <w:t>EBV</w:t>
      </w:r>
      <w:r w:rsidRPr="009E36A4">
        <w:rPr>
          <w:rFonts w:hint="eastAsia"/>
          <w:lang w:val="x-none"/>
        </w:rPr>
        <w:t>和</w:t>
      </w:r>
      <w:r w:rsidRPr="009E36A4">
        <w:rPr>
          <w:rFonts w:hint="eastAsia"/>
          <w:lang w:val="x-none"/>
        </w:rPr>
        <w:t>EPCU</w:t>
      </w:r>
      <w:r w:rsidRPr="009E36A4">
        <w:rPr>
          <w:rFonts w:hint="eastAsia"/>
          <w:lang w:val="x-none"/>
        </w:rPr>
        <w:t>节点的报文，从而对报文处理。对来自</w:t>
      </w:r>
      <w:r w:rsidRPr="009E36A4">
        <w:rPr>
          <w:rFonts w:hint="eastAsia"/>
          <w:lang w:val="x-none"/>
        </w:rPr>
        <w:t>EBV</w:t>
      </w:r>
      <w:r w:rsidRPr="009E36A4">
        <w:rPr>
          <w:rFonts w:hint="eastAsia"/>
          <w:lang w:val="x-none"/>
        </w:rPr>
        <w:t>节点的报文，</w:t>
      </w:r>
      <w:r w:rsidRPr="009E36A4">
        <w:rPr>
          <w:rFonts w:hint="eastAsia"/>
          <w:lang w:val="x-none"/>
        </w:rPr>
        <w:t>IPM</w:t>
      </w:r>
      <w:r w:rsidRPr="009E36A4">
        <w:rPr>
          <w:rFonts w:hint="eastAsia"/>
          <w:lang w:val="x-none"/>
        </w:rPr>
        <w:t>节点的处理为甄别后发送控制报文；而来自于</w:t>
      </w:r>
      <w:r w:rsidRPr="009E36A4">
        <w:rPr>
          <w:rFonts w:hint="eastAsia"/>
          <w:lang w:val="x-none"/>
        </w:rPr>
        <w:t>EPCU</w:t>
      </w:r>
      <w:r w:rsidRPr="009E36A4">
        <w:rPr>
          <w:rFonts w:hint="eastAsia"/>
          <w:lang w:val="x-none"/>
        </w:rPr>
        <w:t>的报文的话，则是提取其中的工作信息。</w:t>
      </w:r>
    </w:p>
    <w:p w14:paraId="3BE41287" w14:textId="08711B17" w:rsidR="00915FFD" w:rsidRDefault="00915FFD" w:rsidP="00A36626">
      <w:pPr>
        <w:pStyle w:val="3"/>
        <w:spacing w:beforeLines="50" w:before="156" w:afterLines="50" w:after="156" w:line="360" w:lineRule="exact"/>
        <w:ind w:firstLineChars="196" w:firstLine="412"/>
        <w:rPr>
          <w:ins w:id="1030" w:author="Quan Wen" w:date="2017-06-11T03:11:00Z"/>
          <w:rFonts w:ascii="Times New Roman" w:hAnsi="Times New Roman"/>
          <w:b w:val="0"/>
          <w:sz w:val="21"/>
          <w:szCs w:val="21"/>
          <w:lang w:eastAsia="zh-CN"/>
        </w:rPr>
        <w:pPrChange w:id="1031" w:author="Quan Wen" w:date="2017-06-11T03:09:00Z">
          <w:pPr>
            <w:ind w:firstLine="412"/>
          </w:pPr>
        </w:pPrChange>
      </w:pPr>
      <w:bookmarkStart w:id="1032" w:name="_Toc484917555"/>
      <w:ins w:id="1033" w:author="Quan Wen" w:date="2017-06-11T03:08:00Z">
        <w:r w:rsidRPr="00A36626">
          <w:rPr>
            <w:rFonts w:ascii="Times New Roman" w:hAnsi="Times New Roman" w:hint="eastAsia"/>
            <w:b w:val="0"/>
            <w:sz w:val="21"/>
            <w:szCs w:val="21"/>
            <w:lang w:eastAsia="zh-CN"/>
            <w:rPrChange w:id="1034" w:author="Quan Wen" w:date="2017-06-11T03:09:00Z">
              <w:rPr>
                <w:rFonts w:hint="eastAsia"/>
                <w:lang w:val="x-none"/>
              </w:rPr>
            </w:rPrChange>
          </w:rPr>
          <w:lastRenderedPageBreak/>
          <w:t>6.4.2</w:t>
        </w:r>
        <w:r w:rsidRPr="00A36626">
          <w:rPr>
            <w:rFonts w:ascii="Times New Roman" w:hAnsi="Times New Roman"/>
            <w:b w:val="0"/>
            <w:sz w:val="21"/>
            <w:szCs w:val="21"/>
            <w:lang w:eastAsia="zh-CN"/>
            <w:rPrChange w:id="1035" w:author="Quan Wen" w:date="2017-06-11T03:09:00Z">
              <w:rPr>
                <w:lang w:val="x-none"/>
              </w:rPr>
            </w:rPrChange>
          </w:rPr>
          <w:t xml:space="preserve"> </w:t>
        </w:r>
        <w:r w:rsidRPr="00A36626">
          <w:rPr>
            <w:rFonts w:ascii="Times New Roman" w:hAnsi="Times New Roman" w:hint="eastAsia"/>
            <w:b w:val="0"/>
            <w:sz w:val="21"/>
            <w:szCs w:val="21"/>
            <w:lang w:eastAsia="zh-CN"/>
            <w:rPrChange w:id="1036" w:author="Quan Wen" w:date="2017-06-11T03:09:00Z">
              <w:rPr>
                <w:rFonts w:hint="eastAsia"/>
                <w:lang w:val="x-none"/>
              </w:rPr>
            </w:rPrChange>
          </w:rPr>
          <w:t>从节点软件设计</w:t>
        </w:r>
      </w:ins>
      <w:bookmarkEnd w:id="1032"/>
    </w:p>
    <w:p w14:paraId="7628E4F2" w14:textId="6060C291" w:rsidR="00703ADB" w:rsidRPr="00703ADB" w:rsidRDefault="00703ADB" w:rsidP="00703ADB">
      <w:pPr>
        <w:pStyle w:val="af5"/>
        <w:numPr>
          <w:ilvl w:val="0"/>
          <w:numId w:val="63"/>
        </w:numPr>
        <w:ind w:firstLineChars="0"/>
        <w:rPr>
          <w:ins w:id="1037" w:author="Quan Wen" w:date="2017-06-11T03:08:00Z"/>
          <w:rFonts w:hint="eastAsia"/>
          <w:lang w:val="x-none"/>
        </w:rPr>
        <w:pPrChange w:id="1038" w:author="Quan Wen" w:date="2017-06-11T03:11:00Z">
          <w:pPr>
            <w:ind w:firstLine="412"/>
          </w:pPr>
        </w:pPrChange>
      </w:pPr>
      <w:ins w:id="1039" w:author="Quan Wen" w:date="2017-06-11T03:11:00Z">
        <w:r>
          <w:rPr>
            <w:rFonts w:hint="eastAsia"/>
            <w:lang w:val="x-none"/>
          </w:rPr>
          <w:t>EBV</w:t>
        </w:r>
        <w:r>
          <w:rPr>
            <w:rFonts w:hint="eastAsia"/>
            <w:lang w:val="x-none"/>
          </w:rPr>
          <w:t>节点软件设计</w:t>
        </w:r>
      </w:ins>
    </w:p>
    <w:p w14:paraId="4956ED60" w14:textId="38B6122D" w:rsidR="005B22CF" w:rsidRDefault="00275F54" w:rsidP="004D70BA">
      <w:pPr>
        <w:spacing w:line="360" w:lineRule="exact"/>
        <w:ind w:firstLine="414"/>
        <w:rPr>
          <w:lang w:val="x-none"/>
        </w:rPr>
        <w:pPrChange w:id="1040" w:author="Quan Wen" w:date="2017-06-11T03:11:00Z">
          <w:pPr>
            <w:ind w:firstLine="412"/>
          </w:pPr>
        </w:pPrChange>
      </w:pPr>
      <w:r w:rsidRPr="009E36A4">
        <w:rPr>
          <w:rFonts w:hint="eastAsia"/>
          <w:lang w:val="x-none"/>
        </w:rPr>
        <w:t>EBV</w:t>
      </w:r>
      <w:r w:rsidRPr="009E36A4">
        <w:rPr>
          <w:rFonts w:hint="eastAsia"/>
          <w:lang w:val="x-none"/>
        </w:rPr>
        <w:t>节点是本系统的人机交互接口，其重要性不言而喻，但其具体实现却相对比较简单。</w:t>
      </w:r>
      <w:r w:rsidRPr="009E36A4">
        <w:rPr>
          <w:rFonts w:hint="eastAsia"/>
          <w:lang w:val="x-none"/>
        </w:rPr>
        <w:t>EBV</w:t>
      </w:r>
      <w:r w:rsidRPr="009E36A4">
        <w:rPr>
          <w:rFonts w:hint="eastAsia"/>
          <w:lang w:val="x-none"/>
        </w:rPr>
        <w:t>的作用就是实时根据司机的操作向</w:t>
      </w:r>
      <w:r w:rsidRPr="009E36A4">
        <w:rPr>
          <w:rFonts w:hint="eastAsia"/>
          <w:lang w:val="x-none"/>
        </w:rPr>
        <w:t>IPM</w:t>
      </w:r>
      <w:r w:rsidR="00EF2B92">
        <w:rPr>
          <w:rFonts w:hint="eastAsia"/>
          <w:lang w:val="x-none"/>
        </w:rPr>
        <w:t>和</w:t>
      </w:r>
      <w:r w:rsidR="00EF2B92">
        <w:rPr>
          <w:rFonts w:hint="eastAsia"/>
          <w:lang w:val="x-none"/>
        </w:rPr>
        <w:t>EPCU</w:t>
      </w:r>
      <w:r w:rsidR="00EF2B92">
        <w:rPr>
          <w:rFonts w:hint="eastAsia"/>
          <w:lang w:val="x-none"/>
        </w:rPr>
        <w:t>节点发送操作信息报文，</w:t>
      </w:r>
      <w:r w:rsidR="00EF2B92">
        <w:rPr>
          <w:rFonts w:hint="eastAsia"/>
          <w:lang w:val="x-none"/>
        </w:rPr>
        <w:t>IPM</w:t>
      </w:r>
      <w:r w:rsidR="00EF2B92">
        <w:rPr>
          <w:rFonts w:hint="eastAsia"/>
          <w:lang w:val="x-none"/>
        </w:rPr>
        <w:t>可以根据报文来判定</w:t>
      </w:r>
      <w:r w:rsidR="00EF2B92">
        <w:rPr>
          <w:rFonts w:hint="eastAsia"/>
          <w:lang w:val="x-none"/>
        </w:rPr>
        <w:t>EBV</w:t>
      </w:r>
      <w:r w:rsidR="00EF2B92">
        <w:rPr>
          <w:rFonts w:hint="eastAsia"/>
          <w:lang w:val="x-none"/>
        </w:rPr>
        <w:t>是否工作正常</w:t>
      </w:r>
      <w:r w:rsidRPr="009E36A4">
        <w:rPr>
          <w:rFonts w:hint="eastAsia"/>
          <w:lang w:val="x-none"/>
        </w:rPr>
        <w:t>，所以</w:t>
      </w:r>
      <w:r w:rsidRPr="009E36A4">
        <w:rPr>
          <w:rFonts w:hint="eastAsia"/>
          <w:lang w:val="x-none"/>
        </w:rPr>
        <w:t>EBV</w:t>
      </w:r>
      <w:r w:rsidRPr="009E36A4">
        <w:rPr>
          <w:rFonts w:hint="eastAsia"/>
          <w:lang w:val="x-none"/>
        </w:rPr>
        <w:t>具体实现流程如下：</w:t>
      </w:r>
    </w:p>
    <w:p w14:paraId="293F029F" w14:textId="77777777" w:rsidR="00477D35" w:rsidRPr="009E36A4" w:rsidRDefault="00477D35" w:rsidP="005B22CF">
      <w:pPr>
        <w:ind w:firstLine="412"/>
        <w:rPr>
          <w:lang w:val="x-none"/>
        </w:rPr>
      </w:pPr>
    </w:p>
    <w:p w14:paraId="26DD50EC" w14:textId="54B663D1" w:rsidR="006463FB" w:rsidRPr="009E36A4" w:rsidRDefault="00FE2E0A" w:rsidP="00AA21D8">
      <w:pPr>
        <w:ind w:firstLine="412"/>
        <w:jc w:val="center"/>
        <w:rPr>
          <w:lang w:val="x-none"/>
        </w:rPr>
      </w:pPr>
      <w:r w:rsidRPr="009E36A4">
        <w:rPr>
          <w:lang w:val="x-none"/>
        </w:rPr>
        <w:object w:dxaOrig="8070" w:dyaOrig="6480" w14:anchorId="4FA3640C">
          <v:shape id="_x0000_i1099" type="#_x0000_t75" style="width:403.8pt;height:324.85pt" o:ole="">
            <v:imagedata r:id="rId72" o:title=""/>
          </v:shape>
          <o:OLEObject Type="Embed" ProgID="Visio.Drawing.15" ShapeID="_x0000_i1099" DrawAspect="Content" ObjectID="_1558661439" r:id="rId73"/>
        </w:object>
      </w:r>
    </w:p>
    <w:p w14:paraId="1376276F" w14:textId="0199E68E" w:rsidR="00761B67" w:rsidRPr="009E36A4" w:rsidRDefault="00761B67"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002C01BB" w:rsidRPr="009E36A4">
        <w:rPr>
          <w:rFonts w:eastAsia="黑体" w:cs="Arial" w:hint="eastAsia"/>
          <w:kern w:val="0"/>
          <w:sz w:val="18"/>
          <w:szCs w:val="18"/>
        </w:rPr>
        <w:t>6.</w:t>
      </w:r>
      <w:del w:id="1041" w:author="Quan Wen" w:date="2017-06-11T03:21:00Z">
        <w:r w:rsidR="002A478E" w:rsidDel="00E97835">
          <w:rPr>
            <w:rFonts w:eastAsia="黑体" w:cs="Arial" w:hint="eastAsia"/>
            <w:kern w:val="0"/>
            <w:sz w:val="18"/>
            <w:szCs w:val="18"/>
          </w:rPr>
          <w:delText>4</w:delText>
        </w:r>
      </w:del>
      <w:ins w:id="1042" w:author="Quan Wen" w:date="2017-06-11T03:21:00Z">
        <w:r w:rsidR="00E97835">
          <w:rPr>
            <w:rFonts w:eastAsia="黑体" w:cs="Arial" w:hint="eastAsia"/>
            <w:kern w:val="0"/>
            <w:sz w:val="18"/>
            <w:szCs w:val="18"/>
          </w:rPr>
          <w:t>5</w:t>
        </w:r>
      </w:ins>
      <w:r w:rsidR="002C01BB" w:rsidRPr="009E36A4">
        <w:rPr>
          <w:rFonts w:eastAsia="黑体" w:cs="Arial"/>
          <w:kern w:val="0"/>
          <w:sz w:val="18"/>
          <w:szCs w:val="18"/>
        </w:rPr>
        <w:t xml:space="preserve"> </w:t>
      </w:r>
      <w:r w:rsidR="002C01BB" w:rsidRPr="009E36A4">
        <w:rPr>
          <w:rFonts w:eastAsia="黑体" w:cs="Arial" w:hint="eastAsia"/>
          <w:kern w:val="0"/>
          <w:sz w:val="18"/>
          <w:szCs w:val="18"/>
        </w:rPr>
        <w:t>EBV</w:t>
      </w:r>
      <w:r w:rsidR="002C01BB" w:rsidRPr="009E36A4">
        <w:rPr>
          <w:rFonts w:eastAsia="黑体" w:cs="Arial" w:hint="eastAsia"/>
          <w:kern w:val="0"/>
          <w:sz w:val="18"/>
          <w:szCs w:val="18"/>
        </w:rPr>
        <w:t>工作流程图</w:t>
      </w:r>
    </w:p>
    <w:p w14:paraId="36D37B8E" w14:textId="3E054EBC" w:rsidR="00655654" w:rsidRDefault="00655654" w:rsidP="00225C93">
      <w:pPr>
        <w:spacing w:line="360" w:lineRule="exact"/>
        <w:ind w:firstLineChars="150" w:firstLine="270"/>
        <w:jc w:val="center"/>
        <w:rPr>
          <w:rFonts w:eastAsia="黑体" w:cs="Arial"/>
          <w:kern w:val="0"/>
          <w:sz w:val="18"/>
          <w:szCs w:val="18"/>
        </w:rPr>
      </w:pPr>
    </w:p>
    <w:p w14:paraId="6CAA60EE" w14:textId="14E9A4C3" w:rsidR="002C0E04" w:rsidRDefault="002C0E04" w:rsidP="008B76C9">
      <w:pPr>
        <w:spacing w:line="360" w:lineRule="exact"/>
        <w:ind w:firstLine="414"/>
        <w:rPr>
          <w:lang w:val="x-none"/>
        </w:rPr>
        <w:pPrChange w:id="1043" w:author="Quan Wen" w:date="2017-06-11T03:18:00Z">
          <w:pPr>
            <w:ind w:firstLine="412"/>
          </w:pPr>
        </w:pPrChange>
      </w:pPr>
      <w:r w:rsidRPr="002C0E04">
        <w:rPr>
          <w:rFonts w:hint="eastAsia"/>
          <w:lang w:val="x-none"/>
        </w:rPr>
        <w:t>EBV</w:t>
      </w:r>
      <w:r w:rsidRPr="002C0E04">
        <w:rPr>
          <w:rFonts w:hint="eastAsia"/>
          <w:lang w:val="x-none"/>
        </w:rPr>
        <w:t>的面板图</w:t>
      </w:r>
      <w:r>
        <w:rPr>
          <w:rFonts w:hint="eastAsia"/>
          <w:lang w:val="x-none"/>
        </w:rPr>
        <w:t>如图</w:t>
      </w:r>
      <w:r>
        <w:rPr>
          <w:rFonts w:hint="eastAsia"/>
          <w:lang w:val="x-none"/>
        </w:rPr>
        <w:t>6.5</w:t>
      </w:r>
      <w:r>
        <w:rPr>
          <w:rFonts w:hint="eastAsia"/>
          <w:lang w:val="x-none"/>
        </w:rPr>
        <w:t>所示，</w:t>
      </w:r>
      <w:r w:rsidR="00F260D9">
        <w:rPr>
          <w:rFonts w:hint="eastAsia"/>
          <w:lang w:val="x-none"/>
        </w:rPr>
        <w:t>左侧为自动制动手柄，</w:t>
      </w:r>
      <w:r>
        <w:rPr>
          <w:rFonts w:hint="eastAsia"/>
          <w:lang w:val="x-none"/>
        </w:rPr>
        <w:t>它共有六个操作位：运转位、初制位、全制动位、抑制位、重联位和紧急位，其中初制位和全制动位之间为线性控制区，</w:t>
      </w:r>
      <w:r w:rsidR="002F0D8E">
        <w:rPr>
          <w:rFonts w:hint="eastAsia"/>
          <w:lang w:val="x-none"/>
        </w:rPr>
        <w:t>手柄在线性区上可以线性控制均衡风缸的压力。</w:t>
      </w:r>
      <w:r w:rsidR="003D5082">
        <w:rPr>
          <w:rFonts w:hint="eastAsia"/>
          <w:lang w:val="x-none"/>
        </w:rPr>
        <w:t>自动制动手柄除了在线性区外，操作信息报文的</w:t>
      </w:r>
      <w:r w:rsidR="00920120">
        <w:rPr>
          <w:rFonts w:hint="eastAsia"/>
          <w:lang w:val="x-none"/>
        </w:rPr>
        <w:t>运转状态位都有固定的定义，而传感器</w:t>
      </w:r>
      <w:r w:rsidR="00920120">
        <w:rPr>
          <w:rFonts w:hint="eastAsia"/>
          <w:lang w:val="x-none"/>
        </w:rPr>
        <w:t>1</w:t>
      </w:r>
      <w:r w:rsidR="00920120">
        <w:rPr>
          <w:rFonts w:hint="eastAsia"/>
          <w:lang w:val="x-none"/>
        </w:rPr>
        <w:t>高低八位值均为零，但当自动制动手柄处于线性区时，运转位仍为初制位的定义</w:t>
      </w:r>
      <w:r w:rsidR="00920120">
        <w:rPr>
          <w:rFonts w:hint="eastAsia"/>
          <w:lang w:val="x-none"/>
        </w:rPr>
        <w:t>0x</w:t>
      </w:r>
      <w:r w:rsidR="00920120">
        <w:rPr>
          <w:lang w:val="x-none"/>
        </w:rPr>
        <w:t>01</w:t>
      </w:r>
      <w:r w:rsidR="00920120">
        <w:rPr>
          <w:rFonts w:hint="eastAsia"/>
          <w:lang w:val="x-none"/>
        </w:rPr>
        <w:t>，但是此时传感器</w:t>
      </w:r>
      <w:r w:rsidR="00920120">
        <w:rPr>
          <w:rFonts w:hint="eastAsia"/>
          <w:lang w:val="x-none"/>
        </w:rPr>
        <w:t>1</w:t>
      </w:r>
      <w:r w:rsidR="00920120">
        <w:rPr>
          <w:rFonts w:hint="eastAsia"/>
          <w:lang w:val="x-none"/>
        </w:rPr>
        <w:t>的高低八位值则改为根据手柄所处线性区所代表的值，从而赋予均衡风缸目标值来达到设定的目的。</w:t>
      </w:r>
      <w:r w:rsidR="00B83367">
        <w:rPr>
          <w:rFonts w:hint="eastAsia"/>
          <w:lang w:val="x-none"/>
        </w:rPr>
        <w:t>在运转位时，均衡风缸的压力设定值货车模式下为</w:t>
      </w:r>
      <w:r w:rsidR="00B83367">
        <w:rPr>
          <w:rFonts w:hint="eastAsia"/>
          <w:lang w:val="x-none"/>
        </w:rPr>
        <w:t>500kPa</w:t>
      </w:r>
      <w:r w:rsidR="00B83367">
        <w:rPr>
          <w:rFonts w:hint="eastAsia"/>
          <w:lang w:val="x-none"/>
        </w:rPr>
        <w:t>，客车为</w:t>
      </w:r>
      <w:r w:rsidR="00B83367">
        <w:rPr>
          <w:rFonts w:hint="eastAsia"/>
          <w:lang w:val="x-none"/>
        </w:rPr>
        <w:t>600k</w:t>
      </w:r>
      <w:r w:rsidR="00B83367">
        <w:rPr>
          <w:lang w:val="x-none"/>
        </w:rPr>
        <w:t>Pa</w:t>
      </w:r>
      <w:r w:rsidR="00B83367">
        <w:rPr>
          <w:rFonts w:hint="eastAsia"/>
          <w:lang w:val="x-none"/>
        </w:rPr>
        <w:t>，初制位则减</w:t>
      </w:r>
      <w:r w:rsidR="00B83367">
        <w:rPr>
          <w:rFonts w:hint="eastAsia"/>
          <w:lang w:val="x-none"/>
        </w:rPr>
        <w:t>50kPa</w:t>
      </w:r>
      <w:r w:rsidR="00B83367">
        <w:rPr>
          <w:rFonts w:hint="eastAsia"/>
          <w:lang w:val="x-none"/>
        </w:rPr>
        <w:t>，</w:t>
      </w:r>
      <w:r w:rsidR="009A5D9F">
        <w:rPr>
          <w:rFonts w:hint="eastAsia"/>
          <w:lang w:val="x-none"/>
        </w:rPr>
        <w:t>全制动位减</w:t>
      </w:r>
      <w:r w:rsidR="009A5D9F">
        <w:rPr>
          <w:rFonts w:hint="eastAsia"/>
          <w:lang w:val="x-none"/>
        </w:rPr>
        <w:t>170kPa</w:t>
      </w:r>
      <w:r w:rsidR="009A5D9F">
        <w:rPr>
          <w:rFonts w:hint="eastAsia"/>
          <w:lang w:val="x-none"/>
        </w:rPr>
        <w:t>，线性区则按照线性递增数减。</w:t>
      </w:r>
      <w:r w:rsidR="003B4233">
        <w:rPr>
          <w:rFonts w:hint="eastAsia"/>
          <w:lang w:val="x-none"/>
        </w:rPr>
        <w:t>而处于抑制位时则保持当前气压，重联位和紧急位均要排空均衡风缸压力，并且，处于紧急位时需要定时一分钟后才能重置运转位进行充风。</w:t>
      </w:r>
    </w:p>
    <w:p w14:paraId="2F685A51" w14:textId="0EB73333" w:rsidR="004D70BA" w:rsidRDefault="00B83367" w:rsidP="008B76C9">
      <w:pPr>
        <w:spacing w:line="360" w:lineRule="exact"/>
        <w:ind w:firstLine="414"/>
        <w:rPr>
          <w:ins w:id="1044" w:author="Quan Wen" w:date="2017-06-11T03:12:00Z"/>
          <w:lang w:val="x-none"/>
        </w:rPr>
        <w:pPrChange w:id="1045" w:author="Quan Wen" w:date="2017-06-11T03:18:00Z">
          <w:pPr>
            <w:ind w:firstLine="412"/>
          </w:pPr>
        </w:pPrChange>
      </w:pPr>
      <w:r>
        <w:rPr>
          <w:rFonts w:hint="eastAsia"/>
          <w:lang w:val="x-none"/>
        </w:rPr>
        <w:lastRenderedPageBreak/>
        <w:t>右侧为</w:t>
      </w:r>
      <w:r w:rsidR="00EC70EB">
        <w:rPr>
          <w:rFonts w:hint="eastAsia"/>
          <w:lang w:val="x-none"/>
        </w:rPr>
        <w:t>单独制动手柄，共有运转位、全制位和侧压三种运转状态。同样，在这三种运转状态时报文第一字节均有固定的定义，传感器</w:t>
      </w:r>
      <w:r w:rsidR="00EC70EB">
        <w:rPr>
          <w:rFonts w:hint="eastAsia"/>
          <w:lang w:val="x-none"/>
        </w:rPr>
        <w:t>2</w:t>
      </w:r>
      <w:r w:rsidR="00EC70EB">
        <w:rPr>
          <w:rFonts w:hint="eastAsia"/>
          <w:lang w:val="x-none"/>
        </w:rPr>
        <w:t>高低八位值也为零。运转位和全制位之间也为线性区，运转位时</w:t>
      </w:r>
      <w:r w:rsidR="00EC70EB">
        <w:rPr>
          <w:rFonts w:hint="eastAsia"/>
          <w:lang w:val="x-none"/>
        </w:rPr>
        <w:t>20</w:t>
      </w:r>
      <w:r w:rsidR="00EC70EB">
        <w:rPr>
          <w:rFonts w:hint="eastAsia"/>
          <w:lang w:val="x-none"/>
        </w:rPr>
        <w:t>风缸压力为零，全制位时最高为</w:t>
      </w:r>
      <w:r w:rsidR="00EC70EB">
        <w:rPr>
          <w:rFonts w:hint="eastAsia"/>
          <w:lang w:val="x-none"/>
        </w:rPr>
        <w:t>300kPa</w:t>
      </w:r>
      <w:r w:rsidR="00EC70EB">
        <w:rPr>
          <w:rFonts w:hint="eastAsia"/>
          <w:lang w:val="x-none"/>
        </w:rPr>
        <w:t>，线性区则中气压和单独手柄的位置有关。</w:t>
      </w:r>
      <w:r w:rsidR="00411B14">
        <w:rPr>
          <w:rFonts w:hint="eastAsia"/>
          <w:lang w:val="x-none"/>
        </w:rPr>
        <w:t>当侧压单独制动手柄时，则会排</w:t>
      </w:r>
      <w:r w:rsidR="00411B14">
        <w:rPr>
          <w:rFonts w:hint="eastAsia"/>
          <w:lang w:val="x-none"/>
        </w:rPr>
        <w:t>16</w:t>
      </w:r>
      <w:r w:rsidR="00411B14">
        <w:rPr>
          <w:rFonts w:hint="eastAsia"/>
          <w:lang w:val="x-none"/>
        </w:rPr>
        <w:t>风缸压力。</w:t>
      </w:r>
    </w:p>
    <w:p w14:paraId="55377108" w14:textId="457CA00A" w:rsidR="005B23DD" w:rsidRDefault="005B23DD" w:rsidP="005B23DD">
      <w:pPr>
        <w:ind w:firstLine="412"/>
        <w:jc w:val="center"/>
        <w:rPr>
          <w:ins w:id="1046" w:author="Quan Wen" w:date="2017-06-11T03:16:00Z"/>
          <w:rFonts w:eastAsia="黑体" w:cs="Arial" w:hint="eastAsia"/>
          <w:noProof/>
          <w:kern w:val="0"/>
          <w:sz w:val="18"/>
          <w:szCs w:val="18"/>
        </w:rPr>
        <w:pPrChange w:id="1047" w:author="Quan Wen" w:date="2017-06-11T03:15:00Z">
          <w:pPr>
            <w:ind w:firstLine="412"/>
          </w:pPr>
        </w:pPrChange>
      </w:pPr>
    </w:p>
    <w:p w14:paraId="6A247CEC" w14:textId="722D76E7" w:rsidR="00B83367" w:rsidRDefault="004D70BA" w:rsidP="005B23DD">
      <w:pPr>
        <w:ind w:firstLine="412"/>
        <w:jc w:val="center"/>
        <w:rPr>
          <w:lang w:val="x-none"/>
        </w:rPr>
        <w:pPrChange w:id="1048" w:author="Quan Wen" w:date="2017-06-11T03:15:00Z">
          <w:pPr>
            <w:ind w:firstLine="412"/>
          </w:pPr>
        </w:pPrChange>
      </w:pPr>
      <w:ins w:id="1049" w:author="Quan Wen" w:date="2017-06-11T03:12:00Z">
        <w:r w:rsidRPr="0025098F">
          <w:rPr>
            <w:rFonts w:eastAsia="黑体" w:cs="Arial" w:hint="eastAsia"/>
            <w:noProof/>
            <w:kern w:val="0"/>
            <w:sz w:val="18"/>
            <w:szCs w:val="18"/>
          </w:rPr>
          <w:drawing>
            <wp:inline distT="0" distB="0" distL="0" distR="0" wp14:anchorId="1100518A" wp14:editId="637F7DBF">
              <wp:extent cx="3724275" cy="29413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607131510.jpg"/>
                      <pic:cNvPicPr/>
                    </pic:nvPicPr>
                    <pic:blipFill rotWithShape="1">
                      <a:blip r:embed="rId74">
                        <a:extLst>
                          <a:ext uri="{28A0092B-C50C-407E-A947-70E740481C1C}">
                            <a14:useLocalDpi xmlns:a14="http://schemas.microsoft.com/office/drawing/2010/main" val="0"/>
                          </a:ext>
                        </a:extLst>
                      </a:blip>
                      <a:srcRect t="1860" r="6683" b="2478"/>
                      <a:stretch/>
                    </pic:blipFill>
                    <pic:spPr bwMode="auto">
                      <a:xfrm>
                        <a:off x="0" y="0"/>
                        <a:ext cx="3724848" cy="2941773"/>
                      </a:xfrm>
                      <a:prstGeom prst="rect">
                        <a:avLst/>
                      </a:prstGeom>
                      <a:ln>
                        <a:noFill/>
                      </a:ln>
                      <a:extLst>
                        <a:ext uri="{53640926-AAD7-44D8-BBD7-CCE9431645EC}">
                          <a14:shadowObscured xmlns:a14="http://schemas.microsoft.com/office/drawing/2010/main"/>
                        </a:ext>
                      </a:extLst>
                    </pic:spPr>
                  </pic:pic>
                </a:graphicData>
              </a:graphic>
            </wp:inline>
          </w:drawing>
        </w:r>
      </w:ins>
    </w:p>
    <w:p w14:paraId="5904D798" w14:textId="25B483CE" w:rsidR="003D5082" w:rsidRPr="0025098F" w:rsidRDefault="0025098F" w:rsidP="0025098F">
      <w:pPr>
        <w:spacing w:line="360" w:lineRule="exact"/>
        <w:ind w:firstLineChars="150" w:firstLine="270"/>
        <w:jc w:val="center"/>
        <w:rPr>
          <w:rFonts w:eastAsia="黑体" w:cs="Arial"/>
          <w:kern w:val="0"/>
          <w:sz w:val="18"/>
          <w:szCs w:val="18"/>
        </w:rPr>
      </w:pPr>
      <w:r w:rsidRPr="0025098F">
        <w:rPr>
          <w:rFonts w:eastAsia="黑体" w:cs="Arial" w:hint="eastAsia"/>
          <w:kern w:val="0"/>
          <w:sz w:val="18"/>
          <w:szCs w:val="18"/>
        </w:rPr>
        <w:t>图</w:t>
      </w:r>
      <w:r w:rsidRPr="0025098F">
        <w:rPr>
          <w:rFonts w:eastAsia="黑体" w:cs="Arial" w:hint="eastAsia"/>
          <w:kern w:val="0"/>
          <w:sz w:val="18"/>
          <w:szCs w:val="18"/>
        </w:rPr>
        <w:t>6.</w:t>
      </w:r>
      <w:ins w:id="1050" w:author="Quan Wen" w:date="2017-06-11T03:21:00Z">
        <w:r w:rsidR="00E97835">
          <w:rPr>
            <w:rFonts w:eastAsia="黑体" w:cs="Arial" w:hint="eastAsia"/>
            <w:kern w:val="0"/>
            <w:sz w:val="18"/>
            <w:szCs w:val="18"/>
          </w:rPr>
          <w:t>6</w:t>
        </w:r>
      </w:ins>
      <w:del w:id="1051" w:author="Quan Wen" w:date="2017-06-11T03:21:00Z">
        <w:r w:rsidRPr="0025098F" w:rsidDel="00E97835">
          <w:rPr>
            <w:rFonts w:eastAsia="黑体" w:cs="Arial" w:hint="eastAsia"/>
            <w:kern w:val="0"/>
            <w:sz w:val="18"/>
            <w:szCs w:val="18"/>
          </w:rPr>
          <w:delText>5</w:delText>
        </w:r>
      </w:del>
      <w:r w:rsidRPr="0025098F">
        <w:rPr>
          <w:rFonts w:eastAsia="黑体" w:cs="Arial"/>
          <w:kern w:val="0"/>
          <w:sz w:val="18"/>
          <w:szCs w:val="18"/>
        </w:rPr>
        <w:t xml:space="preserve"> </w:t>
      </w:r>
      <w:r w:rsidRPr="0025098F">
        <w:rPr>
          <w:rFonts w:eastAsia="黑体" w:cs="Arial" w:hint="eastAsia"/>
          <w:kern w:val="0"/>
          <w:sz w:val="18"/>
          <w:szCs w:val="18"/>
        </w:rPr>
        <w:t>EBV</w:t>
      </w:r>
      <w:r w:rsidRPr="0025098F">
        <w:rPr>
          <w:rFonts w:eastAsia="黑体" w:cs="Arial" w:hint="eastAsia"/>
          <w:kern w:val="0"/>
          <w:sz w:val="18"/>
          <w:szCs w:val="18"/>
        </w:rPr>
        <w:t>控制面板图</w:t>
      </w:r>
    </w:p>
    <w:p w14:paraId="755740C3" w14:textId="77777777" w:rsidR="0025098F" w:rsidRPr="002C0E04" w:rsidRDefault="0025098F" w:rsidP="0025098F">
      <w:pPr>
        <w:spacing w:line="360" w:lineRule="exact"/>
        <w:ind w:firstLineChars="150" w:firstLine="315"/>
        <w:jc w:val="center"/>
        <w:rPr>
          <w:lang w:val="x-none"/>
        </w:rPr>
      </w:pPr>
    </w:p>
    <w:p w14:paraId="5D4AD14E" w14:textId="2FE2EBFA" w:rsidR="00EF4F3B" w:rsidRPr="008B76C9" w:rsidRDefault="00EF4F3B" w:rsidP="008B76C9">
      <w:pPr>
        <w:pStyle w:val="af5"/>
        <w:numPr>
          <w:ilvl w:val="0"/>
          <w:numId w:val="63"/>
        </w:numPr>
        <w:ind w:firstLineChars="0"/>
        <w:rPr>
          <w:lang w:val="x-none"/>
        </w:rPr>
      </w:pPr>
      <w:r w:rsidRPr="008B76C9">
        <w:rPr>
          <w:rFonts w:hint="eastAsia"/>
          <w:lang w:val="x-none"/>
        </w:rPr>
        <w:t xml:space="preserve"> </w:t>
      </w:r>
      <w:r w:rsidR="004D63C8" w:rsidRPr="008B76C9">
        <w:rPr>
          <w:rFonts w:hint="eastAsia"/>
          <w:lang w:val="x-none"/>
        </w:rPr>
        <w:t>EPCU</w:t>
      </w:r>
      <w:r w:rsidRPr="008B76C9">
        <w:rPr>
          <w:rFonts w:hint="eastAsia"/>
          <w:lang w:val="x-none"/>
        </w:rPr>
        <w:t>节点通信设计</w:t>
      </w:r>
    </w:p>
    <w:p w14:paraId="1A4C92AD" w14:textId="20118EAB" w:rsidR="005E4C20" w:rsidRDefault="00D91DD9" w:rsidP="008B76C9">
      <w:pPr>
        <w:spacing w:line="360" w:lineRule="exact"/>
        <w:rPr>
          <w:ins w:id="1052" w:author="Quan Wen" w:date="2017-06-11T03:21:00Z"/>
          <w:lang w:val="x-none"/>
        </w:rPr>
        <w:pPrChange w:id="1053" w:author="Quan Wen" w:date="2017-06-11T03:18:00Z">
          <w:pPr/>
        </w:pPrChange>
      </w:pPr>
      <w:r w:rsidRPr="009E36A4">
        <w:rPr>
          <w:lang w:val="x-none"/>
        </w:rPr>
        <w:tab/>
      </w:r>
      <w:r w:rsidR="002A6392" w:rsidRPr="009E36A4">
        <w:rPr>
          <w:rFonts w:hint="eastAsia"/>
          <w:lang w:val="x-none"/>
        </w:rPr>
        <w:t>对于</w:t>
      </w:r>
      <w:r w:rsidR="002A6392" w:rsidRPr="009E36A4">
        <w:rPr>
          <w:rFonts w:hint="eastAsia"/>
          <w:lang w:val="x-none"/>
        </w:rPr>
        <w:t>EPCU</w:t>
      </w:r>
      <w:r w:rsidR="002A6392" w:rsidRPr="009E36A4">
        <w:rPr>
          <w:rFonts w:hint="eastAsia"/>
          <w:lang w:val="x-none"/>
        </w:rPr>
        <w:t>的各个子模块节点，其主要作用是根据来自</w:t>
      </w:r>
      <w:r w:rsidR="002A6392" w:rsidRPr="009E36A4">
        <w:rPr>
          <w:rFonts w:hint="eastAsia"/>
          <w:lang w:val="x-none"/>
        </w:rPr>
        <w:t>IPM</w:t>
      </w:r>
      <w:r w:rsidR="002A6392" w:rsidRPr="009E36A4">
        <w:rPr>
          <w:rFonts w:hint="eastAsia"/>
          <w:lang w:val="x-none"/>
        </w:rPr>
        <w:t>节点的控制报文进行相应</w:t>
      </w:r>
      <w:r w:rsidR="00B31B6B" w:rsidRPr="009E36A4">
        <w:rPr>
          <w:rFonts w:hint="eastAsia"/>
          <w:lang w:val="x-none"/>
        </w:rPr>
        <w:t>操作，从而实现系统的正常运转，并在系统空闲时发送模块当前的状态信息和自检结果等，因此其具体实现并不困难，具体</w:t>
      </w:r>
      <w:r w:rsidR="001E45E2" w:rsidRPr="009E36A4">
        <w:rPr>
          <w:rFonts w:hint="eastAsia"/>
          <w:lang w:val="x-none"/>
        </w:rPr>
        <w:t>流程图</w:t>
      </w:r>
      <w:r w:rsidR="00B31B6B" w:rsidRPr="009E36A4">
        <w:rPr>
          <w:rFonts w:hint="eastAsia"/>
          <w:lang w:val="x-none"/>
        </w:rPr>
        <w:t>如下图所示：</w:t>
      </w:r>
    </w:p>
    <w:p w14:paraId="5C9AEA45" w14:textId="77777777" w:rsidR="00E97835" w:rsidRPr="009E36A4" w:rsidRDefault="00E97835" w:rsidP="008B76C9">
      <w:pPr>
        <w:spacing w:line="360" w:lineRule="exact"/>
        <w:rPr>
          <w:rFonts w:hint="eastAsia"/>
          <w:lang w:val="x-none"/>
        </w:rPr>
        <w:pPrChange w:id="1054" w:author="Quan Wen" w:date="2017-06-11T03:18:00Z">
          <w:pPr/>
        </w:pPrChange>
      </w:pPr>
    </w:p>
    <w:p w14:paraId="06A3BB90" w14:textId="11B96DD5" w:rsidR="00395468" w:rsidRPr="00E97835" w:rsidRDefault="00D7602D" w:rsidP="00E97835">
      <w:pPr>
        <w:pStyle w:val="a0"/>
        <w:jc w:val="center"/>
        <w:rPr>
          <w:ins w:id="1055" w:author="Quan Wen" w:date="2017-06-11T03:21:00Z"/>
          <w:lang w:val="x-none"/>
        </w:rPr>
      </w:pPr>
      <w:r w:rsidRPr="00E97835">
        <w:rPr>
          <w:lang w:val="x-none"/>
        </w:rPr>
        <w:object w:dxaOrig="5190" w:dyaOrig="12780" w14:anchorId="606D4518">
          <v:shape id="_x0000_i1108" type="#_x0000_t75" style="width:251.15pt;height:608.25pt" o:ole="">
            <v:imagedata r:id="rId75" o:title=""/>
          </v:shape>
          <o:OLEObject Type="Embed" ProgID="Visio.Drawing.15" ShapeID="_x0000_i1108" DrawAspect="Content" ObjectID="_1558661440" r:id="rId76"/>
        </w:object>
      </w:r>
    </w:p>
    <w:p w14:paraId="0EDF16B7" w14:textId="7DDA3420" w:rsidR="00E97835" w:rsidRDefault="00E97835" w:rsidP="00E97835">
      <w:pPr>
        <w:spacing w:line="360" w:lineRule="exact"/>
        <w:ind w:firstLineChars="150" w:firstLine="270"/>
        <w:jc w:val="center"/>
        <w:rPr>
          <w:ins w:id="1056" w:author="Quan Wen" w:date="2017-06-11T03:22:00Z"/>
          <w:rFonts w:eastAsia="黑体" w:cs="Arial"/>
          <w:kern w:val="0"/>
          <w:sz w:val="18"/>
          <w:szCs w:val="18"/>
        </w:rPr>
        <w:pPrChange w:id="1057" w:author="Quan Wen" w:date="2017-06-11T03:21:00Z">
          <w:pPr>
            <w:pStyle w:val="a0"/>
            <w:jc w:val="center"/>
          </w:pPr>
        </w:pPrChange>
      </w:pPr>
      <w:ins w:id="1058" w:author="Quan Wen" w:date="2017-06-11T03:21:00Z">
        <w:r w:rsidRPr="00E97835">
          <w:rPr>
            <w:rFonts w:eastAsia="黑体" w:cs="Arial" w:hint="eastAsia"/>
            <w:kern w:val="0"/>
            <w:sz w:val="18"/>
            <w:szCs w:val="18"/>
            <w:rPrChange w:id="1059" w:author="Quan Wen" w:date="2017-06-11T03:21:00Z">
              <w:rPr>
                <w:rFonts w:hint="eastAsia"/>
                <w:lang w:val="x-none"/>
              </w:rPr>
            </w:rPrChange>
          </w:rPr>
          <w:t>图</w:t>
        </w:r>
        <w:r w:rsidRPr="00E97835">
          <w:rPr>
            <w:rFonts w:eastAsia="黑体" w:cs="Arial" w:hint="eastAsia"/>
            <w:kern w:val="0"/>
            <w:sz w:val="18"/>
            <w:szCs w:val="18"/>
            <w:rPrChange w:id="1060" w:author="Quan Wen" w:date="2017-06-11T03:21:00Z">
              <w:rPr>
                <w:rFonts w:hint="eastAsia"/>
                <w:lang w:val="x-none"/>
              </w:rPr>
            </w:rPrChange>
          </w:rPr>
          <w:t>6.7</w:t>
        </w:r>
        <w:r w:rsidRPr="00E97835">
          <w:rPr>
            <w:rFonts w:eastAsia="黑体" w:cs="Arial"/>
            <w:kern w:val="0"/>
            <w:sz w:val="18"/>
            <w:szCs w:val="18"/>
            <w:rPrChange w:id="1061" w:author="Quan Wen" w:date="2017-06-11T03:21:00Z">
              <w:rPr>
                <w:lang w:val="x-none"/>
              </w:rPr>
            </w:rPrChange>
          </w:rPr>
          <w:t xml:space="preserve"> </w:t>
        </w:r>
        <w:r w:rsidRPr="00E97835">
          <w:rPr>
            <w:rFonts w:eastAsia="黑体" w:cs="Arial" w:hint="eastAsia"/>
            <w:kern w:val="0"/>
            <w:sz w:val="18"/>
            <w:szCs w:val="18"/>
            <w:rPrChange w:id="1062" w:author="Quan Wen" w:date="2017-06-11T03:21:00Z">
              <w:rPr>
                <w:rFonts w:hint="eastAsia"/>
                <w:lang w:val="x-none"/>
              </w:rPr>
            </w:rPrChange>
          </w:rPr>
          <w:t>EPCU</w:t>
        </w:r>
        <w:r w:rsidRPr="00E97835">
          <w:rPr>
            <w:rFonts w:eastAsia="黑体" w:cs="Arial" w:hint="eastAsia"/>
            <w:kern w:val="0"/>
            <w:sz w:val="18"/>
            <w:szCs w:val="18"/>
            <w:rPrChange w:id="1063" w:author="Quan Wen" w:date="2017-06-11T03:21:00Z">
              <w:rPr>
                <w:rFonts w:hint="eastAsia"/>
                <w:lang w:val="x-none"/>
              </w:rPr>
            </w:rPrChange>
          </w:rPr>
          <w:t>各节点</w:t>
        </w:r>
      </w:ins>
      <w:ins w:id="1064" w:author="Quan Wen" w:date="2017-06-11T03:23:00Z">
        <w:r w:rsidR="00E00C31">
          <w:rPr>
            <w:rFonts w:eastAsia="黑体" w:cs="Arial" w:hint="eastAsia"/>
            <w:kern w:val="0"/>
            <w:sz w:val="18"/>
            <w:szCs w:val="18"/>
          </w:rPr>
          <w:t>工作</w:t>
        </w:r>
      </w:ins>
      <w:ins w:id="1065" w:author="Quan Wen" w:date="2017-06-11T03:21:00Z">
        <w:r w:rsidRPr="00E97835">
          <w:rPr>
            <w:rFonts w:eastAsia="黑体" w:cs="Arial" w:hint="eastAsia"/>
            <w:kern w:val="0"/>
            <w:sz w:val="18"/>
            <w:szCs w:val="18"/>
            <w:rPrChange w:id="1066" w:author="Quan Wen" w:date="2017-06-11T03:21:00Z">
              <w:rPr>
                <w:rFonts w:hint="eastAsia"/>
                <w:lang w:val="x-none"/>
              </w:rPr>
            </w:rPrChange>
          </w:rPr>
          <w:t>流程图</w:t>
        </w:r>
      </w:ins>
    </w:p>
    <w:p w14:paraId="6CE9D59E" w14:textId="77777777" w:rsidR="00E97835" w:rsidRPr="00E97835" w:rsidRDefault="00E97835" w:rsidP="00E97835">
      <w:pPr>
        <w:spacing w:line="360" w:lineRule="exact"/>
        <w:ind w:firstLineChars="150" w:firstLine="270"/>
        <w:jc w:val="center"/>
        <w:rPr>
          <w:rFonts w:eastAsia="黑体" w:cs="Arial" w:hint="eastAsia"/>
          <w:kern w:val="0"/>
          <w:sz w:val="18"/>
          <w:szCs w:val="18"/>
          <w:rPrChange w:id="1067" w:author="Quan Wen" w:date="2017-06-11T03:21:00Z">
            <w:rPr>
              <w:lang w:val="x-none"/>
            </w:rPr>
          </w:rPrChange>
        </w:rPr>
        <w:pPrChange w:id="1068" w:author="Quan Wen" w:date="2017-06-11T03:21:00Z">
          <w:pPr>
            <w:pStyle w:val="a0"/>
            <w:jc w:val="center"/>
          </w:pPr>
        </w:pPrChange>
      </w:pPr>
    </w:p>
    <w:p w14:paraId="2744B1E5" w14:textId="4BF82C83" w:rsidR="00EA222F" w:rsidRDefault="0093286C" w:rsidP="008178B7">
      <w:pPr>
        <w:pStyle w:val="a0"/>
        <w:spacing w:line="360" w:lineRule="exact"/>
        <w:jc w:val="left"/>
        <w:rPr>
          <w:ins w:id="1069" w:author="zhuqinyue" w:date="2017-06-10T18:56:00Z"/>
          <w:lang w:val="x-none"/>
        </w:rPr>
        <w:pPrChange w:id="1070" w:author="Quan Wen" w:date="2017-06-11T03:23:00Z">
          <w:pPr>
            <w:pStyle w:val="a0"/>
            <w:jc w:val="left"/>
          </w:pPr>
        </w:pPrChange>
      </w:pPr>
      <w:r w:rsidRPr="009E36A4">
        <w:rPr>
          <w:rFonts w:hint="eastAsia"/>
          <w:lang w:val="x-none"/>
        </w:rPr>
        <w:lastRenderedPageBreak/>
        <w:t>EPCU</w:t>
      </w:r>
      <w:r w:rsidRPr="009E36A4">
        <w:rPr>
          <w:rFonts w:hint="eastAsia"/>
          <w:lang w:val="x-none"/>
        </w:rPr>
        <w:t>是本设计中的工作重点，因此需要特别说明一下。</w:t>
      </w:r>
      <w:r w:rsidR="00540BC8" w:rsidRPr="009E36A4">
        <w:rPr>
          <w:rFonts w:hint="eastAsia"/>
          <w:lang w:val="x-none"/>
        </w:rPr>
        <w:t>EPCU</w:t>
      </w:r>
      <w:r w:rsidR="00540BC8" w:rsidRPr="009E36A4">
        <w:rPr>
          <w:rFonts w:hint="eastAsia"/>
          <w:lang w:val="x-none"/>
        </w:rPr>
        <w:t>在系统中属于从节点，因此只有在收到来自</w:t>
      </w:r>
      <w:r w:rsidR="00540BC8" w:rsidRPr="009E36A4">
        <w:rPr>
          <w:rFonts w:hint="eastAsia"/>
          <w:lang w:val="x-none"/>
        </w:rPr>
        <w:t>IPM</w:t>
      </w:r>
      <w:r w:rsidR="00540BC8" w:rsidRPr="009E36A4">
        <w:rPr>
          <w:rFonts w:hint="eastAsia"/>
          <w:lang w:val="x-none"/>
        </w:rPr>
        <w:t>的控制报文后才会进行相应操作，在没有收到控制报文时，</w:t>
      </w:r>
      <w:r w:rsidR="005F44BA" w:rsidRPr="009E36A4">
        <w:rPr>
          <w:rFonts w:hint="eastAsia"/>
          <w:lang w:val="x-none"/>
        </w:rPr>
        <w:t>定时器</w:t>
      </w:r>
      <w:r w:rsidR="005F44BA" w:rsidRPr="009E36A4">
        <w:rPr>
          <w:rFonts w:hint="eastAsia"/>
          <w:lang w:val="x-none"/>
        </w:rPr>
        <w:t>2</w:t>
      </w:r>
      <w:r w:rsidR="005F44BA" w:rsidRPr="009E36A4">
        <w:rPr>
          <w:rFonts w:hint="eastAsia"/>
          <w:lang w:val="x-none"/>
        </w:rPr>
        <w:t>一直在工作，</w:t>
      </w:r>
      <w:r w:rsidR="00B738B7" w:rsidRPr="009E36A4">
        <w:rPr>
          <w:rFonts w:hint="eastAsia"/>
          <w:lang w:val="x-none"/>
        </w:rPr>
        <w:t>EPCU</w:t>
      </w:r>
      <w:r w:rsidR="00B738B7" w:rsidRPr="009E36A4">
        <w:rPr>
          <w:rFonts w:hint="eastAsia"/>
          <w:lang w:val="x-none"/>
        </w:rPr>
        <w:t>的各模块的</w:t>
      </w:r>
      <w:r w:rsidR="00B738B7" w:rsidRPr="009E36A4">
        <w:rPr>
          <w:rFonts w:hint="eastAsia"/>
          <w:lang w:val="x-none"/>
        </w:rPr>
        <w:t>ADC</w:t>
      </w:r>
      <w:r w:rsidR="00B738B7" w:rsidRPr="009E36A4">
        <w:rPr>
          <w:rFonts w:hint="eastAsia"/>
          <w:lang w:val="x-none"/>
        </w:rPr>
        <w:t>则在定时</w:t>
      </w:r>
      <w:r w:rsidR="005F44BA" w:rsidRPr="009E36A4">
        <w:rPr>
          <w:rFonts w:hint="eastAsia"/>
          <w:lang w:val="x-none"/>
        </w:rPr>
        <w:t>器</w:t>
      </w:r>
      <w:r w:rsidR="005F44BA" w:rsidRPr="009E36A4">
        <w:rPr>
          <w:rFonts w:hint="eastAsia"/>
          <w:lang w:val="x-none"/>
        </w:rPr>
        <w:t>2</w:t>
      </w:r>
      <w:r w:rsidR="005F44BA" w:rsidRPr="009E36A4">
        <w:rPr>
          <w:rFonts w:hint="eastAsia"/>
          <w:lang w:val="x-none"/>
        </w:rPr>
        <w:t>的终端中</w:t>
      </w:r>
      <w:r w:rsidR="00B738B7" w:rsidRPr="009E36A4">
        <w:rPr>
          <w:rFonts w:hint="eastAsia"/>
          <w:lang w:val="x-none"/>
        </w:rPr>
        <w:t>采集各模块相应气缸和气管的压力，并</w:t>
      </w:r>
      <w:r w:rsidR="009C76BE" w:rsidRPr="009E36A4">
        <w:rPr>
          <w:rFonts w:hint="eastAsia"/>
          <w:lang w:val="x-none"/>
        </w:rPr>
        <w:t>在显示模块上显示当前压力；当收到</w:t>
      </w:r>
      <w:r w:rsidR="005F44BA" w:rsidRPr="009E36A4">
        <w:rPr>
          <w:rFonts w:hint="eastAsia"/>
          <w:lang w:val="x-none"/>
        </w:rPr>
        <w:t>IPM</w:t>
      </w:r>
      <w:r w:rsidR="005F44BA" w:rsidRPr="009E36A4">
        <w:rPr>
          <w:rFonts w:hint="eastAsia"/>
          <w:lang w:val="x-none"/>
        </w:rPr>
        <w:t>的控制报文时，首先</w:t>
      </w:r>
      <w:r w:rsidR="00E35AC3" w:rsidRPr="009E36A4">
        <w:rPr>
          <w:rFonts w:hint="eastAsia"/>
          <w:lang w:val="x-none"/>
        </w:rPr>
        <w:t>使能定时器</w:t>
      </w:r>
      <w:r w:rsidR="000F56A9">
        <w:rPr>
          <w:rFonts w:hint="eastAsia"/>
          <w:lang w:val="x-none"/>
        </w:rPr>
        <w:t>3</w:t>
      </w:r>
      <w:r w:rsidR="00E35AC3" w:rsidRPr="009E36A4">
        <w:rPr>
          <w:rFonts w:hint="eastAsia"/>
          <w:lang w:val="x-none"/>
        </w:rPr>
        <w:t>，并读取控制报文中的工作信息，设定给定值，</w:t>
      </w:r>
      <w:r w:rsidR="007324B4" w:rsidRPr="009E36A4">
        <w:rPr>
          <w:rFonts w:hint="eastAsia"/>
          <w:lang w:val="x-none"/>
        </w:rPr>
        <w:t>然后定时对电磁阀进行驱动，以达到设定压力的效果。</w:t>
      </w:r>
    </w:p>
    <w:p w14:paraId="778B1595" w14:textId="13082357" w:rsidR="0018393B" w:rsidRPr="009E36A4" w:rsidRDefault="0018393B" w:rsidP="008178B7">
      <w:pPr>
        <w:pStyle w:val="a0"/>
        <w:numPr>
          <w:ilvl w:val="0"/>
          <w:numId w:val="63"/>
        </w:numPr>
        <w:jc w:val="left"/>
        <w:rPr>
          <w:lang w:val="x-none"/>
        </w:rPr>
        <w:pPrChange w:id="1071" w:author="Quan Wen" w:date="2017-06-11T03:23:00Z">
          <w:pPr>
            <w:pStyle w:val="a0"/>
            <w:jc w:val="left"/>
          </w:pPr>
        </w:pPrChange>
      </w:pPr>
      <w:ins w:id="1072" w:author="zhuqinyue" w:date="2017-06-10T18:56:00Z">
        <w:del w:id="1073" w:author="Quan Wen" w:date="2017-06-11T03:23:00Z">
          <w:r w:rsidDel="008178B7">
            <w:rPr>
              <w:rFonts w:hint="eastAsia"/>
              <w:lang w:val="x-none"/>
            </w:rPr>
            <w:delText>（</w:delText>
          </w:r>
          <w:r w:rsidDel="008178B7">
            <w:rPr>
              <w:rFonts w:hint="eastAsia"/>
              <w:lang w:val="x-none"/>
            </w:rPr>
            <w:delText>2</w:delText>
          </w:r>
          <w:r w:rsidDel="008178B7">
            <w:rPr>
              <w:rFonts w:hint="eastAsia"/>
              <w:lang w:val="x-none"/>
            </w:rPr>
            <w:delText>）。</w:delText>
          </w:r>
          <w:r w:rsidDel="008178B7">
            <w:rPr>
              <w:lang w:val="x-none"/>
            </w:rPr>
            <w:delText>。。。。。。。。。</w:delText>
          </w:r>
          <w:r w:rsidDel="008178B7">
            <w:rPr>
              <w:lang w:val="x-none"/>
            </w:rPr>
            <w:tab/>
          </w:r>
        </w:del>
        <w:r>
          <w:rPr>
            <w:lang w:val="x-none"/>
          </w:rPr>
          <w:t>PWM</w:t>
        </w:r>
        <w:r>
          <w:rPr>
            <w:lang w:val="x-none"/>
          </w:rPr>
          <w:t>输出</w:t>
        </w:r>
        <w:r>
          <w:rPr>
            <w:rFonts w:hint="eastAsia"/>
            <w:lang w:val="x-none"/>
          </w:rPr>
          <w:t>驱动</w:t>
        </w:r>
        <w:r>
          <w:rPr>
            <w:lang w:val="x-none"/>
          </w:rPr>
          <w:t>软件设计</w:t>
        </w:r>
      </w:ins>
    </w:p>
    <w:p w14:paraId="116975DC" w14:textId="72D1A292" w:rsidR="004049D9" w:rsidRDefault="004049D9" w:rsidP="008F6630">
      <w:pPr>
        <w:pStyle w:val="a0"/>
        <w:spacing w:line="360" w:lineRule="exact"/>
        <w:jc w:val="left"/>
        <w:rPr>
          <w:ins w:id="1074" w:author="Quan Wen" w:date="2017-06-11T03:24:00Z"/>
          <w:lang w:val="x-none"/>
        </w:rPr>
        <w:pPrChange w:id="1075" w:author="Quan Wen" w:date="2017-06-11T03:35:00Z">
          <w:pPr>
            <w:pStyle w:val="a0"/>
            <w:jc w:val="left"/>
          </w:pPr>
        </w:pPrChange>
      </w:pPr>
      <w:r w:rsidRPr="009E36A4">
        <w:rPr>
          <w:rFonts w:hint="eastAsia"/>
          <w:lang w:val="x-none"/>
        </w:rPr>
        <w:t>系统中的电磁阀包括数字量控制电磁阀（即继电器驱动）和模拟量控制电磁阀（即</w:t>
      </w:r>
      <w:r w:rsidRPr="009E36A4">
        <w:rPr>
          <w:rFonts w:hint="eastAsia"/>
          <w:lang w:val="x-none"/>
        </w:rPr>
        <w:t>MOS</w:t>
      </w:r>
      <w:r w:rsidRPr="009E36A4">
        <w:rPr>
          <w:rFonts w:hint="eastAsia"/>
          <w:lang w:val="x-none"/>
        </w:rPr>
        <w:t>管驱动）</w:t>
      </w:r>
      <w:r w:rsidR="006352D8" w:rsidRPr="009E36A4">
        <w:rPr>
          <w:rFonts w:hint="eastAsia"/>
          <w:lang w:val="x-none"/>
        </w:rPr>
        <w:t>两种。</w:t>
      </w:r>
      <w:r w:rsidR="00FC7DD3" w:rsidRPr="009E36A4">
        <w:rPr>
          <w:rFonts w:hint="eastAsia"/>
          <w:lang w:val="x-none"/>
        </w:rPr>
        <w:t>对于数字量控制的电磁阀而言，操作相对简单，只需要根据控制报文中的开断信息进行开启和关闭即可完成要求；但</w:t>
      </w:r>
      <w:r w:rsidR="00AB2D95">
        <w:rPr>
          <w:rFonts w:hint="eastAsia"/>
          <w:lang w:val="x-none"/>
        </w:rPr>
        <w:t>模拟量控制的电磁阀则相对较复杂</w:t>
      </w:r>
      <w:r w:rsidR="00FC7DD3" w:rsidRPr="009E36A4">
        <w:rPr>
          <w:rFonts w:hint="eastAsia"/>
          <w:lang w:val="x-none"/>
        </w:rPr>
        <w:t>，因为模拟量控制的电磁阀往往是用来准确控制工作气缸和气管的压力，如果仅仅简单地控制其开和断，在精度上是无法满足要求的，所以这类电磁阀往往需要用脉冲宽度调制波（即</w:t>
      </w:r>
      <w:r w:rsidR="00FC7DD3" w:rsidRPr="009E36A4">
        <w:rPr>
          <w:rFonts w:hint="eastAsia"/>
          <w:lang w:val="x-none"/>
        </w:rPr>
        <w:t>PWM</w:t>
      </w:r>
      <w:r w:rsidR="00FC7DD3" w:rsidRPr="009E36A4">
        <w:rPr>
          <w:rFonts w:hint="eastAsia"/>
          <w:lang w:val="x-none"/>
        </w:rPr>
        <w:t>）来控制。</w:t>
      </w:r>
      <w:r w:rsidR="007C393C" w:rsidRPr="009E36A4">
        <w:rPr>
          <w:rFonts w:hint="eastAsia"/>
          <w:lang w:val="x-none"/>
        </w:rPr>
        <w:t>但是，系统的主控芯片</w:t>
      </w:r>
      <w:r w:rsidR="007C393C" w:rsidRPr="009E36A4">
        <w:rPr>
          <w:rFonts w:hint="eastAsia"/>
          <w:lang w:val="x-none"/>
        </w:rPr>
        <w:t>C</w:t>
      </w:r>
      <w:r w:rsidR="007C393C" w:rsidRPr="009E36A4">
        <w:rPr>
          <w:lang w:val="x-none"/>
        </w:rPr>
        <w:t>8051F</w:t>
      </w:r>
      <w:r w:rsidR="007C393C" w:rsidRPr="009E36A4">
        <w:rPr>
          <w:rFonts w:hint="eastAsia"/>
          <w:lang w:val="x-none"/>
        </w:rPr>
        <w:t>500</w:t>
      </w:r>
      <w:r w:rsidR="007C393C" w:rsidRPr="009E36A4">
        <w:rPr>
          <w:rFonts w:hint="eastAsia"/>
          <w:lang w:val="x-none"/>
        </w:rPr>
        <w:t>本身并不具有</w:t>
      </w:r>
      <w:r w:rsidR="007C393C" w:rsidRPr="009E36A4">
        <w:rPr>
          <w:rFonts w:hint="eastAsia"/>
          <w:lang w:val="x-none"/>
        </w:rPr>
        <w:t>PWM</w:t>
      </w:r>
      <w:r w:rsidR="007C393C" w:rsidRPr="009E36A4">
        <w:rPr>
          <w:rFonts w:hint="eastAsia"/>
          <w:lang w:val="x-none"/>
        </w:rPr>
        <w:t>波模块，因此必须由自己编程产生，本设计应用的方法是通过</w:t>
      </w:r>
      <w:r w:rsidR="007C393C" w:rsidRPr="009E36A4">
        <w:rPr>
          <w:rFonts w:hint="eastAsia"/>
          <w:lang w:val="x-none"/>
        </w:rPr>
        <w:t>C</w:t>
      </w:r>
      <w:r w:rsidR="007C393C" w:rsidRPr="009E36A4">
        <w:rPr>
          <w:lang w:val="x-none"/>
        </w:rPr>
        <w:t>8051F500</w:t>
      </w:r>
      <w:r w:rsidR="007C393C" w:rsidRPr="009E36A4">
        <w:rPr>
          <w:rFonts w:hint="eastAsia"/>
          <w:lang w:val="x-none"/>
        </w:rPr>
        <w:t>的定时器</w:t>
      </w:r>
      <w:r w:rsidR="007C393C" w:rsidRPr="009E36A4">
        <w:rPr>
          <w:rFonts w:hint="eastAsia"/>
          <w:lang w:val="x-none"/>
        </w:rPr>
        <w:t>3</w:t>
      </w:r>
      <w:r w:rsidR="007C393C" w:rsidRPr="009E36A4">
        <w:rPr>
          <w:rFonts w:hint="eastAsia"/>
          <w:lang w:val="x-none"/>
        </w:rPr>
        <w:t>来定时产生，其具体流程如下所示：</w:t>
      </w:r>
    </w:p>
    <w:p w14:paraId="6F56BEC3" w14:textId="77777777" w:rsidR="00614400" w:rsidRPr="009E36A4" w:rsidRDefault="00614400" w:rsidP="009E3CEE">
      <w:pPr>
        <w:pStyle w:val="a0"/>
        <w:jc w:val="left"/>
        <w:rPr>
          <w:rFonts w:hint="eastAsia"/>
          <w:lang w:val="x-none"/>
        </w:rPr>
      </w:pPr>
    </w:p>
    <w:p w14:paraId="15DB4055" w14:textId="3DD96DC8" w:rsidR="007C393C" w:rsidRPr="009E36A4" w:rsidRDefault="00D17903" w:rsidP="00CB3755">
      <w:pPr>
        <w:pStyle w:val="a0"/>
        <w:jc w:val="center"/>
        <w:rPr>
          <w:lang w:val="x-none"/>
        </w:rPr>
      </w:pPr>
      <w:ins w:id="1076" w:author="Quan Wen" w:date="2017-06-11T03:32:00Z">
        <w:r>
          <w:rPr>
            <w:lang w:val="x-none"/>
          </w:rPr>
          <w:object w:dxaOrig="5266" w:dyaOrig="10141" w14:anchorId="3B5EEEEA">
            <v:shape id="_x0000_i1112" type="#_x0000_t75" style="width:198.15pt;height:338.7pt" o:ole="">
              <v:imagedata r:id="rId77" o:title=""/>
            </v:shape>
            <o:OLEObject Type="Embed" ProgID="Visio.Drawing.15" ShapeID="_x0000_i1112" DrawAspect="Content" ObjectID="_1558661441" r:id="rId78"/>
          </w:object>
        </w:r>
      </w:ins>
    </w:p>
    <w:p w14:paraId="173FB454" w14:textId="639897AA" w:rsidR="003373B5" w:rsidRDefault="003373B5"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1B0FD7">
        <w:rPr>
          <w:rFonts w:eastAsia="黑体" w:cs="Arial" w:hint="eastAsia"/>
          <w:kern w:val="0"/>
          <w:sz w:val="18"/>
          <w:szCs w:val="18"/>
        </w:rPr>
        <w:t>8</w:t>
      </w:r>
      <w:r w:rsidRPr="009E36A4">
        <w:rPr>
          <w:rFonts w:eastAsia="黑体" w:cs="Arial"/>
          <w:kern w:val="0"/>
          <w:sz w:val="18"/>
          <w:szCs w:val="18"/>
        </w:rPr>
        <w:t xml:space="preserve"> </w:t>
      </w:r>
      <w:r w:rsidRPr="009E36A4">
        <w:rPr>
          <w:rFonts w:eastAsia="黑体" w:cs="Arial" w:hint="eastAsia"/>
          <w:kern w:val="0"/>
          <w:sz w:val="18"/>
          <w:szCs w:val="18"/>
        </w:rPr>
        <w:t>定时产生</w:t>
      </w:r>
      <w:r w:rsidRPr="009E36A4">
        <w:rPr>
          <w:rFonts w:eastAsia="黑体" w:cs="Arial" w:hint="eastAsia"/>
          <w:kern w:val="0"/>
          <w:sz w:val="18"/>
          <w:szCs w:val="18"/>
        </w:rPr>
        <w:t>PWM</w:t>
      </w:r>
      <w:r w:rsidR="00056974">
        <w:rPr>
          <w:rFonts w:eastAsia="黑体" w:cs="Arial" w:hint="eastAsia"/>
          <w:kern w:val="0"/>
          <w:sz w:val="18"/>
          <w:szCs w:val="18"/>
        </w:rPr>
        <w:t>信号</w:t>
      </w:r>
      <w:r w:rsidRPr="009E36A4">
        <w:rPr>
          <w:rFonts w:eastAsia="黑体" w:cs="Arial" w:hint="eastAsia"/>
          <w:kern w:val="0"/>
          <w:sz w:val="18"/>
          <w:szCs w:val="18"/>
        </w:rPr>
        <w:t>流程</w:t>
      </w:r>
    </w:p>
    <w:p w14:paraId="2800BAFE" w14:textId="77777777" w:rsidR="00A971AB" w:rsidRPr="009E36A4" w:rsidRDefault="00A971AB" w:rsidP="005B6C91">
      <w:pPr>
        <w:spacing w:line="360" w:lineRule="exact"/>
        <w:ind w:firstLineChars="150" w:firstLine="270"/>
        <w:jc w:val="center"/>
        <w:rPr>
          <w:rFonts w:eastAsia="黑体" w:cs="Arial"/>
          <w:kern w:val="0"/>
          <w:sz w:val="18"/>
          <w:szCs w:val="18"/>
        </w:rPr>
      </w:pPr>
    </w:p>
    <w:p w14:paraId="01F5BDE1" w14:textId="77777777" w:rsidR="00D849A8" w:rsidRPr="009E36A4" w:rsidRDefault="008C0FE8" w:rsidP="00FB3F27">
      <w:pPr>
        <w:pStyle w:val="a0"/>
        <w:spacing w:line="360" w:lineRule="exact"/>
        <w:jc w:val="left"/>
        <w:rPr>
          <w:lang w:val="x-none"/>
        </w:rPr>
        <w:pPrChange w:id="1077" w:author="Quan Wen" w:date="2017-06-11T03:36:00Z">
          <w:pPr>
            <w:pStyle w:val="a0"/>
            <w:jc w:val="left"/>
          </w:pPr>
        </w:pPrChange>
      </w:pPr>
      <w:r w:rsidRPr="009E36A4">
        <w:rPr>
          <w:rFonts w:hint="eastAsia"/>
          <w:lang w:val="x-none"/>
        </w:rPr>
        <w:lastRenderedPageBreak/>
        <w:t>产生的</w:t>
      </w:r>
      <w:r w:rsidRPr="009E36A4">
        <w:rPr>
          <w:rFonts w:hint="eastAsia"/>
          <w:lang w:val="x-none"/>
        </w:rPr>
        <w:t>PWM</w:t>
      </w:r>
      <w:r w:rsidRPr="009E36A4">
        <w:rPr>
          <w:rFonts w:hint="eastAsia"/>
          <w:lang w:val="x-none"/>
        </w:rPr>
        <w:t>波的占空比可以通过计算得出：</w:t>
      </w:r>
    </w:p>
    <w:p w14:paraId="4B821F87" w14:textId="65EA1BBE" w:rsidR="008C0FE8" w:rsidRPr="009E36A4" w:rsidRDefault="00180654" w:rsidP="002874D3">
      <w:pPr>
        <w:pStyle w:val="a0"/>
        <w:wordWrap w:val="0"/>
        <w:jc w:val="right"/>
        <w:rPr>
          <w:lang w:val="x-none"/>
        </w:rPr>
      </w:pPr>
      <w:r w:rsidRPr="00180654">
        <w:rPr>
          <w:position w:val="-22"/>
          <w:lang w:val="x-none"/>
        </w:rPr>
        <w:object w:dxaOrig="2260" w:dyaOrig="560" w14:anchorId="401F7B77">
          <v:shape id="_x0000_i1113" type="#_x0000_t75" style="width:112.9pt;height:29.4pt" o:ole="">
            <v:imagedata r:id="rId79" o:title=""/>
          </v:shape>
          <o:OLEObject Type="Embed" ProgID="Equation.DSMT4" ShapeID="_x0000_i1113" DrawAspect="Content" ObjectID="_1558661442" r:id="rId80"/>
        </w:object>
      </w:r>
      <w:r w:rsidR="002874D3" w:rsidRPr="009E36A4">
        <w:rPr>
          <w:lang w:val="x-none"/>
        </w:rPr>
        <w:t xml:space="preserve">                     </w:t>
      </w:r>
      <w:r w:rsidR="002874D3" w:rsidRPr="006C2315">
        <w:rPr>
          <w:rFonts w:hint="eastAsia"/>
          <w:lang w:val="x-none"/>
          <w:rPrChange w:id="1078" w:author="Quan Wen" w:date="2017-06-11T03:34:00Z">
            <w:rPr>
              <w:rFonts w:hint="eastAsia"/>
              <w:highlight w:val="yellow"/>
              <w:lang w:val="x-none"/>
            </w:rPr>
          </w:rPrChange>
        </w:rPr>
        <w:t>（</w:t>
      </w:r>
      <w:r w:rsidR="002874D3" w:rsidRPr="006C2315">
        <w:rPr>
          <w:lang w:val="x-none"/>
          <w:rPrChange w:id="1079" w:author="Quan Wen" w:date="2017-06-11T03:34:00Z">
            <w:rPr>
              <w:highlight w:val="yellow"/>
              <w:lang w:val="x-none"/>
            </w:rPr>
          </w:rPrChange>
        </w:rPr>
        <w:t>6.1</w:t>
      </w:r>
      <w:r w:rsidR="002874D3" w:rsidRPr="006C2315">
        <w:rPr>
          <w:rFonts w:hint="eastAsia"/>
          <w:lang w:val="x-none"/>
          <w:rPrChange w:id="1080" w:author="Quan Wen" w:date="2017-06-11T03:34:00Z">
            <w:rPr>
              <w:rFonts w:hint="eastAsia"/>
              <w:highlight w:val="yellow"/>
              <w:lang w:val="x-none"/>
            </w:rPr>
          </w:rPrChange>
        </w:rPr>
        <w:t>）</w:t>
      </w:r>
    </w:p>
    <w:p w14:paraId="5A006020" w14:textId="77777777" w:rsidR="008C0FE8" w:rsidRPr="009E36A4" w:rsidRDefault="008C0FE8" w:rsidP="00FB3F27">
      <w:pPr>
        <w:pStyle w:val="a0"/>
        <w:spacing w:line="360" w:lineRule="exact"/>
        <w:jc w:val="left"/>
        <w:rPr>
          <w:lang w:val="x-none"/>
        </w:rPr>
        <w:pPrChange w:id="1081" w:author="Quan Wen" w:date="2017-06-11T03:36:00Z">
          <w:pPr>
            <w:pStyle w:val="a0"/>
            <w:jc w:val="left"/>
          </w:pPr>
        </w:pPrChange>
      </w:pPr>
      <w:r w:rsidRPr="009E36A4">
        <w:rPr>
          <w:rFonts w:hint="eastAsia"/>
          <w:lang w:val="x-none"/>
        </w:rPr>
        <w:t>此外，电磁阀除了要通过</w:t>
      </w:r>
      <w:r w:rsidRPr="009E36A4">
        <w:rPr>
          <w:rFonts w:hint="eastAsia"/>
          <w:lang w:val="x-none"/>
        </w:rPr>
        <w:t>PWM</w:t>
      </w:r>
      <w:r w:rsidRPr="009E36A4">
        <w:rPr>
          <w:rFonts w:hint="eastAsia"/>
          <w:lang w:val="x-none"/>
        </w:rPr>
        <w:t>波控制外，还需要能设定</w:t>
      </w:r>
      <w:r w:rsidRPr="009E36A4">
        <w:rPr>
          <w:rFonts w:hint="eastAsia"/>
          <w:lang w:val="x-none"/>
        </w:rPr>
        <w:t>PWM</w:t>
      </w:r>
      <w:r w:rsidRPr="009E36A4">
        <w:rPr>
          <w:rFonts w:hint="eastAsia"/>
          <w:lang w:val="x-none"/>
        </w:rPr>
        <w:t>波的频率，因为电磁阀一般都具有其最佳的工作频率，因此设计里不仅要能产生</w:t>
      </w:r>
      <w:r w:rsidRPr="009E36A4">
        <w:rPr>
          <w:rFonts w:hint="eastAsia"/>
          <w:lang w:val="x-none"/>
        </w:rPr>
        <w:t>PWM</w:t>
      </w:r>
      <w:r w:rsidRPr="009E36A4">
        <w:rPr>
          <w:rFonts w:hint="eastAsia"/>
          <w:lang w:val="x-none"/>
        </w:rPr>
        <w:t>波，而且能够改变</w:t>
      </w:r>
      <w:r w:rsidRPr="009E36A4">
        <w:rPr>
          <w:rFonts w:hint="eastAsia"/>
          <w:lang w:val="x-none"/>
        </w:rPr>
        <w:t>PWM</w:t>
      </w:r>
      <w:r w:rsidRPr="009E36A4">
        <w:rPr>
          <w:rFonts w:hint="eastAsia"/>
          <w:lang w:val="x-none"/>
        </w:rPr>
        <w:t>波的频率，这里我们采用的时可更改频率的设计方法，以便对特定的电磁阀能实时更改以便能达到要求，具体实现为</w:t>
      </w:r>
    </w:p>
    <w:p w14:paraId="5B74938D" w14:textId="1C57666C" w:rsidR="001F6ABD" w:rsidRPr="009E36A4" w:rsidRDefault="002874D3" w:rsidP="002874D3">
      <w:pPr>
        <w:pStyle w:val="a0"/>
        <w:wordWrap w:val="0"/>
        <w:jc w:val="right"/>
        <w:rPr>
          <w:lang w:val="x-none"/>
        </w:rPr>
      </w:pPr>
      <w:r w:rsidRPr="009E36A4">
        <w:rPr>
          <w:lang w:val="x-none"/>
        </w:rPr>
        <w:t xml:space="preserve"> </w:t>
      </w:r>
      <w:r w:rsidR="006C2315" w:rsidRPr="006C2315">
        <w:rPr>
          <w:position w:val="-22"/>
          <w:lang w:val="x-none"/>
        </w:rPr>
        <w:object w:dxaOrig="3200" w:dyaOrig="560" w14:anchorId="12D04832">
          <v:shape id="_x0000_i1114" type="#_x0000_t75" style="width:161.3pt;height:29.4pt" o:ole="">
            <v:imagedata r:id="rId81" o:title=""/>
          </v:shape>
          <o:OLEObject Type="Embed" ProgID="Equation.DSMT4" ShapeID="_x0000_i1114" DrawAspect="Content" ObjectID="_1558661443" r:id="rId82"/>
        </w:object>
      </w:r>
      <w:r w:rsidRPr="009E36A4">
        <w:rPr>
          <w:lang w:val="x-none"/>
        </w:rPr>
        <w:t xml:space="preserve">               </w:t>
      </w:r>
      <w:r w:rsidRPr="006C2315">
        <w:rPr>
          <w:rFonts w:hint="eastAsia"/>
          <w:lang w:val="x-none"/>
        </w:rPr>
        <w:t>（</w:t>
      </w:r>
      <w:r w:rsidRPr="006C2315">
        <w:rPr>
          <w:lang w:val="x-none"/>
        </w:rPr>
        <w:t>6.2</w:t>
      </w:r>
      <w:r w:rsidRPr="006C2315">
        <w:rPr>
          <w:rFonts w:hint="eastAsia"/>
          <w:lang w:val="x-none"/>
        </w:rPr>
        <w:t>）</w:t>
      </w:r>
    </w:p>
    <w:p w14:paraId="224D5F97" w14:textId="77777777" w:rsidR="00B63B9B" w:rsidRPr="009E36A4" w:rsidRDefault="00B63B9B" w:rsidP="00FB3F27">
      <w:pPr>
        <w:pStyle w:val="a0"/>
        <w:spacing w:line="360" w:lineRule="exact"/>
        <w:jc w:val="left"/>
        <w:rPr>
          <w:lang w:val="x-none"/>
        </w:rPr>
        <w:pPrChange w:id="1082" w:author="Quan Wen" w:date="2017-06-11T03:36:00Z">
          <w:pPr>
            <w:pStyle w:val="a0"/>
            <w:jc w:val="left"/>
          </w:pPr>
        </w:pPrChange>
      </w:pPr>
      <w:r w:rsidRPr="009E36A4">
        <w:rPr>
          <w:rFonts w:hint="eastAsia"/>
          <w:lang w:val="x-none"/>
        </w:rPr>
        <w:t>其中</w:t>
      </w:r>
      <w:r w:rsidRPr="009E36A4">
        <w:rPr>
          <w:rFonts w:hint="eastAsia"/>
          <w:lang w:val="x-none"/>
        </w:rPr>
        <w:t>SYSCLK</w:t>
      </w:r>
      <w:r w:rsidRPr="009E36A4">
        <w:rPr>
          <w:rFonts w:hint="eastAsia"/>
          <w:lang w:val="x-none"/>
        </w:rPr>
        <w:t>为定时器</w:t>
      </w:r>
      <w:r w:rsidRPr="009E36A4">
        <w:rPr>
          <w:rFonts w:hint="eastAsia"/>
          <w:lang w:val="x-none"/>
        </w:rPr>
        <w:t>3</w:t>
      </w:r>
      <w:r w:rsidRPr="009E36A4">
        <w:rPr>
          <w:rFonts w:hint="eastAsia"/>
          <w:lang w:val="x-none"/>
        </w:rPr>
        <w:t>的时钟，在初始化时已经对系统时钟进行</w:t>
      </w:r>
      <w:r w:rsidRPr="009E36A4">
        <w:rPr>
          <w:rFonts w:hint="eastAsia"/>
          <w:lang w:val="x-none"/>
        </w:rPr>
        <w:t>12</w:t>
      </w:r>
      <w:r w:rsidRPr="009E36A4">
        <w:rPr>
          <w:rFonts w:hint="eastAsia"/>
          <w:lang w:val="x-none"/>
        </w:rPr>
        <w:t>分频，而</w:t>
      </w:r>
      <w:r w:rsidRPr="009E36A4">
        <w:rPr>
          <w:rFonts w:hint="eastAsia"/>
          <w:lang w:val="x-none"/>
        </w:rPr>
        <w:t>Time</w:t>
      </w:r>
      <w:r w:rsidRPr="009E36A4">
        <w:rPr>
          <w:rFonts w:hint="eastAsia"/>
          <w:lang w:val="x-none"/>
        </w:rPr>
        <w:t>为定时器</w:t>
      </w:r>
      <w:r w:rsidRPr="009E36A4">
        <w:rPr>
          <w:rFonts w:hint="eastAsia"/>
          <w:lang w:val="x-none"/>
        </w:rPr>
        <w:t>3</w:t>
      </w:r>
      <w:r w:rsidRPr="009E36A4">
        <w:rPr>
          <w:rFonts w:hint="eastAsia"/>
          <w:lang w:val="x-none"/>
        </w:rPr>
        <w:t>的定时时间，因为在中断中还使用了一个计数值为</w:t>
      </w:r>
      <w:r w:rsidRPr="009E36A4">
        <w:rPr>
          <w:rFonts w:hint="eastAsia"/>
          <w:lang w:val="x-none"/>
        </w:rPr>
        <w:t>100</w:t>
      </w:r>
      <w:r w:rsidRPr="009E36A4">
        <w:rPr>
          <w:rFonts w:hint="eastAsia"/>
          <w:lang w:val="x-none"/>
        </w:rPr>
        <w:t>的计数器，因此需要再除以</w:t>
      </w:r>
      <w:r w:rsidRPr="009E36A4">
        <w:rPr>
          <w:rFonts w:hint="eastAsia"/>
          <w:lang w:val="x-none"/>
        </w:rPr>
        <w:t>100</w:t>
      </w:r>
      <w:r w:rsidR="00387C55" w:rsidRPr="009E36A4">
        <w:rPr>
          <w:rFonts w:hint="eastAsia"/>
          <w:lang w:val="x-none"/>
        </w:rPr>
        <w:t>。</w:t>
      </w:r>
    </w:p>
    <w:p w14:paraId="0D58F5C1" w14:textId="77777777" w:rsidR="00CA7527" w:rsidRPr="009E36A4" w:rsidRDefault="00CA7527" w:rsidP="00FB3F27">
      <w:pPr>
        <w:pStyle w:val="a0"/>
        <w:spacing w:line="360" w:lineRule="exact"/>
        <w:jc w:val="left"/>
        <w:rPr>
          <w:lang w:val="x-none"/>
        </w:rPr>
        <w:pPrChange w:id="1083" w:author="Quan Wen" w:date="2017-06-11T03:36:00Z">
          <w:pPr>
            <w:pStyle w:val="a0"/>
            <w:jc w:val="left"/>
          </w:pPr>
        </w:pPrChange>
      </w:pPr>
      <w:r w:rsidRPr="006C2315">
        <w:rPr>
          <w:lang w:val="x-none"/>
        </w:rPr>
        <w:t>EPCU</w:t>
      </w:r>
      <w:r w:rsidRPr="006C2315">
        <w:rPr>
          <w:rFonts w:hint="eastAsia"/>
          <w:lang w:val="x-none"/>
        </w:rPr>
        <w:t>各自模块</w:t>
      </w:r>
      <w:r w:rsidR="005A1448" w:rsidRPr="006C2315">
        <w:rPr>
          <w:rFonts w:hint="eastAsia"/>
          <w:lang w:val="x-none"/>
        </w:rPr>
        <w:t>采用的时</w:t>
      </w:r>
      <w:r w:rsidR="005A1448" w:rsidRPr="006C2315">
        <w:rPr>
          <w:lang w:val="x-none"/>
        </w:rPr>
        <w:t>1Mbps</w:t>
      </w:r>
      <w:r w:rsidR="005A1448" w:rsidRPr="008F6630">
        <w:rPr>
          <w:rFonts w:hint="eastAsia"/>
          <w:lang w:val="x-none"/>
        </w:rPr>
        <w:t>的波特率传输标准帧，</w:t>
      </w:r>
      <w:r w:rsidR="00105802" w:rsidRPr="008F6630">
        <w:rPr>
          <w:rFonts w:hint="eastAsia"/>
          <w:lang w:val="x-none"/>
        </w:rPr>
        <w:t>而各模块</w:t>
      </w:r>
      <w:r w:rsidRPr="008F6630">
        <w:rPr>
          <w:rFonts w:hint="eastAsia"/>
          <w:lang w:val="x-none"/>
        </w:rPr>
        <w:t>的工作函数如下表所示：</w:t>
      </w:r>
    </w:p>
    <w:p w14:paraId="28D8B50C" w14:textId="77777777" w:rsidR="0078088C" w:rsidRPr="009E36A4" w:rsidRDefault="0078088C" w:rsidP="0078088C">
      <w:pPr>
        <w:autoSpaceDE w:val="0"/>
        <w:autoSpaceDN w:val="0"/>
        <w:spacing w:line="360" w:lineRule="exact"/>
        <w:jc w:val="center"/>
        <w:rPr>
          <w:rFonts w:eastAsiaTheme="minorEastAsia"/>
          <w:szCs w:val="22"/>
        </w:rPr>
      </w:pPr>
      <w:r w:rsidRPr="009E36A4">
        <w:rPr>
          <w:rFonts w:eastAsia="黑体" w:hint="eastAsia"/>
          <w:sz w:val="18"/>
          <w:szCs w:val="18"/>
        </w:rPr>
        <w:t>表</w:t>
      </w:r>
      <w:r w:rsidRPr="009E36A4">
        <w:rPr>
          <w:rFonts w:eastAsia="黑体"/>
          <w:sz w:val="18"/>
          <w:szCs w:val="18"/>
        </w:rPr>
        <w:t>6</w:t>
      </w:r>
      <w:r w:rsidR="00CA7BA4" w:rsidRPr="009E36A4">
        <w:rPr>
          <w:rFonts w:eastAsia="黑体" w:hint="eastAsia"/>
          <w:sz w:val="18"/>
          <w:szCs w:val="18"/>
        </w:rPr>
        <w:t>.4</w:t>
      </w:r>
      <w:r w:rsidRPr="009E36A4">
        <w:rPr>
          <w:rFonts w:eastAsia="黑体"/>
          <w:sz w:val="18"/>
          <w:szCs w:val="18"/>
        </w:rPr>
        <w:t xml:space="preserve"> </w:t>
      </w:r>
      <w:r w:rsidR="00CA7BA4" w:rsidRPr="009E36A4">
        <w:rPr>
          <w:rFonts w:eastAsia="黑体"/>
          <w:sz w:val="18"/>
          <w:szCs w:val="18"/>
        </w:rPr>
        <w:t>EPCU</w:t>
      </w:r>
      <w:r w:rsidR="00CA7BA4" w:rsidRPr="009E36A4">
        <w:rPr>
          <w:rFonts w:eastAsia="黑体" w:hint="eastAsia"/>
          <w:sz w:val="18"/>
          <w:szCs w:val="18"/>
        </w:rPr>
        <w:t>各子节点</w:t>
      </w:r>
      <w:r w:rsidR="00457FF3" w:rsidRPr="009E36A4">
        <w:rPr>
          <w:rFonts w:eastAsia="黑体" w:hint="eastAsia"/>
          <w:sz w:val="18"/>
          <w:szCs w:val="18"/>
        </w:rPr>
        <w:t>工作函数列表</w:t>
      </w:r>
    </w:p>
    <w:tbl>
      <w:tblPr>
        <w:tblStyle w:val="af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8088C" w:rsidRPr="009E36A4" w14:paraId="54B4DDE7" w14:textId="77777777" w:rsidTr="00295A29">
        <w:trPr>
          <w:jc w:val="center"/>
        </w:trPr>
        <w:tc>
          <w:tcPr>
            <w:tcW w:w="2500" w:type="pct"/>
            <w:tcBorders>
              <w:top w:val="single" w:sz="4" w:space="0" w:color="000000"/>
              <w:left w:val="nil"/>
              <w:bottom w:val="single" w:sz="4" w:space="0" w:color="000000"/>
              <w:right w:val="nil"/>
            </w:tcBorders>
            <w:hideMark/>
          </w:tcPr>
          <w:p w14:paraId="1CA64F39"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函数名称</w:t>
            </w:r>
          </w:p>
        </w:tc>
        <w:tc>
          <w:tcPr>
            <w:tcW w:w="2500" w:type="pct"/>
            <w:tcBorders>
              <w:top w:val="single" w:sz="4" w:space="0" w:color="000000"/>
              <w:left w:val="nil"/>
              <w:bottom w:val="single" w:sz="4" w:space="0" w:color="000000"/>
              <w:right w:val="nil"/>
            </w:tcBorders>
            <w:hideMark/>
          </w:tcPr>
          <w:p w14:paraId="333A0A96"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函数功能</w:t>
            </w:r>
          </w:p>
        </w:tc>
      </w:tr>
      <w:tr w:rsidR="00D67831" w:rsidRPr="009E36A4" w14:paraId="2F095129" w14:textId="77777777" w:rsidTr="00295A29">
        <w:trPr>
          <w:jc w:val="center"/>
        </w:trPr>
        <w:tc>
          <w:tcPr>
            <w:tcW w:w="2500" w:type="pct"/>
            <w:tcBorders>
              <w:top w:val="single" w:sz="4" w:space="0" w:color="000000"/>
              <w:left w:val="nil"/>
              <w:bottom w:val="nil"/>
              <w:right w:val="nil"/>
            </w:tcBorders>
            <w:hideMark/>
          </w:tcPr>
          <w:p w14:paraId="39B1D6B6" w14:textId="77777777" w:rsidR="00D67831" w:rsidRPr="009E36A4" w:rsidRDefault="00D67831" w:rsidP="00D67831">
            <w:r w:rsidRPr="009E36A4">
              <w:t>OSCILLATOR_Init</w:t>
            </w:r>
          </w:p>
        </w:tc>
        <w:tc>
          <w:tcPr>
            <w:tcW w:w="2500" w:type="pct"/>
            <w:tcBorders>
              <w:top w:val="single" w:sz="4" w:space="0" w:color="000000"/>
              <w:left w:val="nil"/>
              <w:bottom w:val="nil"/>
              <w:right w:val="nil"/>
            </w:tcBorders>
            <w:hideMark/>
          </w:tcPr>
          <w:p w14:paraId="7686DE41"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初始化时钟</w:t>
            </w:r>
          </w:p>
        </w:tc>
      </w:tr>
      <w:tr w:rsidR="00D67831" w:rsidRPr="009E36A4" w14:paraId="4FED47F9" w14:textId="77777777" w:rsidTr="00295A29">
        <w:trPr>
          <w:jc w:val="center"/>
        </w:trPr>
        <w:tc>
          <w:tcPr>
            <w:tcW w:w="2500" w:type="pct"/>
            <w:tcBorders>
              <w:top w:val="nil"/>
              <w:left w:val="nil"/>
              <w:bottom w:val="nil"/>
              <w:right w:val="nil"/>
            </w:tcBorders>
            <w:hideMark/>
          </w:tcPr>
          <w:p w14:paraId="137B5AF4" w14:textId="77777777" w:rsidR="00D67831" w:rsidRPr="009E36A4" w:rsidRDefault="00D67831" w:rsidP="00D67831">
            <w:r w:rsidRPr="009E36A4">
              <w:t xml:space="preserve">PORT_Init </w:t>
            </w:r>
          </w:p>
        </w:tc>
        <w:tc>
          <w:tcPr>
            <w:tcW w:w="2500" w:type="pct"/>
            <w:tcBorders>
              <w:top w:val="nil"/>
              <w:left w:val="nil"/>
              <w:bottom w:val="nil"/>
              <w:right w:val="nil"/>
            </w:tcBorders>
            <w:hideMark/>
          </w:tcPr>
          <w:p w14:paraId="7E5CF9E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GPIO</w:t>
            </w:r>
          </w:p>
        </w:tc>
      </w:tr>
      <w:tr w:rsidR="00D67831" w:rsidRPr="009E36A4" w14:paraId="1450A0E7" w14:textId="77777777" w:rsidTr="00295A29">
        <w:trPr>
          <w:jc w:val="center"/>
        </w:trPr>
        <w:tc>
          <w:tcPr>
            <w:tcW w:w="2500" w:type="pct"/>
            <w:tcBorders>
              <w:top w:val="nil"/>
              <w:left w:val="nil"/>
              <w:bottom w:val="nil"/>
              <w:right w:val="nil"/>
            </w:tcBorders>
            <w:hideMark/>
          </w:tcPr>
          <w:p w14:paraId="5CEF08ED" w14:textId="77777777" w:rsidR="00D67831" w:rsidRPr="009E36A4" w:rsidRDefault="00D67831" w:rsidP="00D67831">
            <w:r w:rsidRPr="009E36A4">
              <w:t xml:space="preserve">CAN0_Init </w:t>
            </w:r>
          </w:p>
        </w:tc>
        <w:tc>
          <w:tcPr>
            <w:tcW w:w="2500" w:type="pct"/>
            <w:tcBorders>
              <w:top w:val="nil"/>
              <w:left w:val="nil"/>
              <w:bottom w:val="nil"/>
              <w:right w:val="nil"/>
            </w:tcBorders>
            <w:hideMark/>
          </w:tcPr>
          <w:p w14:paraId="59365466"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初始化指定的</w:t>
            </w:r>
            <w:r w:rsidRPr="009E36A4">
              <w:rPr>
                <w:sz w:val="18"/>
                <w:szCs w:val="18"/>
              </w:rPr>
              <w:t>CAN</w:t>
            </w:r>
          </w:p>
        </w:tc>
      </w:tr>
      <w:tr w:rsidR="00D67831" w:rsidRPr="009E36A4" w14:paraId="010955EE" w14:textId="77777777" w:rsidTr="00295A29">
        <w:trPr>
          <w:jc w:val="center"/>
        </w:trPr>
        <w:tc>
          <w:tcPr>
            <w:tcW w:w="2500" w:type="pct"/>
            <w:tcBorders>
              <w:top w:val="nil"/>
              <w:left w:val="nil"/>
              <w:bottom w:val="nil"/>
              <w:right w:val="nil"/>
            </w:tcBorders>
            <w:hideMark/>
          </w:tcPr>
          <w:p w14:paraId="74397B35" w14:textId="77777777" w:rsidR="00D67831" w:rsidRPr="009E36A4" w:rsidRDefault="00D67831" w:rsidP="00D67831">
            <w:r w:rsidRPr="009E36A4">
              <w:t>ADC0_Init</w:t>
            </w:r>
          </w:p>
        </w:tc>
        <w:tc>
          <w:tcPr>
            <w:tcW w:w="2500" w:type="pct"/>
            <w:tcBorders>
              <w:top w:val="nil"/>
              <w:left w:val="nil"/>
              <w:bottom w:val="nil"/>
              <w:right w:val="nil"/>
            </w:tcBorders>
            <w:hideMark/>
          </w:tcPr>
          <w:p w14:paraId="5C38906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ADC</w:t>
            </w:r>
          </w:p>
        </w:tc>
      </w:tr>
      <w:tr w:rsidR="00D67831" w:rsidRPr="009E36A4" w14:paraId="6D16B3EB" w14:textId="77777777" w:rsidTr="00295A29">
        <w:trPr>
          <w:jc w:val="center"/>
        </w:trPr>
        <w:tc>
          <w:tcPr>
            <w:tcW w:w="2500" w:type="pct"/>
            <w:tcBorders>
              <w:top w:val="nil"/>
              <w:left w:val="nil"/>
              <w:bottom w:val="nil"/>
              <w:right w:val="nil"/>
            </w:tcBorders>
            <w:hideMark/>
          </w:tcPr>
          <w:p w14:paraId="5E324501" w14:textId="77777777" w:rsidR="00D67831" w:rsidRPr="009E36A4" w:rsidRDefault="00D67831" w:rsidP="00D67831">
            <w:r w:rsidRPr="009E36A4">
              <w:t>Timer_Init</w:t>
            </w:r>
          </w:p>
        </w:tc>
        <w:tc>
          <w:tcPr>
            <w:tcW w:w="2500" w:type="pct"/>
            <w:tcBorders>
              <w:top w:val="nil"/>
              <w:left w:val="nil"/>
              <w:bottom w:val="nil"/>
              <w:right w:val="nil"/>
            </w:tcBorders>
            <w:hideMark/>
          </w:tcPr>
          <w:p w14:paraId="498E246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初始化定时器</w:t>
            </w:r>
          </w:p>
        </w:tc>
      </w:tr>
      <w:tr w:rsidR="00D67831" w:rsidRPr="009E36A4" w14:paraId="10355362" w14:textId="77777777" w:rsidTr="00295A29">
        <w:trPr>
          <w:jc w:val="center"/>
        </w:trPr>
        <w:tc>
          <w:tcPr>
            <w:tcW w:w="2500" w:type="pct"/>
            <w:tcBorders>
              <w:top w:val="nil"/>
              <w:left w:val="nil"/>
              <w:bottom w:val="nil"/>
              <w:right w:val="nil"/>
            </w:tcBorders>
            <w:hideMark/>
          </w:tcPr>
          <w:p w14:paraId="1B0122ED" w14:textId="77777777" w:rsidR="00D67831" w:rsidRPr="009E36A4" w:rsidRDefault="00D67831" w:rsidP="00D67831">
            <w:r w:rsidRPr="009E36A4">
              <w:t xml:space="preserve">CAN0_TransferMO </w:t>
            </w:r>
          </w:p>
        </w:tc>
        <w:tc>
          <w:tcPr>
            <w:tcW w:w="2500" w:type="pct"/>
            <w:tcBorders>
              <w:top w:val="nil"/>
              <w:left w:val="nil"/>
              <w:bottom w:val="nil"/>
              <w:right w:val="nil"/>
            </w:tcBorders>
            <w:hideMark/>
          </w:tcPr>
          <w:p w14:paraId="15A5AEF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根据消息对象发送</w:t>
            </w:r>
            <w:r w:rsidRPr="009E36A4">
              <w:rPr>
                <w:rFonts w:hint="eastAsia"/>
                <w:sz w:val="18"/>
                <w:szCs w:val="18"/>
              </w:rPr>
              <w:t>CAN</w:t>
            </w:r>
            <w:r w:rsidRPr="009E36A4">
              <w:rPr>
                <w:rFonts w:hint="eastAsia"/>
                <w:sz w:val="18"/>
                <w:szCs w:val="18"/>
              </w:rPr>
              <w:t>报文</w:t>
            </w:r>
          </w:p>
        </w:tc>
      </w:tr>
      <w:tr w:rsidR="00D67831" w:rsidRPr="009E36A4" w14:paraId="543C155B" w14:textId="77777777" w:rsidTr="00295A29">
        <w:trPr>
          <w:jc w:val="center"/>
        </w:trPr>
        <w:tc>
          <w:tcPr>
            <w:tcW w:w="2500" w:type="pct"/>
            <w:tcBorders>
              <w:top w:val="nil"/>
              <w:left w:val="nil"/>
              <w:bottom w:val="nil"/>
              <w:right w:val="nil"/>
            </w:tcBorders>
            <w:hideMark/>
          </w:tcPr>
          <w:p w14:paraId="7E7D6EF7" w14:textId="1CA30006" w:rsidR="00D67831" w:rsidRDefault="00D67831" w:rsidP="00D67831">
            <w:r w:rsidRPr="009E36A4">
              <w:t>PressureCal</w:t>
            </w:r>
          </w:p>
          <w:p w14:paraId="344496F6" w14:textId="15D29DCC" w:rsidR="001C6DA1" w:rsidRDefault="001C6DA1" w:rsidP="00D67831">
            <w:r>
              <w:rPr>
                <w:rFonts w:hint="eastAsia"/>
              </w:rPr>
              <w:t>PIDControl</w:t>
            </w:r>
          </w:p>
          <w:p w14:paraId="68CC856E" w14:textId="3A23451C" w:rsidR="004038A5" w:rsidRPr="009E36A4" w:rsidRDefault="004038A5" w:rsidP="00D67831">
            <w:r>
              <w:rPr>
                <w:rFonts w:hint="eastAsia"/>
              </w:rPr>
              <w:t>ExecuteCommand</w:t>
            </w:r>
          </w:p>
        </w:tc>
        <w:tc>
          <w:tcPr>
            <w:tcW w:w="2500" w:type="pct"/>
            <w:tcBorders>
              <w:top w:val="nil"/>
              <w:left w:val="nil"/>
              <w:bottom w:val="nil"/>
              <w:right w:val="nil"/>
            </w:tcBorders>
            <w:hideMark/>
          </w:tcPr>
          <w:p w14:paraId="324BD515" w14:textId="04B3F22A" w:rsidR="00D67831" w:rsidRDefault="00D67831" w:rsidP="00D67831">
            <w:pPr>
              <w:autoSpaceDE w:val="0"/>
              <w:autoSpaceDN w:val="0"/>
              <w:spacing w:line="360" w:lineRule="exact"/>
              <w:jc w:val="center"/>
              <w:rPr>
                <w:sz w:val="18"/>
                <w:szCs w:val="18"/>
              </w:rPr>
            </w:pPr>
            <w:r w:rsidRPr="009E36A4">
              <w:rPr>
                <w:rFonts w:hint="eastAsia"/>
                <w:sz w:val="18"/>
                <w:szCs w:val="18"/>
              </w:rPr>
              <w:t>计算压力值</w:t>
            </w:r>
          </w:p>
          <w:p w14:paraId="065DF09B" w14:textId="0913E26C" w:rsidR="001C6DA1" w:rsidRDefault="001C6DA1" w:rsidP="00D67831">
            <w:pPr>
              <w:autoSpaceDE w:val="0"/>
              <w:autoSpaceDN w:val="0"/>
              <w:spacing w:line="360" w:lineRule="exact"/>
              <w:jc w:val="center"/>
              <w:rPr>
                <w:sz w:val="18"/>
                <w:szCs w:val="18"/>
              </w:rPr>
            </w:pPr>
            <w:r>
              <w:rPr>
                <w:rFonts w:hint="eastAsia"/>
                <w:sz w:val="18"/>
                <w:szCs w:val="18"/>
              </w:rPr>
              <w:t>计算</w:t>
            </w:r>
            <w:r>
              <w:rPr>
                <w:rFonts w:hint="eastAsia"/>
                <w:sz w:val="18"/>
                <w:szCs w:val="18"/>
              </w:rPr>
              <w:t>PWM</w:t>
            </w:r>
            <w:r>
              <w:rPr>
                <w:rFonts w:hint="eastAsia"/>
                <w:sz w:val="18"/>
                <w:szCs w:val="18"/>
              </w:rPr>
              <w:t>占空比</w:t>
            </w:r>
          </w:p>
          <w:p w14:paraId="0927BAF6" w14:textId="0BBA5713" w:rsidR="004038A5" w:rsidRPr="009E36A4" w:rsidRDefault="004038A5" w:rsidP="00D67831">
            <w:pPr>
              <w:autoSpaceDE w:val="0"/>
              <w:autoSpaceDN w:val="0"/>
              <w:spacing w:line="360" w:lineRule="exact"/>
              <w:jc w:val="center"/>
              <w:rPr>
                <w:sz w:val="18"/>
                <w:szCs w:val="18"/>
              </w:rPr>
            </w:pPr>
            <w:r>
              <w:rPr>
                <w:rFonts w:hint="eastAsia"/>
                <w:sz w:val="18"/>
                <w:szCs w:val="18"/>
              </w:rPr>
              <w:t>按照控制报文进行处理运行状态</w:t>
            </w:r>
          </w:p>
        </w:tc>
      </w:tr>
      <w:tr w:rsidR="00D67831" w:rsidRPr="009E36A4" w14:paraId="1D41B5E0" w14:textId="77777777" w:rsidTr="00295A29">
        <w:trPr>
          <w:jc w:val="center"/>
        </w:trPr>
        <w:tc>
          <w:tcPr>
            <w:tcW w:w="2500" w:type="pct"/>
            <w:tcBorders>
              <w:top w:val="nil"/>
              <w:left w:val="nil"/>
              <w:bottom w:val="single" w:sz="4" w:space="0" w:color="000000"/>
              <w:right w:val="nil"/>
            </w:tcBorders>
          </w:tcPr>
          <w:p w14:paraId="77E750E5" w14:textId="77777777" w:rsidR="00D67831" w:rsidRPr="009E36A4" w:rsidRDefault="00D67831" w:rsidP="00D67831">
            <w:pPr>
              <w:autoSpaceDE w:val="0"/>
              <w:autoSpaceDN w:val="0"/>
              <w:spacing w:line="360" w:lineRule="exact"/>
              <w:jc w:val="left"/>
              <w:rPr>
                <w:sz w:val="18"/>
                <w:szCs w:val="18"/>
              </w:rPr>
            </w:pPr>
            <w:r w:rsidRPr="009E36A4">
              <w:rPr>
                <w:sz w:val="18"/>
                <w:szCs w:val="18"/>
              </w:rPr>
              <w:t>CAN0_ISR</w:t>
            </w:r>
          </w:p>
          <w:p w14:paraId="00174826" w14:textId="77777777" w:rsidR="00D67831" w:rsidRPr="009E36A4" w:rsidRDefault="00D67831" w:rsidP="00D67831">
            <w:pPr>
              <w:autoSpaceDE w:val="0"/>
              <w:autoSpaceDN w:val="0"/>
              <w:spacing w:line="360" w:lineRule="exact"/>
              <w:jc w:val="left"/>
              <w:rPr>
                <w:sz w:val="18"/>
                <w:szCs w:val="18"/>
              </w:rPr>
            </w:pPr>
            <w:r w:rsidRPr="009E36A4">
              <w:rPr>
                <w:sz w:val="18"/>
                <w:szCs w:val="18"/>
              </w:rPr>
              <w:t>TIMER0_ISR</w:t>
            </w:r>
          </w:p>
          <w:p w14:paraId="18377D19" w14:textId="77777777" w:rsidR="00D67831" w:rsidRPr="009E36A4" w:rsidRDefault="00D67831" w:rsidP="00D67831">
            <w:pPr>
              <w:autoSpaceDE w:val="0"/>
              <w:autoSpaceDN w:val="0"/>
              <w:spacing w:line="360" w:lineRule="exact"/>
              <w:jc w:val="left"/>
              <w:rPr>
                <w:sz w:val="18"/>
                <w:szCs w:val="18"/>
              </w:rPr>
            </w:pPr>
            <w:r w:rsidRPr="009E36A4">
              <w:rPr>
                <w:sz w:val="18"/>
                <w:szCs w:val="18"/>
              </w:rPr>
              <w:t>TIMER2_ISR</w:t>
            </w:r>
          </w:p>
          <w:p w14:paraId="23C6F0C4" w14:textId="77777777" w:rsidR="00D67831" w:rsidRPr="009E36A4" w:rsidRDefault="00D67831" w:rsidP="00D67831">
            <w:pPr>
              <w:autoSpaceDE w:val="0"/>
              <w:autoSpaceDN w:val="0"/>
              <w:spacing w:line="360" w:lineRule="exact"/>
              <w:jc w:val="left"/>
              <w:rPr>
                <w:sz w:val="18"/>
                <w:szCs w:val="18"/>
              </w:rPr>
            </w:pPr>
            <w:r w:rsidRPr="009E36A4">
              <w:rPr>
                <w:sz w:val="18"/>
                <w:szCs w:val="18"/>
              </w:rPr>
              <w:t>TIMER3_ISR</w:t>
            </w:r>
          </w:p>
          <w:p w14:paraId="220F57AE" w14:textId="77777777" w:rsidR="00D67831" w:rsidRPr="009E36A4" w:rsidRDefault="00D67831" w:rsidP="00D67831">
            <w:pPr>
              <w:autoSpaceDE w:val="0"/>
              <w:autoSpaceDN w:val="0"/>
              <w:spacing w:line="360" w:lineRule="exact"/>
              <w:jc w:val="left"/>
            </w:pPr>
            <w:r w:rsidRPr="009E36A4">
              <w:rPr>
                <w:sz w:val="18"/>
                <w:szCs w:val="18"/>
              </w:rPr>
              <w:t>ADC0_ISR</w:t>
            </w:r>
          </w:p>
        </w:tc>
        <w:tc>
          <w:tcPr>
            <w:tcW w:w="2500" w:type="pct"/>
            <w:tcBorders>
              <w:top w:val="nil"/>
              <w:left w:val="nil"/>
              <w:bottom w:val="single" w:sz="4" w:space="0" w:color="000000"/>
              <w:right w:val="nil"/>
            </w:tcBorders>
          </w:tcPr>
          <w:p w14:paraId="41A3729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CAN</w:t>
            </w:r>
            <w:r w:rsidRPr="009E36A4">
              <w:rPr>
                <w:rFonts w:hint="eastAsia"/>
                <w:sz w:val="18"/>
                <w:szCs w:val="18"/>
              </w:rPr>
              <w:t>报文接收中断</w:t>
            </w:r>
          </w:p>
          <w:p w14:paraId="36711162"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0</w:t>
            </w:r>
            <w:r w:rsidRPr="009E36A4">
              <w:rPr>
                <w:rFonts w:hint="eastAsia"/>
                <w:sz w:val="18"/>
                <w:szCs w:val="18"/>
              </w:rPr>
              <w:t>中断计算</w:t>
            </w:r>
            <w:r w:rsidRPr="009E36A4">
              <w:rPr>
                <w:rFonts w:hint="eastAsia"/>
                <w:sz w:val="18"/>
                <w:szCs w:val="18"/>
              </w:rPr>
              <w:t>PID</w:t>
            </w:r>
          </w:p>
          <w:p w14:paraId="2AB4AB5A"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2</w:t>
            </w:r>
            <w:r w:rsidRPr="009E36A4">
              <w:rPr>
                <w:rFonts w:hint="eastAsia"/>
                <w:sz w:val="18"/>
                <w:szCs w:val="18"/>
              </w:rPr>
              <w:t>中断触发</w:t>
            </w:r>
            <w:r w:rsidRPr="009E36A4">
              <w:rPr>
                <w:rFonts w:hint="eastAsia"/>
                <w:sz w:val="18"/>
                <w:szCs w:val="18"/>
              </w:rPr>
              <w:t>ADC</w:t>
            </w:r>
            <w:r w:rsidRPr="009E36A4">
              <w:rPr>
                <w:rFonts w:hint="eastAsia"/>
                <w:sz w:val="18"/>
                <w:szCs w:val="18"/>
              </w:rPr>
              <w:t>采集</w:t>
            </w:r>
          </w:p>
          <w:p w14:paraId="701E71D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3</w:t>
            </w:r>
            <w:r w:rsidRPr="009E36A4">
              <w:rPr>
                <w:rFonts w:hint="eastAsia"/>
                <w:sz w:val="18"/>
                <w:szCs w:val="18"/>
              </w:rPr>
              <w:t>定时输出</w:t>
            </w:r>
            <w:r w:rsidRPr="009E36A4">
              <w:rPr>
                <w:rFonts w:hint="eastAsia"/>
                <w:sz w:val="18"/>
                <w:szCs w:val="18"/>
              </w:rPr>
              <w:t>PWM</w:t>
            </w:r>
          </w:p>
          <w:p w14:paraId="5B0300C7"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ADC</w:t>
            </w:r>
            <w:r w:rsidRPr="009E36A4">
              <w:rPr>
                <w:rFonts w:hint="eastAsia"/>
                <w:sz w:val="18"/>
                <w:szCs w:val="18"/>
              </w:rPr>
              <w:t>采集完成中断</w:t>
            </w:r>
          </w:p>
        </w:tc>
      </w:tr>
    </w:tbl>
    <w:p w14:paraId="0D7749A3" w14:textId="77777777" w:rsidR="000A4D5D" w:rsidRDefault="000A4D5D" w:rsidP="004C41B9">
      <w:pPr>
        <w:autoSpaceDE w:val="0"/>
        <w:autoSpaceDN w:val="0"/>
        <w:spacing w:line="360" w:lineRule="exact"/>
        <w:ind w:firstLine="420"/>
        <w:jc w:val="left"/>
        <w:rPr>
          <w:ins w:id="1084" w:author="Quan Wen" w:date="2017-06-11T03:35:00Z"/>
        </w:rPr>
      </w:pPr>
    </w:p>
    <w:p w14:paraId="7CEB1535" w14:textId="46538738" w:rsidR="0078088C" w:rsidRDefault="00CC360D" w:rsidP="00FB3F27">
      <w:pPr>
        <w:autoSpaceDE w:val="0"/>
        <w:autoSpaceDN w:val="0"/>
        <w:spacing w:line="360" w:lineRule="exact"/>
        <w:ind w:firstLine="420"/>
        <w:jc w:val="left"/>
      </w:pPr>
      <w:r>
        <w:rPr>
          <w:rFonts w:hint="eastAsia"/>
        </w:rPr>
        <w:t>对于</w:t>
      </w:r>
      <w:r>
        <w:rPr>
          <w:rFonts w:hint="eastAsia"/>
        </w:rPr>
        <w:t>ERCP</w:t>
      </w:r>
      <w:r>
        <w:rPr>
          <w:rFonts w:hint="eastAsia"/>
        </w:rPr>
        <w:t>模块，</w:t>
      </w:r>
      <w:r w:rsidR="00C554D4">
        <w:rPr>
          <w:rFonts w:hint="eastAsia"/>
        </w:rPr>
        <w:t>其</w:t>
      </w:r>
      <w:r w:rsidR="00C554D4">
        <w:rPr>
          <w:rFonts w:hint="eastAsia"/>
        </w:rPr>
        <w:t>PressureCal</w:t>
      </w:r>
      <w:r w:rsidR="00C554D4">
        <w:rPr>
          <w:rFonts w:hint="eastAsia"/>
        </w:rPr>
        <w:t>函数一直在运行计算当前压力值</w:t>
      </w:r>
      <w:r>
        <w:rPr>
          <w:rFonts w:hint="eastAsia"/>
        </w:rPr>
        <w:t>，当</w:t>
      </w:r>
      <w:r w:rsidR="00B57774" w:rsidRPr="009E36A4">
        <w:rPr>
          <w:sz w:val="18"/>
          <w:szCs w:val="18"/>
        </w:rPr>
        <w:t>CAN0_ISR</w:t>
      </w:r>
      <w:r>
        <w:rPr>
          <w:rFonts w:hint="eastAsia"/>
        </w:rPr>
        <w:t>收到控制报文后，</w:t>
      </w:r>
      <w:r>
        <w:rPr>
          <w:rFonts w:hint="eastAsia"/>
        </w:rPr>
        <w:t>PIDControl</w:t>
      </w:r>
      <w:r>
        <w:rPr>
          <w:rFonts w:hint="eastAsia"/>
        </w:rPr>
        <w:t>函数运行，将从报文中提取风缸压力设定值，并进行偏差计算，从而得到输出</w:t>
      </w:r>
      <w:r>
        <w:rPr>
          <w:rFonts w:hint="eastAsia"/>
        </w:rPr>
        <w:t>PWM</w:t>
      </w:r>
      <w:r>
        <w:rPr>
          <w:rFonts w:hint="eastAsia"/>
        </w:rPr>
        <w:t>波的占空比，打开定时器</w:t>
      </w:r>
      <w:r>
        <w:rPr>
          <w:rFonts w:hint="eastAsia"/>
        </w:rPr>
        <w:t>3</w:t>
      </w:r>
      <w:r>
        <w:rPr>
          <w:rFonts w:hint="eastAsia"/>
        </w:rPr>
        <w:t>输出</w:t>
      </w:r>
      <w:r>
        <w:rPr>
          <w:rFonts w:hint="eastAsia"/>
        </w:rPr>
        <w:t>PWM</w:t>
      </w:r>
      <w:r>
        <w:rPr>
          <w:rFonts w:hint="eastAsia"/>
        </w:rPr>
        <w:t>波，从而控制</w:t>
      </w:r>
      <w:r>
        <w:rPr>
          <w:rFonts w:hint="eastAsia"/>
        </w:rPr>
        <w:t>APP</w:t>
      </w:r>
      <w:r>
        <w:rPr>
          <w:rFonts w:hint="eastAsia"/>
        </w:rPr>
        <w:t>和</w:t>
      </w:r>
      <w:r>
        <w:rPr>
          <w:rFonts w:hint="eastAsia"/>
        </w:rPr>
        <w:t>REL</w:t>
      </w:r>
      <w:r>
        <w:rPr>
          <w:rFonts w:hint="eastAsia"/>
        </w:rPr>
        <w:t>电磁阀开断使得风缸压力达到设定值。</w:t>
      </w:r>
      <w:r w:rsidR="009A7C2C">
        <w:rPr>
          <w:rFonts w:hint="eastAsia"/>
        </w:rPr>
        <w:t>16</w:t>
      </w:r>
      <w:r w:rsidR="009A7C2C">
        <w:rPr>
          <w:rFonts w:hint="eastAsia"/>
        </w:rPr>
        <w:t>模块、</w:t>
      </w:r>
      <w:r w:rsidR="009A7C2C">
        <w:rPr>
          <w:rFonts w:hint="eastAsia"/>
        </w:rPr>
        <w:t>20</w:t>
      </w:r>
      <w:r w:rsidR="009A7C2C">
        <w:rPr>
          <w:rFonts w:hint="eastAsia"/>
        </w:rPr>
        <w:t>模块的工作过程与</w:t>
      </w:r>
      <w:r w:rsidR="009A7C2C">
        <w:rPr>
          <w:rFonts w:hint="eastAsia"/>
        </w:rPr>
        <w:t>ERCP</w:t>
      </w:r>
      <w:r w:rsidR="009A7C2C">
        <w:rPr>
          <w:rFonts w:hint="eastAsia"/>
        </w:rPr>
        <w:t>相同，不同的是各自压力目标值在不同运转状态时不同，这里不展开说明。</w:t>
      </w:r>
    </w:p>
    <w:p w14:paraId="574B70A0" w14:textId="2FC46263" w:rsidR="005168BC" w:rsidRPr="009E36A4" w:rsidRDefault="005168BC" w:rsidP="00B63B9B">
      <w:pPr>
        <w:pStyle w:val="a0"/>
        <w:jc w:val="left"/>
      </w:pPr>
    </w:p>
    <w:p w14:paraId="6199935B" w14:textId="36968AB6" w:rsidR="00DE4D4D" w:rsidRPr="009E36A4" w:rsidRDefault="00812C4D" w:rsidP="00DE4D4D">
      <w:pPr>
        <w:pStyle w:val="2"/>
        <w:spacing w:beforeLines="50" w:before="156" w:afterLines="50" w:after="156" w:line="360" w:lineRule="exact"/>
        <w:rPr>
          <w:rFonts w:eastAsia="黑体" w:cs="Arial"/>
          <w:b w:val="0"/>
          <w:i w:val="0"/>
          <w:lang w:eastAsia="zh-CN"/>
        </w:rPr>
      </w:pPr>
      <w:bookmarkStart w:id="1085" w:name="_Toc484917556"/>
      <w:r w:rsidRPr="009E36A4">
        <w:rPr>
          <w:rFonts w:eastAsia="黑体" w:hint="eastAsia"/>
          <w:b w:val="0"/>
          <w:i w:val="0"/>
          <w:lang w:eastAsia="zh-CN"/>
        </w:rPr>
        <w:lastRenderedPageBreak/>
        <w:t>6</w:t>
      </w:r>
      <w:r w:rsidR="00DE4D4D" w:rsidRPr="009E36A4">
        <w:rPr>
          <w:rFonts w:eastAsia="黑体"/>
          <w:b w:val="0"/>
          <w:i w:val="0"/>
        </w:rPr>
        <w:t>.</w:t>
      </w:r>
      <w:r w:rsidR="00943A98">
        <w:rPr>
          <w:rFonts w:eastAsia="黑体"/>
          <w:b w:val="0"/>
          <w:i w:val="0"/>
        </w:rPr>
        <w:t>5</w:t>
      </w:r>
      <w:r w:rsidR="00943A98" w:rsidRPr="009E36A4">
        <w:rPr>
          <w:rFonts w:eastAsia="黑体" w:cs="Arial"/>
          <w:b w:val="0"/>
          <w:i w:val="0"/>
        </w:rPr>
        <w:t xml:space="preserve"> </w:t>
      </w:r>
      <w:r w:rsidR="00EE5B73" w:rsidRPr="009E36A4">
        <w:rPr>
          <w:rFonts w:eastAsia="黑体" w:cs="Arial" w:hint="eastAsia"/>
          <w:b w:val="0"/>
          <w:i w:val="0"/>
          <w:lang w:eastAsia="zh-CN"/>
        </w:rPr>
        <w:t>调试</w:t>
      </w:r>
      <w:r w:rsidR="00DB7E87" w:rsidRPr="009E36A4">
        <w:rPr>
          <w:rFonts w:eastAsia="黑体" w:cs="Arial" w:hint="eastAsia"/>
          <w:b w:val="0"/>
          <w:i w:val="0"/>
          <w:lang w:eastAsia="zh-CN"/>
        </w:rPr>
        <w:t>与结果</w:t>
      </w:r>
      <w:bookmarkEnd w:id="1085"/>
    </w:p>
    <w:p w14:paraId="5BB6E2B3" w14:textId="0F55BE4C" w:rsidR="009549FC" w:rsidRPr="009E36A4" w:rsidRDefault="009549FC" w:rsidP="009549FC">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086" w:name="_Toc484917557"/>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w:t>
      </w:r>
      <w:r w:rsidRPr="009E36A4">
        <w:rPr>
          <w:rFonts w:ascii="Times New Roman" w:hAnsi="Times New Roman"/>
          <w:b w:val="0"/>
          <w:sz w:val="21"/>
          <w:szCs w:val="21"/>
          <w:lang w:eastAsia="zh-CN"/>
        </w:rPr>
        <w:t xml:space="preserve">1 </w:t>
      </w:r>
      <w:r w:rsidRPr="009E36A4">
        <w:rPr>
          <w:rFonts w:ascii="Times New Roman" w:hAnsi="Times New Roman" w:hint="eastAsia"/>
          <w:b w:val="0"/>
          <w:sz w:val="21"/>
          <w:szCs w:val="21"/>
          <w:lang w:eastAsia="zh-CN"/>
        </w:rPr>
        <w:t>系统调试平台介绍</w:t>
      </w:r>
      <w:bookmarkEnd w:id="1086"/>
    </w:p>
    <w:p w14:paraId="1223C24D" w14:textId="7883B0AF" w:rsidR="00D62B51" w:rsidRDefault="00D62B51" w:rsidP="00D62B51">
      <w:pPr>
        <w:pStyle w:val="a0"/>
        <w:rPr>
          <w:ins w:id="1087" w:author="Quan Wen" w:date="2017-06-11T03:37:00Z"/>
          <w:lang w:val="x-none"/>
        </w:rPr>
      </w:pPr>
      <w:r w:rsidRPr="009E36A4">
        <w:rPr>
          <w:rFonts w:hint="eastAsia"/>
          <w:lang w:val="x-none"/>
        </w:rPr>
        <w:t>系统实验平台由</w:t>
      </w:r>
      <w:r w:rsidRPr="009E36A4">
        <w:rPr>
          <w:rFonts w:hint="eastAsia"/>
          <w:lang w:val="x-none"/>
        </w:rPr>
        <w:t>EPCU</w:t>
      </w:r>
      <w:r w:rsidRPr="009E36A4">
        <w:rPr>
          <w:rFonts w:hint="eastAsia"/>
          <w:lang w:val="x-none"/>
        </w:rPr>
        <w:t>的</w:t>
      </w:r>
      <w:r w:rsidRPr="009E36A4">
        <w:rPr>
          <w:rFonts w:hint="eastAsia"/>
          <w:lang w:val="x-none"/>
        </w:rPr>
        <w:t>ERCP</w:t>
      </w:r>
      <w:r w:rsidRPr="009E36A4">
        <w:rPr>
          <w:rFonts w:hint="eastAsia"/>
          <w:lang w:val="x-none"/>
        </w:rPr>
        <w:t>、</w:t>
      </w:r>
      <w:r w:rsidRPr="009E36A4">
        <w:rPr>
          <w:rFonts w:hint="eastAsia"/>
          <w:lang w:val="x-none"/>
        </w:rPr>
        <w:t>BPCP</w:t>
      </w:r>
      <w:r w:rsidRPr="009E36A4">
        <w:rPr>
          <w:rFonts w:hint="eastAsia"/>
          <w:lang w:val="x-none"/>
        </w:rPr>
        <w:t>、</w:t>
      </w:r>
      <w:r w:rsidRPr="009E36A4">
        <w:rPr>
          <w:rFonts w:hint="eastAsia"/>
          <w:lang w:val="x-none"/>
        </w:rPr>
        <w:t>16CP</w:t>
      </w:r>
      <w:r w:rsidRPr="009E36A4">
        <w:rPr>
          <w:rFonts w:hint="eastAsia"/>
          <w:lang w:val="x-none"/>
        </w:rPr>
        <w:t>、</w:t>
      </w:r>
      <w:r w:rsidRPr="009E36A4">
        <w:rPr>
          <w:rFonts w:hint="eastAsia"/>
          <w:lang w:val="x-none"/>
        </w:rPr>
        <w:t>20CP</w:t>
      </w:r>
      <w:r w:rsidRPr="009E36A4">
        <w:rPr>
          <w:rFonts w:hint="eastAsia"/>
          <w:lang w:val="x-none"/>
        </w:rPr>
        <w:t>、</w:t>
      </w:r>
      <w:r w:rsidRPr="009E36A4">
        <w:rPr>
          <w:rFonts w:hint="eastAsia"/>
          <w:lang w:val="x-none"/>
        </w:rPr>
        <w:t>13CP</w:t>
      </w:r>
      <w:r w:rsidRPr="009E36A4">
        <w:rPr>
          <w:rFonts w:hint="eastAsia"/>
          <w:lang w:val="x-none"/>
        </w:rPr>
        <w:t>以及</w:t>
      </w:r>
      <w:r w:rsidR="00D56B5F" w:rsidRPr="009E36A4">
        <w:rPr>
          <w:rFonts w:hint="eastAsia"/>
          <w:lang w:val="x-none"/>
        </w:rPr>
        <w:t>EBV</w:t>
      </w:r>
      <w:r w:rsidR="00D56B5F">
        <w:rPr>
          <w:rFonts w:hint="eastAsia"/>
          <w:lang w:val="x-none"/>
        </w:rPr>
        <w:t>和</w:t>
      </w:r>
      <w:r w:rsidRPr="009E36A4">
        <w:rPr>
          <w:rFonts w:hint="eastAsia"/>
          <w:lang w:val="x-none"/>
        </w:rPr>
        <w:t>PC</w:t>
      </w:r>
      <w:r w:rsidRPr="009E36A4">
        <w:rPr>
          <w:rFonts w:hint="eastAsia"/>
          <w:lang w:val="x-none"/>
        </w:rPr>
        <w:t>端代表</w:t>
      </w:r>
      <w:r w:rsidRPr="009E36A4">
        <w:rPr>
          <w:rFonts w:hint="eastAsia"/>
          <w:lang w:val="x-none"/>
        </w:rPr>
        <w:t>IPM</w:t>
      </w:r>
      <w:r w:rsidRPr="009E36A4">
        <w:rPr>
          <w:rFonts w:hint="eastAsia"/>
          <w:lang w:val="x-none"/>
        </w:rPr>
        <w:t>共</w:t>
      </w:r>
      <w:r w:rsidR="007052DB">
        <w:rPr>
          <w:rFonts w:hint="eastAsia"/>
          <w:lang w:val="x-none"/>
        </w:rPr>
        <w:t>7</w:t>
      </w:r>
      <w:r w:rsidRPr="009E36A4">
        <w:rPr>
          <w:rFonts w:hint="eastAsia"/>
          <w:lang w:val="x-none"/>
        </w:rPr>
        <w:t>个节点构成</w:t>
      </w:r>
      <w:r w:rsidR="00A77F28" w:rsidRPr="009E36A4">
        <w:rPr>
          <w:rFonts w:hint="eastAsia"/>
          <w:lang w:val="x-none"/>
        </w:rPr>
        <w:t>，根据之前定义的系统网络架构，利用导线将各个节点连接起来，形成了</w:t>
      </w:r>
      <w:r w:rsidR="00A77F28" w:rsidRPr="009E36A4">
        <w:rPr>
          <w:rFonts w:hint="eastAsia"/>
          <w:lang w:val="x-none"/>
        </w:rPr>
        <w:t>CAN</w:t>
      </w:r>
      <w:r w:rsidR="00A77F28" w:rsidRPr="009E36A4">
        <w:rPr>
          <w:rFonts w:hint="eastAsia"/>
          <w:lang w:val="x-none"/>
        </w:rPr>
        <w:t>网络的总线型结构。其中，</w:t>
      </w:r>
      <w:r w:rsidR="00A77F28" w:rsidRPr="009E36A4">
        <w:rPr>
          <w:rFonts w:hint="eastAsia"/>
          <w:lang w:val="x-none"/>
        </w:rPr>
        <w:t>EPCU</w:t>
      </w:r>
      <w:r w:rsidR="00A77F28" w:rsidRPr="009E36A4">
        <w:rPr>
          <w:rFonts w:hint="eastAsia"/>
          <w:lang w:val="x-none"/>
        </w:rPr>
        <w:t>的各节点是由外部</w:t>
      </w:r>
      <w:r w:rsidR="00A77F28" w:rsidRPr="009E36A4">
        <w:rPr>
          <w:rFonts w:hint="eastAsia"/>
          <w:lang w:val="x-none"/>
        </w:rPr>
        <w:t>24V</w:t>
      </w:r>
      <w:r w:rsidR="00A77F28" w:rsidRPr="009E36A4">
        <w:rPr>
          <w:rFonts w:hint="eastAsia"/>
          <w:lang w:val="x-none"/>
        </w:rPr>
        <w:t>电源供电，</w:t>
      </w:r>
      <w:r w:rsidR="00A77F28" w:rsidRPr="009E36A4">
        <w:rPr>
          <w:rFonts w:hint="eastAsia"/>
          <w:lang w:val="x-none"/>
        </w:rPr>
        <w:t>PC</w:t>
      </w:r>
      <w:r w:rsidR="00A77F28" w:rsidRPr="009E36A4">
        <w:rPr>
          <w:rFonts w:hint="eastAsia"/>
          <w:lang w:val="x-none"/>
        </w:rPr>
        <w:t>端上位机自带</w:t>
      </w:r>
      <w:r w:rsidR="00A77F28" w:rsidRPr="009E36A4">
        <w:rPr>
          <w:rFonts w:hint="eastAsia"/>
          <w:lang w:val="x-none"/>
        </w:rPr>
        <w:t>CAN</w:t>
      </w:r>
      <w:r w:rsidR="00A77F28" w:rsidRPr="009E36A4">
        <w:rPr>
          <w:rFonts w:hint="eastAsia"/>
          <w:lang w:val="x-none"/>
        </w:rPr>
        <w:t>网络板卡，可以接入</w:t>
      </w:r>
      <w:r w:rsidR="00A77F28" w:rsidRPr="009E36A4">
        <w:rPr>
          <w:rFonts w:hint="eastAsia"/>
          <w:lang w:val="x-none"/>
        </w:rPr>
        <w:t>CAN</w:t>
      </w:r>
      <w:r w:rsidR="00A77F28" w:rsidRPr="009E36A4">
        <w:rPr>
          <w:rFonts w:hint="eastAsia"/>
          <w:lang w:val="x-none"/>
        </w:rPr>
        <w:t>网络。实验平台示意图如下所示：</w:t>
      </w:r>
    </w:p>
    <w:p w14:paraId="6F1E3384" w14:textId="77777777" w:rsidR="004E2D5E" w:rsidRPr="009E36A4" w:rsidRDefault="004E2D5E" w:rsidP="00D62B51">
      <w:pPr>
        <w:pStyle w:val="a0"/>
        <w:rPr>
          <w:rFonts w:hint="eastAsia"/>
          <w:lang w:val="x-none"/>
        </w:rPr>
      </w:pPr>
    </w:p>
    <w:p w14:paraId="00E1AC37" w14:textId="1B441383" w:rsidR="0080732D" w:rsidRDefault="003423F8" w:rsidP="0080732D">
      <w:pPr>
        <w:pStyle w:val="a0"/>
        <w:rPr>
          <w:lang w:val="x-none"/>
        </w:rPr>
      </w:pPr>
      <w:ins w:id="1088" w:author="Quan Wen" w:date="2017-06-11T03:51:00Z">
        <w:r>
          <w:rPr>
            <w:lang w:val="x-none"/>
          </w:rPr>
          <w:object w:dxaOrig="10231" w:dyaOrig="5835" w14:anchorId="4AD7E11D">
            <v:shape id="_x0000_i1115" type="#_x0000_t75" style="width:393.4pt;height:224.65pt" o:ole="">
              <v:imagedata r:id="rId83" o:title=""/>
            </v:shape>
            <o:OLEObject Type="Embed" ProgID="Visio.Drawing.15" ShapeID="_x0000_i1115" DrawAspect="Content" ObjectID="_1558661444" r:id="rId84"/>
          </w:object>
        </w:r>
      </w:ins>
    </w:p>
    <w:p w14:paraId="4736B6B5" w14:textId="75AC2560" w:rsidR="00F6094A" w:rsidRPr="00DF3738" w:rsidRDefault="00F6094A" w:rsidP="00DF3738">
      <w:pPr>
        <w:spacing w:line="360" w:lineRule="exact"/>
        <w:ind w:firstLineChars="150" w:firstLine="270"/>
        <w:jc w:val="center"/>
        <w:rPr>
          <w:ins w:id="1089" w:author="Quan Wen" w:date="2017-06-11T03:37:00Z"/>
          <w:rFonts w:eastAsia="黑体" w:cs="Arial"/>
          <w:kern w:val="0"/>
          <w:sz w:val="18"/>
          <w:szCs w:val="18"/>
          <w:rPrChange w:id="1090" w:author="Quan Wen" w:date="2017-06-11T03:37:00Z">
            <w:rPr>
              <w:ins w:id="1091" w:author="Quan Wen" w:date="2017-06-11T03:37:00Z"/>
              <w:lang w:val="x-none"/>
            </w:rPr>
          </w:rPrChange>
        </w:rPr>
        <w:pPrChange w:id="1092" w:author="Quan Wen" w:date="2017-06-11T03:37:00Z">
          <w:pPr>
            <w:pStyle w:val="a0"/>
          </w:pPr>
        </w:pPrChange>
      </w:pPr>
      <w:ins w:id="1093" w:author="zhuqinyue" w:date="2017-06-10T18:59:00Z">
        <w:r w:rsidRPr="00DF3738">
          <w:rPr>
            <w:rFonts w:eastAsia="黑体" w:cs="Arial" w:hint="eastAsia"/>
            <w:kern w:val="0"/>
            <w:sz w:val="18"/>
            <w:szCs w:val="18"/>
            <w:rPrChange w:id="1094" w:author="Quan Wen" w:date="2017-06-11T03:37:00Z">
              <w:rPr>
                <w:rFonts w:hint="eastAsia"/>
                <w:lang w:val="x-none"/>
              </w:rPr>
            </w:rPrChange>
          </w:rPr>
          <w:t>图</w:t>
        </w:r>
      </w:ins>
      <w:ins w:id="1095" w:author="Quan Wen" w:date="2017-06-11T03:37:00Z">
        <w:r w:rsidR="004E2D5E" w:rsidRPr="00DF3738">
          <w:rPr>
            <w:rFonts w:eastAsia="黑体" w:cs="Arial" w:hint="eastAsia"/>
            <w:kern w:val="0"/>
            <w:sz w:val="18"/>
            <w:szCs w:val="18"/>
            <w:rPrChange w:id="1096" w:author="Quan Wen" w:date="2017-06-11T03:37:00Z">
              <w:rPr>
                <w:rFonts w:hint="eastAsia"/>
                <w:lang w:val="x-none"/>
              </w:rPr>
            </w:rPrChange>
          </w:rPr>
          <w:t>6.9</w:t>
        </w:r>
        <w:r w:rsidR="004E2D5E" w:rsidRPr="00DF3738">
          <w:rPr>
            <w:rFonts w:eastAsia="黑体" w:cs="Arial"/>
            <w:kern w:val="0"/>
            <w:sz w:val="18"/>
            <w:szCs w:val="18"/>
            <w:rPrChange w:id="1097" w:author="Quan Wen" w:date="2017-06-11T03:37:00Z">
              <w:rPr>
                <w:lang w:val="x-none"/>
              </w:rPr>
            </w:rPrChange>
          </w:rPr>
          <w:t xml:space="preserve"> </w:t>
        </w:r>
        <w:r w:rsidR="004E2D5E" w:rsidRPr="00DF3738">
          <w:rPr>
            <w:rFonts w:eastAsia="黑体" w:cs="Arial" w:hint="eastAsia"/>
            <w:kern w:val="0"/>
            <w:sz w:val="18"/>
            <w:szCs w:val="18"/>
            <w:rPrChange w:id="1098" w:author="Quan Wen" w:date="2017-06-11T03:37:00Z">
              <w:rPr>
                <w:rFonts w:hint="eastAsia"/>
                <w:lang w:val="x-none"/>
              </w:rPr>
            </w:rPrChange>
          </w:rPr>
          <w:t>实验平台示意图</w:t>
        </w:r>
      </w:ins>
      <w:ins w:id="1099" w:author="zhuqinyue" w:date="2017-06-10T18:59:00Z">
        <w:del w:id="1100" w:author="Quan Wen" w:date="2017-06-11T03:36:00Z">
          <w:r w:rsidRPr="00DF3738" w:rsidDel="004E2D5E">
            <w:rPr>
              <w:rFonts w:eastAsia="黑体" w:cs="Arial" w:hint="eastAsia"/>
              <w:kern w:val="0"/>
              <w:sz w:val="18"/>
              <w:szCs w:val="18"/>
              <w:rPrChange w:id="1101" w:author="Quan Wen" w:date="2017-06-11T03:37:00Z">
                <w:rPr>
                  <w:rFonts w:hint="eastAsia"/>
                  <w:lang w:val="x-none"/>
                </w:rPr>
              </w:rPrChange>
            </w:rPr>
            <w:delText>？</w:delText>
          </w:r>
          <w:r w:rsidRPr="00DF3738" w:rsidDel="004E2D5E">
            <w:rPr>
              <w:rFonts w:eastAsia="黑体" w:cs="Arial"/>
              <w:kern w:val="0"/>
              <w:sz w:val="18"/>
              <w:szCs w:val="18"/>
              <w:rPrChange w:id="1102" w:author="Quan Wen" w:date="2017-06-11T03:37:00Z">
                <w:rPr>
                  <w:lang w:val="x-none"/>
                </w:rPr>
              </w:rPrChange>
            </w:rPr>
            <w:delText>？</w:delText>
          </w:r>
        </w:del>
      </w:ins>
    </w:p>
    <w:p w14:paraId="6822C70A" w14:textId="77777777" w:rsidR="004E2D5E" w:rsidRPr="004E2D5E" w:rsidRDefault="004E2D5E">
      <w:pPr>
        <w:pStyle w:val="a0"/>
        <w:jc w:val="center"/>
        <w:rPr>
          <w:ins w:id="1103" w:author="zhuqinyue" w:date="2017-06-10T18:59:00Z"/>
          <w:rFonts w:hint="eastAsia"/>
          <w:lang w:val="x-none"/>
        </w:rPr>
        <w:pPrChange w:id="1104" w:author="zhuqinyue" w:date="2017-06-10T18:59:00Z">
          <w:pPr>
            <w:pStyle w:val="a0"/>
          </w:pPr>
        </w:pPrChange>
      </w:pPr>
    </w:p>
    <w:p w14:paraId="6EF6E21A" w14:textId="2984F3A2" w:rsidR="00CE0747" w:rsidRDefault="00407B2F" w:rsidP="004E2D5E">
      <w:pPr>
        <w:pStyle w:val="a0"/>
        <w:spacing w:line="360" w:lineRule="exact"/>
        <w:rPr>
          <w:ins w:id="1105" w:author="Quan Wen" w:date="2017-06-11T03:52:00Z"/>
          <w:lang w:val="x-none"/>
        </w:rPr>
        <w:pPrChange w:id="1106" w:author="Quan Wen" w:date="2017-06-11T03:36:00Z">
          <w:pPr>
            <w:pStyle w:val="a0"/>
          </w:pPr>
        </w:pPrChange>
      </w:pPr>
      <w:r>
        <w:rPr>
          <w:rFonts w:hint="eastAsia"/>
          <w:lang w:val="x-none"/>
        </w:rPr>
        <w:t>EBV</w:t>
      </w:r>
      <w:r>
        <w:rPr>
          <w:rFonts w:hint="eastAsia"/>
          <w:lang w:val="x-none"/>
        </w:rPr>
        <w:t>和系统的连接图如图</w:t>
      </w:r>
      <w:r>
        <w:rPr>
          <w:rFonts w:hint="eastAsia"/>
          <w:lang w:val="x-none"/>
        </w:rPr>
        <w:t>6.9</w:t>
      </w:r>
      <w:r>
        <w:rPr>
          <w:rFonts w:hint="eastAsia"/>
          <w:lang w:val="x-none"/>
        </w:rPr>
        <w:t>所示，</w:t>
      </w:r>
      <w:r>
        <w:rPr>
          <w:rFonts w:hint="eastAsia"/>
          <w:lang w:val="x-none"/>
        </w:rPr>
        <w:t>EBV</w:t>
      </w:r>
      <w:r>
        <w:rPr>
          <w:rFonts w:hint="eastAsia"/>
          <w:lang w:val="x-none"/>
        </w:rPr>
        <w:t>作为人机交互接口，主要负责将司机对操作手柄的操作以报文的形式发送到网络上，以便</w:t>
      </w:r>
      <w:r>
        <w:rPr>
          <w:rFonts w:hint="eastAsia"/>
          <w:lang w:val="x-none"/>
        </w:rPr>
        <w:t>IPM</w:t>
      </w:r>
      <w:r>
        <w:rPr>
          <w:rFonts w:hint="eastAsia"/>
          <w:lang w:val="x-none"/>
        </w:rPr>
        <w:t>和</w:t>
      </w:r>
      <w:r>
        <w:rPr>
          <w:rFonts w:hint="eastAsia"/>
          <w:lang w:val="x-none"/>
        </w:rPr>
        <w:t>EPCU</w:t>
      </w:r>
      <w:r>
        <w:rPr>
          <w:rFonts w:hint="eastAsia"/>
          <w:lang w:val="x-none"/>
        </w:rPr>
        <w:t>各节点的处理。</w:t>
      </w:r>
    </w:p>
    <w:p w14:paraId="6C83624B" w14:textId="77777777" w:rsidR="008466E0" w:rsidRPr="009E36A4" w:rsidRDefault="008466E0" w:rsidP="004E2D5E">
      <w:pPr>
        <w:pStyle w:val="a0"/>
        <w:spacing w:line="360" w:lineRule="exact"/>
        <w:rPr>
          <w:rFonts w:hint="eastAsia"/>
          <w:lang w:val="x-none"/>
        </w:rPr>
        <w:pPrChange w:id="1107" w:author="Quan Wen" w:date="2017-06-11T03:36:00Z">
          <w:pPr>
            <w:pStyle w:val="a0"/>
          </w:pPr>
        </w:pPrChange>
      </w:pPr>
    </w:p>
    <w:p w14:paraId="225B1FEE" w14:textId="52F55305" w:rsidR="00DE24F7" w:rsidRDefault="00376F89" w:rsidP="008466E0">
      <w:pPr>
        <w:ind w:firstLineChars="150" w:firstLine="315"/>
        <w:jc w:val="center"/>
        <w:rPr>
          <w:ins w:id="1108" w:author="Quan Wen" w:date="2017-06-11T03:52:00Z"/>
          <w:rFonts w:eastAsia="黑体" w:cs="Arial" w:hint="eastAsia"/>
          <w:kern w:val="0"/>
          <w:sz w:val="18"/>
          <w:szCs w:val="18"/>
          <w:highlight w:val="yellow"/>
        </w:rPr>
        <w:pPrChange w:id="1109" w:author="Quan Wen" w:date="2017-06-11T03:52:00Z">
          <w:pPr>
            <w:spacing w:line="360" w:lineRule="exact"/>
            <w:ind w:firstLineChars="150" w:firstLine="315"/>
            <w:jc w:val="center"/>
          </w:pPr>
        </w:pPrChange>
      </w:pPr>
      <w:ins w:id="1110" w:author="Quan Wen" w:date="2017-06-11T04:01:00Z">
        <w:r>
          <w:rPr>
            <w:noProof/>
            <w:lang w:val="x-none"/>
          </w:rPr>
          <w:lastRenderedPageBreak/>
          <mc:AlternateContent>
            <mc:Choice Requires="wps">
              <w:drawing>
                <wp:anchor distT="0" distB="0" distL="114300" distR="114300" simplePos="0" relativeHeight="251677696" behindDoc="0" locked="0" layoutInCell="1" allowOverlap="1" wp14:anchorId="33156D7F" wp14:editId="189D1190">
                  <wp:simplePos x="0" y="0"/>
                  <wp:positionH relativeFrom="column">
                    <wp:posOffset>1266825</wp:posOffset>
                  </wp:positionH>
                  <wp:positionV relativeFrom="paragraph">
                    <wp:posOffset>2295525</wp:posOffset>
                  </wp:positionV>
                  <wp:extent cx="771525" cy="390525"/>
                  <wp:effectExtent l="0" t="95250" r="0" b="104775"/>
                  <wp:wrapNone/>
                  <wp:docPr id="46" name="对话气泡: 椭圆形 46"/>
                  <wp:cNvGraphicFramePr/>
                  <a:graphic xmlns:a="http://schemas.openxmlformats.org/drawingml/2006/main">
                    <a:graphicData uri="http://schemas.microsoft.com/office/word/2010/wordprocessingShape">
                      <wps:wsp>
                        <wps:cNvSpPr/>
                        <wps:spPr>
                          <a:xfrm rot="2126769">
                            <a:off x="0" y="0"/>
                            <a:ext cx="771525" cy="390525"/>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103A153A" w14:textId="2EF70A45" w:rsidR="00376F89" w:rsidRDefault="00376F89" w:rsidP="00376F89">
                              <w:pPr>
                                <w:jc w:val="center"/>
                                <w:pPrChange w:id="1111" w:author="Quan Wen" w:date="2017-06-11T04:01:00Z">
                                  <w:pPr/>
                                </w:pPrChange>
                              </w:pPr>
                              <w:ins w:id="1112" w:author="Quan Wen" w:date="2017-06-11T04:01:00Z">
                                <w:r>
                                  <w:t>BPCP</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156D7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对话气泡: 椭圆形 46" o:spid="_x0000_s1026" type="#_x0000_t63" style="position:absolute;left:0;text-align:left;margin-left:99.75pt;margin-top:180.75pt;width:60.75pt;height:30.75pt;rotation:232299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" adj="6300,24300" fillcolor="white [3201]" strokecolor="#70ad47 [3209]" strokeweight="1pt">
                  <v:textbox>
                    <w:txbxContent>
                      <w:p w14:paraId="103A153A" w14:textId="2EF70A45" w:rsidR="00376F89" w:rsidRDefault="00376F89" w:rsidP="00376F89">
                        <w:pPr>
                          <w:jc w:val="center"/>
                          <w:pPrChange w:id="1113" w:author="Quan Wen" w:date="2017-06-11T04:01:00Z">
                            <w:pPr/>
                          </w:pPrChange>
                        </w:pPr>
                        <w:ins w:id="1114" w:author="Quan Wen" w:date="2017-06-11T04:01:00Z">
                          <w:r>
                            <w:t>BPCP</w:t>
                          </w:r>
                        </w:ins>
                      </w:p>
                    </w:txbxContent>
                  </v:textbox>
                </v:shape>
              </w:pict>
            </mc:Fallback>
          </mc:AlternateContent>
        </w:r>
        <w:r>
          <w:rPr>
            <w:noProof/>
            <w:lang w:val="x-none"/>
          </w:rPr>
          <mc:AlternateContent>
            <mc:Choice Requires="wps">
              <w:drawing>
                <wp:anchor distT="0" distB="0" distL="114300" distR="114300" simplePos="0" relativeHeight="251676672" behindDoc="0" locked="0" layoutInCell="1" allowOverlap="1" wp14:anchorId="0FF0E8C2" wp14:editId="0A503F86">
                  <wp:simplePos x="0" y="0"/>
                  <wp:positionH relativeFrom="column">
                    <wp:posOffset>1076325</wp:posOffset>
                  </wp:positionH>
                  <wp:positionV relativeFrom="paragraph">
                    <wp:posOffset>1076325</wp:posOffset>
                  </wp:positionV>
                  <wp:extent cx="847725" cy="400050"/>
                  <wp:effectExtent l="19050" t="19050" r="47625" b="76200"/>
                  <wp:wrapNone/>
                  <wp:docPr id="45" name="对话气泡: 椭圆形 45"/>
                  <wp:cNvGraphicFramePr/>
                  <a:graphic xmlns:a="http://schemas.openxmlformats.org/drawingml/2006/main">
                    <a:graphicData uri="http://schemas.microsoft.com/office/word/2010/wordprocessingShape">
                      <wps:wsp>
                        <wps:cNvSpPr/>
                        <wps:spPr>
                          <a:xfrm>
                            <a:off x="0" y="0"/>
                            <a:ext cx="847725" cy="4000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3BA0BCF2" w14:textId="24EDC93E" w:rsidR="00376F89" w:rsidRDefault="00376F89" w:rsidP="00376F89">
                              <w:pPr>
                                <w:jc w:val="center"/>
                                <w:pPrChange w:id="1115" w:author="Quan Wen" w:date="2017-06-11T04:01:00Z">
                                  <w:pPr/>
                                </w:pPrChange>
                              </w:pPr>
                              <w:ins w:id="1116" w:author="Quan Wen" w:date="2017-06-11T04:01:00Z">
                                <w:r>
                                  <w:rPr>
                                    <w:rFonts w:hint="eastAsia"/>
                                  </w:rPr>
                                  <w:t>ERCP</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F0E8C2" id="对话气泡: 椭圆形 45" o:spid="_x0000_s1027" type="#_x0000_t63" style="position:absolute;left:0;text-align:left;margin-left:84.75pt;margin-top:84.75pt;width:66.75pt;height:3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" adj="6300,24300" fillcolor="white [3201]" strokecolor="#70ad47 [3209]" strokeweight="1pt">
                  <v:textbox>
                    <w:txbxContent>
                      <w:p w14:paraId="3BA0BCF2" w14:textId="24EDC93E" w:rsidR="00376F89" w:rsidRDefault="00376F89" w:rsidP="00376F89">
                        <w:pPr>
                          <w:jc w:val="center"/>
                          <w:pPrChange w:id="1117" w:author="Quan Wen" w:date="2017-06-11T04:01:00Z">
                            <w:pPr/>
                          </w:pPrChange>
                        </w:pPr>
                        <w:ins w:id="1118" w:author="Quan Wen" w:date="2017-06-11T04:01:00Z">
                          <w:r>
                            <w:rPr>
                              <w:rFonts w:hint="eastAsia"/>
                            </w:rPr>
                            <w:t>ERCP</w:t>
                          </w:r>
                        </w:ins>
                      </w:p>
                    </w:txbxContent>
                  </v:textbox>
                </v:shape>
              </w:pict>
            </mc:Fallback>
          </mc:AlternateContent>
        </w:r>
      </w:ins>
      <w:ins w:id="1119" w:author="Quan Wen" w:date="2017-06-11T03:59:00Z">
        <w:r>
          <w:rPr>
            <w:noProof/>
            <w:lang w:val="x-none"/>
          </w:rPr>
          <mc:AlternateContent>
            <mc:Choice Requires="wps">
              <w:drawing>
                <wp:anchor distT="0" distB="0" distL="114300" distR="114300" simplePos="0" relativeHeight="251675648" behindDoc="0" locked="0" layoutInCell="1" allowOverlap="1" wp14:anchorId="6B8C07ED" wp14:editId="5EABE6AA">
                  <wp:simplePos x="0" y="0"/>
                  <wp:positionH relativeFrom="column">
                    <wp:posOffset>2047875</wp:posOffset>
                  </wp:positionH>
                  <wp:positionV relativeFrom="paragraph">
                    <wp:posOffset>1085850</wp:posOffset>
                  </wp:positionV>
                  <wp:extent cx="742950" cy="438150"/>
                  <wp:effectExtent l="19050" t="19050" r="38100" b="95250"/>
                  <wp:wrapNone/>
                  <wp:docPr id="43" name="对话气泡: 椭圆形 43"/>
                  <wp:cNvGraphicFramePr/>
                  <a:graphic xmlns:a="http://schemas.openxmlformats.org/drawingml/2006/main">
                    <a:graphicData uri="http://schemas.microsoft.com/office/word/2010/wordprocessingShape">
                      <wps:wsp>
                        <wps:cNvSpPr/>
                        <wps:spPr>
                          <a:xfrm>
                            <a:off x="0" y="0"/>
                            <a:ext cx="742950" cy="4381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26EF6024" w14:textId="5911CF1C" w:rsidR="00376F89" w:rsidRDefault="00376F89" w:rsidP="00376F89">
                              <w:pPr>
                                <w:jc w:val="center"/>
                                <w:pPrChange w:id="1120" w:author="Quan Wen" w:date="2017-06-11T03:59:00Z">
                                  <w:pPr/>
                                </w:pPrChange>
                              </w:pPr>
                              <w:ins w:id="1121" w:author="Quan Wen" w:date="2017-06-11T03:59:00Z">
                                <w:r>
                                  <w:t>13CP</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07ED" id="对话气泡: 椭圆形 43" o:spid="_x0000_s1028" type="#_x0000_t63" style="position:absolute;left:0;text-align:left;margin-left:161.25pt;margin-top:85.5pt;width:58.5pt;height: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" adj="6300,24300" fillcolor="white [3201]" strokecolor="#70ad47 [3209]" strokeweight="1pt">
                  <v:textbox>
                    <w:txbxContent>
                      <w:p w14:paraId="26EF6024" w14:textId="5911CF1C" w:rsidR="00376F89" w:rsidRDefault="00376F89" w:rsidP="00376F89">
                        <w:pPr>
                          <w:jc w:val="center"/>
                          <w:pPrChange w:id="1122" w:author="Quan Wen" w:date="2017-06-11T03:59:00Z">
                            <w:pPr/>
                          </w:pPrChange>
                        </w:pPr>
                        <w:ins w:id="1123" w:author="Quan Wen" w:date="2017-06-11T03:59:00Z">
                          <w:r>
                            <w:t>13CP</w:t>
                          </w:r>
                        </w:ins>
                      </w:p>
                    </w:txbxContent>
                  </v:textbox>
                </v:shape>
              </w:pict>
            </mc:Fallback>
          </mc:AlternateContent>
        </w:r>
      </w:ins>
      <w:ins w:id="1124" w:author="Quan Wen" w:date="2017-06-11T03:57:00Z">
        <w:r>
          <w:rPr>
            <w:noProof/>
            <w:lang w:val="x-none"/>
          </w:rPr>
          <mc:AlternateContent>
            <mc:Choice Requires="wps">
              <w:drawing>
                <wp:anchor distT="0" distB="0" distL="114300" distR="114300" simplePos="0" relativeHeight="251673600" behindDoc="0" locked="0" layoutInCell="1" allowOverlap="1" wp14:anchorId="0024ABB9" wp14:editId="33A311EB">
                  <wp:simplePos x="0" y="0"/>
                  <wp:positionH relativeFrom="column">
                    <wp:posOffset>2562225</wp:posOffset>
                  </wp:positionH>
                  <wp:positionV relativeFrom="paragraph">
                    <wp:posOffset>2028825</wp:posOffset>
                  </wp:positionV>
                  <wp:extent cx="704850" cy="428625"/>
                  <wp:effectExtent l="19050" t="19050" r="38100" b="104775"/>
                  <wp:wrapNone/>
                  <wp:docPr id="40" name="对话气泡: 椭圆形 40"/>
                  <wp:cNvGraphicFramePr/>
                  <a:graphic xmlns:a="http://schemas.openxmlformats.org/drawingml/2006/main">
                    <a:graphicData uri="http://schemas.microsoft.com/office/word/2010/wordprocessingShape">
                      <wps:wsp>
                        <wps:cNvSpPr/>
                        <wps:spPr>
                          <a:xfrm>
                            <a:off x="0" y="0"/>
                            <a:ext cx="704850" cy="428625"/>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295A54E" w14:textId="212F26BF"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25" w:author="Quan Wen" w:date="2017-06-11T03:57:00Z">
                                    <w:rPr/>
                                  </w:rPrChange>
                                </w:rPr>
                                <w:pPrChange w:id="1126" w:author="Quan Wen" w:date="2017-06-11T03:57:00Z">
                                  <w:pPr/>
                                </w:pPrChange>
                              </w:pPr>
                              <w:ins w:id="1127" w:author="Quan Wen" w:date="2017-06-11T03:57:00Z">
                                <w:r>
                                  <w:rPr>
                                    <w:rFonts w:hint="eastAsia"/>
                                  </w:rPr>
                                  <w:t>20C</w:t>
                                </w:r>
                              </w:ins>
                              <w:ins w:id="1128" w:author="Quan Wen" w:date="2017-06-11T03:58:00Z">
                                <w:r w:rsidR="00376F89">
                                  <w:rPr>
                                    <w:noProof/>
                                  </w:rPr>
                                  <w:drawing>
                                    <wp:inline distT="0" distB="0" distL="0" distR="0" wp14:anchorId="28EE43DB" wp14:editId="57ADF390">
                                      <wp:extent cx="266065" cy="19875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065" cy="198755"/>
                                              </a:xfrm>
                                              <a:prstGeom prst="rect">
                                                <a:avLst/>
                                              </a:prstGeom>
                                            </pic:spPr>
                                          </pic:pic>
                                        </a:graphicData>
                                      </a:graphic>
                                    </wp:inline>
                                  </w:drawing>
                                </w:r>
                              </w:ins>
                              <w:ins w:id="1129" w:author="Quan Wen" w:date="2017-06-11T03:57:00Z">
                                <w:r>
                                  <w:rPr>
                                    <w:rFonts w:hint="eastAsia"/>
                                  </w:rPr>
                                  <w:t>P</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24ABB9" id="对话气泡: 椭圆形 40" o:spid="_x0000_s1029" type="#_x0000_t63" style="position:absolute;left:0;text-align:left;margin-left:201.75pt;margin-top:159.75pt;width:55.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" adj="6300,24300" fillcolor="white [3201]" strokecolor="#70ad47 [3209]" strokeweight="1pt">
                  <v:textbox>
                    <w:txbxContent>
                      <w:p w14:paraId="0295A54E" w14:textId="212F26BF"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0" w:author="Quan Wen" w:date="2017-06-11T03:57:00Z">
                              <w:rPr/>
                            </w:rPrChange>
                          </w:rPr>
                          <w:pPrChange w:id="1131" w:author="Quan Wen" w:date="2017-06-11T03:57:00Z">
                            <w:pPr/>
                          </w:pPrChange>
                        </w:pPr>
                        <w:ins w:id="1132" w:author="Quan Wen" w:date="2017-06-11T03:57:00Z">
                          <w:r>
                            <w:rPr>
                              <w:rFonts w:hint="eastAsia"/>
                            </w:rPr>
                            <w:t>20C</w:t>
                          </w:r>
                        </w:ins>
                        <w:ins w:id="1133" w:author="Quan Wen" w:date="2017-06-11T03:58:00Z">
                          <w:r w:rsidR="00376F89">
                            <w:rPr>
                              <w:noProof/>
                            </w:rPr>
                            <w:drawing>
                              <wp:inline distT="0" distB="0" distL="0" distR="0" wp14:anchorId="28EE43DB" wp14:editId="57ADF390">
                                <wp:extent cx="266065" cy="19875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065" cy="198755"/>
                                        </a:xfrm>
                                        <a:prstGeom prst="rect">
                                          <a:avLst/>
                                        </a:prstGeom>
                                      </pic:spPr>
                                    </pic:pic>
                                  </a:graphicData>
                                </a:graphic>
                              </wp:inline>
                            </w:drawing>
                          </w:r>
                        </w:ins>
                        <w:ins w:id="1134" w:author="Quan Wen" w:date="2017-06-11T03:57:00Z">
                          <w:r>
                            <w:rPr>
                              <w:rFonts w:hint="eastAsia"/>
                            </w:rPr>
                            <w:t>P</w:t>
                          </w:r>
                        </w:ins>
                      </w:p>
                    </w:txbxContent>
                  </v:textbox>
                </v:shape>
              </w:pict>
            </mc:Fallback>
          </mc:AlternateContent>
        </w:r>
      </w:ins>
      <w:ins w:id="1135" w:author="Quan Wen" w:date="2017-06-11T03:58:00Z">
        <w:r>
          <w:rPr>
            <w:noProof/>
            <w:lang w:val="x-none"/>
          </w:rPr>
          <mc:AlternateContent>
            <mc:Choice Requires="wps">
              <w:drawing>
                <wp:anchor distT="0" distB="0" distL="114300" distR="114300" simplePos="0" relativeHeight="251674624" behindDoc="0" locked="0" layoutInCell="1" allowOverlap="1" wp14:anchorId="3CCF8D6D" wp14:editId="00715D34">
                  <wp:simplePos x="0" y="0"/>
                  <wp:positionH relativeFrom="column">
                    <wp:posOffset>1619250</wp:posOffset>
                  </wp:positionH>
                  <wp:positionV relativeFrom="paragraph">
                    <wp:posOffset>1704975</wp:posOffset>
                  </wp:positionV>
                  <wp:extent cx="752475" cy="438150"/>
                  <wp:effectExtent l="19050" t="19050" r="47625" b="95250"/>
                  <wp:wrapNone/>
                  <wp:docPr id="41" name="对话气泡: 椭圆形 41"/>
                  <wp:cNvGraphicFramePr/>
                  <a:graphic xmlns:a="http://schemas.openxmlformats.org/drawingml/2006/main">
                    <a:graphicData uri="http://schemas.microsoft.com/office/word/2010/wordprocessingShape">
                      <wps:wsp>
                        <wps:cNvSpPr/>
                        <wps:spPr>
                          <a:xfrm>
                            <a:off x="0" y="0"/>
                            <a:ext cx="752475" cy="4381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750CE058" w14:textId="6F9FAC70" w:rsidR="00376F89" w:rsidRPr="00376F89" w:rsidRDefault="00376F89" w:rsidP="00376F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6" w:author="Quan Wen" w:date="2017-06-11T03:58:00Z">
                                    <w:rPr/>
                                  </w:rPrChange>
                                </w:rPr>
                                <w:pPrChange w:id="1137" w:author="Quan Wen" w:date="2017-06-11T03:58:00Z">
                                  <w:pPr/>
                                </w:pPrChange>
                              </w:pPr>
                              <w:ins w:id="1138" w:author="Quan Wen" w:date="2017-06-11T03:58:00Z">
                                <w:r>
                                  <w:t>16CP</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8D6D" id="对话气泡: 椭圆形 41" o:spid="_x0000_s1030" type="#_x0000_t63" style="position:absolute;left:0;text-align:left;margin-left:127.5pt;margin-top:134.25pt;width:59.25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" adj="6300,24300" fillcolor="white [3201]" strokecolor="#70ad47 [3209]" strokeweight="1pt">
                  <v:textbox>
                    <w:txbxContent>
                      <w:p w14:paraId="750CE058" w14:textId="6F9FAC70" w:rsidR="00376F89" w:rsidRPr="00376F89" w:rsidRDefault="00376F89" w:rsidP="00376F8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9" w:author="Quan Wen" w:date="2017-06-11T03:58:00Z">
                              <w:rPr/>
                            </w:rPrChange>
                          </w:rPr>
                          <w:pPrChange w:id="1140" w:author="Quan Wen" w:date="2017-06-11T03:58:00Z">
                            <w:pPr/>
                          </w:pPrChange>
                        </w:pPr>
                        <w:ins w:id="1141" w:author="Quan Wen" w:date="2017-06-11T03:58:00Z">
                          <w:r>
                            <w:t>16CP</w:t>
                          </w:r>
                        </w:ins>
                      </w:p>
                    </w:txbxContent>
                  </v:textbox>
                </v:shape>
              </w:pict>
            </mc:Fallback>
          </mc:AlternateContent>
        </w:r>
      </w:ins>
      <w:ins w:id="1142" w:author="Quan Wen" w:date="2017-06-11T03:57:00Z">
        <w:r w:rsidR="00DE015D">
          <w:rPr>
            <w:noProof/>
            <w:lang w:val="x-none"/>
          </w:rPr>
          <mc:AlternateContent>
            <mc:Choice Requires="wps">
              <w:drawing>
                <wp:anchor distT="0" distB="0" distL="114300" distR="114300" simplePos="0" relativeHeight="251672576" behindDoc="0" locked="0" layoutInCell="1" allowOverlap="1" wp14:anchorId="0B3EC3EB" wp14:editId="05BD0C19">
                  <wp:simplePos x="0" y="0"/>
                  <wp:positionH relativeFrom="column">
                    <wp:posOffset>990600</wp:posOffset>
                  </wp:positionH>
                  <wp:positionV relativeFrom="paragraph">
                    <wp:posOffset>257175</wp:posOffset>
                  </wp:positionV>
                  <wp:extent cx="676275" cy="295275"/>
                  <wp:effectExtent l="0" t="0" r="28575" b="85725"/>
                  <wp:wrapNone/>
                  <wp:docPr id="39" name="对话气泡: 矩形 39"/>
                  <wp:cNvGraphicFramePr/>
                  <a:graphic xmlns:a="http://schemas.openxmlformats.org/drawingml/2006/main">
                    <a:graphicData uri="http://schemas.microsoft.com/office/word/2010/wordprocessingShape">
                      <wps:wsp>
                        <wps:cNvSpPr/>
                        <wps:spPr>
                          <a:xfrm>
                            <a:off x="0" y="0"/>
                            <a:ext cx="676275" cy="295275"/>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530C7718" w14:textId="487AB8A0"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3" w:author="Quan Wen" w:date="2017-06-11T03:57:00Z">
                                    <w:rPr/>
                                  </w:rPrChange>
                                </w:rPr>
                                <w:pPrChange w:id="1144" w:author="Quan Wen" w:date="2017-06-11T03:57:00Z">
                                  <w:pPr/>
                                </w:pPrChange>
                              </w:pPr>
                              <w:ins w:id="1145" w:author="Quan Wen" w:date="2017-06-11T03:57:00Z">
                                <w:r w:rsidRPr="00DE01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6" w:author="Quan Wen" w:date="2017-06-11T03:57:00Z">
                                      <w:rPr/>
                                    </w:rPrChange>
                                  </w:rPr>
                                  <w:t>IPM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3EC3E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39" o:spid="_x0000_s1031" type="#_x0000_t61" style="position:absolute;left:0;text-align:left;margin-left:78pt;margin-top:20.25pt;width:53.25pt;height:2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" adj="6300,24300" fillcolor="white [3201]" strokecolor="#70ad47 [3209]" strokeweight="1pt">
                  <v:textbox>
                    <w:txbxContent>
                      <w:p w14:paraId="530C7718" w14:textId="487AB8A0"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7" w:author="Quan Wen" w:date="2017-06-11T03:57:00Z">
                              <w:rPr/>
                            </w:rPrChange>
                          </w:rPr>
                          <w:pPrChange w:id="1148" w:author="Quan Wen" w:date="2017-06-11T03:57:00Z">
                            <w:pPr/>
                          </w:pPrChange>
                        </w:pPr>
                        <w:ins w:id="1149" w:author="Quan Wen" w:date="2017-06-11T03:57:00Z">
                          <w:r w:rsidRPr="00DE01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0" w:author="Quan Wen" w:date="2017-06-11T03:57:00Z">
                                <w:rPr/>
                              </w:rPrChange>
                            </w:rPr>
                            <w:t>IPM</w:t>
                          </w:r>
                        </w:ins>
                      </w:p>
                    </w:txbxContent>
                  </v:textbox>
                </v:shape>
              </w:pict>
            </mc:Fallback>
          </mc:AlternateContent>
        </w:r>
      </w:ins>
      <w:ins w:id="1151" w:author="Quan Wen" w:date="2017-06-11T03:56:00Z">
        <w:r w:rsidR="00DE015D">
          <w:rPr>
            <w:noProof/>
            <w:lang w:val="x-none"/>
          </w:rPr>
          <mc:AlternateContent>
            <mc:Choice Requires="wps">
              <w:drawing>
                <wp:anchor distT="0" distB="0" distL="114300" distR="114300" simplePos="0" relativeHeight="251671552" behindDoc="0" locked="0" layoutInCell="1" allowOverlap="1" wp14:anchorId="6325B47F" wp14:editId="044B9D6B">
                  <wp:simplePos x="0" y="0"/>
                  <wp:positionH relativeFrom="column">
                    <wp:posOffset>4067175</wp:posOffset>
                  </wp:positionH>
                  <wp:positionV relativeFrom="paragraph">
                    <wp:posOffset>238125</wp:posOffset>
                  </wp:positionV>
                  <wp:extent cx="904875" cy="304800"/>
                  <wp:effectExtent l="0" t="0" r="28575" b="76200"/>
                  <wp:wrapNone/>
                  <wp:docPr id="38" name="对话气泡: 矩形 38"/>
                  <wp:cNvGraphicFramePr/>
                  <a:graphic xmlns:a="http://schemas.openxmlformats.org/drawingml/2006/main">
                    <a:graphicData uri="http://schemas.microsoft.com/office/word/2010/wordprocessingShape">
                      <wps:wsp>
                        <wps:cNvSpPr/>
                        <wps:spPr>
                          <a:xfrm>
                            <a:off x="0" y="0"/>
                            <a:ext cx="904875" cy="30480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471BC2DE" w14:textId="7CC8EF62"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2" w:author="Quan Wen" w:date="2017-06-11T03:56:00Z">
                                    <w:rPr/>
                                  </w:rPrChange>
                                </w:rPr>
                                <w:pPrChange w:id="1153" w:author="Quan Wen" w:date="2017-06-11T03:56:00Z">
                                  <w:pPr/>
                                </w:pPrChange>
                              </w:pPr>
                              <w:ins w:id="1154" w:author="Quan Wen" w:date="2017-06-11T03:56:00Z">
                                <w:r w:rsidRPr="00DE015D">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5" w:author="Quan Wen" w:date="2017-06-11T03:56:00Z">
                                      <w:rPr>
                                        <w:rFonts w:hint="eastAsia"/>
                                      </w:rPr>
                                    </w:rPrChange>
                                  </w:rPr>
                                  <w:t>EBV</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25B47F" id="对话气泡: 矩形 38" o:spid="_x0000_s1032" type="#_x0000_t61" style="position:absolute;left:0;text-align:left;margin-left:320.25pt;margin-top:18.75pt;width:71.25pt;height: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" adj="6300,24300" fillcolor="white [3201]" strokecolor="#70ad47 [3209]" strokeweight="1pt">
                  <v:textbox>
                    <w:txbxContent>
                      <w:p w14:paraId="471BC2DE" w14:textId="7CC8EF62" w:rsidR="00DE015D" w:rsidRPr="00DE015D" w:rsidRDefault="00DE015D" w:rsidP="00DE01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6" w:author="Quan Wen" w:date="2017-06-11T03:56:00Z">
                              <w:rPr/>
                            </w:rPrChange>
                          </w:rPr>
                          <w:pPrChange w:id="1157" w:author="Quan Wen" w:date="2017-06-11T03:56:00Z">
                            <w:pPr/>
                          </w:pPrChange>
                        </w:pPr>
                        <w:ins w:id="1158" w:author="Quan Wen" w:date="2017-06-11T03:56:00Z">
                          <w:r w:rsidRPr="00DE015D">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9" w:author="Quan Wen" w:date="2017-06-11T03:56:00Z">
                                <w:rPr>
                                  <w:rFonts w:hint="eastAsia"/>
                                </w:rPr>
                              </w:rPrChange>
                            </w:rPr>
                            <w:t>EBV</w:t>
                          </w:r>
                        </w:ins>
                      </w:p>
                    </w:txbxContent>
                  </v:textbox>
                </v:shape>
              </w:pict>
            </mc:Fallback>
          </mc:AlternateContent>
        </w:r>
      </w:ins>
      <w:r w:rsidR="00CE0747" w:rsidRPr="00F6094A">
        <w:rPr>
          <w:noProof/>
          <w:highlight w:val="yellow"/>
          <w:lang w:val="x-none"/>
          <w:rPrChange w:id="1160" w:author="zhuqinyue" w:date="2017-06-10T18:59:00Z">
            <w:rPr>
              <w:noProof/>
              <w:lang w:val="x-none"/>
            </w:rPr>
          </w:rPrChange>
        </w:rPr>
        <w:drawing>
          <wp:inline distT="0" distB="0" distL="0" distR="0" wp14:anchorId="11E885EF" wp14:editId="7A5CC3B9">
            <wp:extent cx="3752850" cy="29580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60713150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7627" cy="2961861"/>
                    </a:xfrm>
                    <a:prstGeom prst="rect">
                      <a:avLst/>
                    </a:prstGeom>
                  </pic:spPr>
                </pic:pic>
              </a:graphicData>
            </a:graphic>
          </wp:inline>
        </w:drawing>
      </w:r>
    </w:p>
    <w:p w14:paraId="6C985BD8" w14:textId="7F063C34" w:rsidR="00725431" w:rsidRPr="009E36A4" w:rsidRDefault="00725431" w:rsidP="008466E0">
      <w:pPr>
        <w:ind w:firstLineChars="150" w:firstLine="270"/>
        <w:jc w:val="center"/>
        <w:rPr>
          <w:rFonts w:eastAsia="黑体" w:cs="Arial"/>
          <w:kern w:val="0"/>
          <w:sz w:val="18"/>
          <w:szCs w:val="18"/>
        </w:rPr>
        <w:pPrChange w:id="1161" w:author="Quan Wen" w:date="2017-06-11T03:52:00Z">
          <w:pPr>
            <w:spacing w:line="360" w:lineRule="exact"/>
            <w:ind w:firstLineChars="150" w:firstLine="270"/>
            <w:jc w:val="center"/>
          </w:pPr>
        </w:pPrChange>
      </w:pPr>
      <w:r w:rsidRPr="0050331A">
        <w:rPr>
          <w:rFonts w:eastAsia="黑体" w:cs="Arial" w:hint="eastAsia"/>
          <w:kern w:val="0"/>
          <w:sz w:val="18"/>
          <w:szCs w:val="18"/>
        </w:rPr>
        <w:t>图</w:t>
      </w:r>
      <w:r w:rsidRPr="006E6EBE">
        <w:rPr>
          <w:rFonts w:eastAsia="黑体" w:cs="Arial"/>
          <w:kern w:val="0"/>
          <w:sz w:val="18"/>
          <w:szCs w:val="18"/>
        </w:rPr>
        <w:t>6.</w:t>
      </w:r>
      <w:ins w:id="1162" w:author="Quan Wen" w:date="2017-06-11T03:52:00Z">
        <w:r w:rsidR="008466E0" w:rsidRPr="0050331A">
          <w:rPr>
            <w:rFonts w:eastAsia="黑体" w:cs="Arial" w:hint="eastAsia"/>
            <w:kern w:val="0"/>
            <w:sz w:val="18"/>
            <w:szCs w:val="18"/>
            <w:rPrChange w:id="1163" w:author="Quan Wen" w:date="2017-06-11T04:09:00Z">
              <w:rPr>
                <w:rFonts w:eastAsia="黑体" w:cs="Arial" w:hint="eastAsia"/>
                <w:kern w:val="0"/>
                <w:sz w:val="18"/>
                <w:szCs w:val="18"/>
                <w:highlight w:val="yellow"/>
              </w:rPr>
            </w:rPrChange>
          </w:rPr>
          <w:t>10</w:t>
        </w:r>
      </w:ins>
      <w:del w:id="1164" w:author="Quan Wen" w:date="2017-06-11T03:52:00Z">
        <w:r w:rsidR="001B0FD7" w:rsidRPr="0050331A" w:rsidDel="008466E0">
          <w:rPr>
            <w:rFonts w:eastAsia="黑体" w:cs="Arial"/>
            <w:kern w:val="0"/>
            <w:sz w:val="18"/>
            <w:szCs w:val="18"/>
          </w:rPr>
          <w:delText>9</w:delText>
        </w:r>
      </w:del>
      <w:r w:rsidRPr="006E6EBE">
        <w:rPr>
          <w:rFonts w:eastAsia="黑体" w:cs="Arial"/>
          <w:kern w:val="0"/>
          <w:sz w:val="18"/>
          <w:szCs w:val="18"/>
        </w:rPr>
        <w:t xml:space="preserve"> </w:t>
      </w:r>
      <w:r w:rsidRPr="0050331A">
        <w:rPr>
          <w:rFonts w:eastAsia="黑体" w:cs="Arial" w:hint="eastAsia"/>
          <w:kern w:val="0"/>
          <w:sz w:val="18"/>
          <w:szCs w:val="18"/>
          <w:rPrChange w:id="1165" w:author="Quan Wen" w:date="2017-06-11T04:09:00Z">
            <w:rPr>
              <w:rFonts w:eastAsia="黑体" w:cs="Arial" w:hint="eastAsia"/>
              <w:kern w:val="0"/>
              <w:sz w:val="18"/>
              <w:szCs w:val="18"/>
            </w:rPr>
          </w:rPrChange>
        </w:rPr>
        <w:t>系统实验平台示意图</w:t>
      </w:r>
    </w:p>
    <w:p w14:paraId="2C087192" w14:textId="131EC178" w:rsidR="00D15B56" w:rsidRPr="009E36A4" w:rsidRDefault="00D15B56" w:rsidP="00D15B56">
      <w:pPr>
        <w:spacing w:line="360" w:lineRule="exact"/>
        <w:ind w:firstLineChars="150" w:firstLine="270"/>
        <w:jc w:val="center"/>
        <w:rPr>
          <w:rFonts w:eastAsia="黑体" w:cs="Arial"/>
          <w:kern w:val="0"/>
          <w:sz w:val="18"/>
          <w:szCs w:val="18"/>
        </w:rPr>
      </w:pPr>
    </w:p>
    <w:p w14:paraId="424AC621" w14:textId="2D241218" w:rsidR="00752A05" w:rsidRDefault="0080732D" w:rsidP="00752A05">
      <w:pPr>
        <w:jc w:val="left"/>
        <w:rPr>
          <w:ins w:id="1166" w:author="Quan Wen" w:date="2017-06-11T04:02:00Z"/>
        </w:rPr>
        <w:pPrChange w:id="1167" w:author="Quan Wen" w:date="2017-06-11T04:02:00Z">
          <w:pPr>
            <w:spacing w:line="360" w:lineRule="exact"/>
            <w:jc w:val="left"/>
          </w:pPr>
        </w:pPrChange>
      </w:pPr>
      <w:r w:rsidRPr="009E36A4">
        <w:rPr>
          <w:lang w:val="x-none"/>
        </w:rPr>
        <w:tab/>
      </w:r>
      <w:r w:rsidR="00407B2F" w:rsidRPr="00407B2F">
        <w:rPr>
          <w:rFonts w:hint="eastAsia"/>
        </w:rPr>
        <w:t>IPM</w:t>
      </w:r>
      <w:r w:rsidR="00407B2F" w:rsidRPr="00407B2F">
        <w:rPr>
          <w:rFonts w:hint="eastAsia"/>
        </w:rPr>
        <w:t>节点我们采用</w:t>
      </w:r>
      <w:r w:rsidR="00407B2F" w:rsidRPr="00407B2F">
        <w:rPr>
          <w:rFonts w:hint="eastAsia"/>
        </w:rPr>
        <w:t>PC</w:t>
      </w:r>
      <w:r w:rsidR="00407B2F" w:rsidRPr="00407B2F">
        <w:rPr>
          <w:rFonts w:hint="eastAsia"/>
        </w:rPr>
        <w:t>上位机模拟，它的连接图</w:t>
      </w:r>
      <w:r w:rsidRPr="00407B2F">
        <w:rPr>
          <w:rFonts w:hint="eastAsia"/>
        </w:rPr>
        <w:t>：</w:t>
      </w:r>
      <w:r w:rsidR="00407B2F" w:rsidRPr="00407B2F">
        <w:rPr>
          <w:rFonts w:hint="eastAsia"/>
        </w:rPr>
        <w:t>如图</w:t>
      </w:r>
      <w:r w:rsidR="00407B2F" w:rsidRPr="00407B2F">
        <w:rPr>
          <w:rFonts w:hint="eastAsia"/>
        </w:rPr>
        <w:t>6.10</w:t>
      </w:r>
      <w:ins w:id="1168" w:author="Quan Wen" w:date="2017-06-11T04:03:00Z">
        <w:r w:rsidR="00870D21">
          <w:rPr>
            <w:rFonts w:hint="eastAsia"/>
          </w:rPr>
          <w:t>和</w:t>
        </w:r>
        <w:r w:rsidR="00870D21">
          <w:rPr>
            <w:rFonts w:hint="eastAsia"/>
          </w:rPr>
          <w:t>6.11</w:t>
        </w:r>
      </w:ins>
      <w:r w:rsidR="00407B2F" w:rsidRPr="00407B2F">
        <w:rPr>
          <w:rFonts w:hint="eastAsia"/>
        </w:rPr>
        <w:t>所示。作为系统的主节点，</w:t>
      </w:r>
      <w:r w:rsidR="00407B2F" w:rsidRPr="00407B2F">
        <w:rPr>
          <w:rFonts w:hint="eastAsia"/>
        </w:rPr>
        <w:t>IPM</w:t>
      </w:r>
      <w:r w:rsidR="00407B2F" w:rsidRPr="00407B2F">
        <w:rPr>
          <w:rFonts w:hint="eastAsia"/>
        </w:rPr>
        <w:t>节点担任着整个网络的监控和控制作用，并对网络中出现的障碍进行报告。</w:t>
      </w:r>
    </w:p>
    <w:p w14:paraId="0C822E45" w14:textId="77777777" w:rsidR="00752A05" w:rsidRDefault="00752A05" w:rsidP="00752A05">
      <w:pPr>
        <w:jc w:val="left"/>
        <w:rPr>
          <w:ins w:id="1169" w:author="Quan Wen" w:date="2017-06-11T04:02:00Z"/>
          <w:rFonts w:hint="eastAsia"/>
        </w:rPr>
        <w:pPrChange w:id="1170" w:author="Quan Wen" w:date="2017-06-11T04:02:00Z">
          <w:pPr>
            <w:spacing w:line="360" w:lineRule="exact"/>
            <w:jc w:val="left"/>
          </w:pPr>
        </w:pPrChange>
      </w:pPr>
    </w:p>
    <w:p w14:paraId="38C9B331" w14:textId="02B70516" w:rsidR="0080732D" w:rsidRPr="009E36A4" w:rsidRDefault="00752A05" w:rsidP="00752A05">
      <w:pPr>
        <w:jc w:val="center"/>
        <w:rPr>
          <w:lang w:val="x-none"/>
        </w:rPr>
        <w:pPrChange w:id="1171" w:author="Quan Wen" w:date="2017-06-11T04:02:00Z">
          <w:pPr>
            <w:spacing w:line="360" w:lineRule="exact"/>
            <w:jc w:val="left"/>
          </w:pPr>
        </w:pPrChange>
      </w:pPr>
      <w:ins w:id="1172" w:author="Quan Wen" w:date="2017-06-11T04:02:00Z">
        <w:r w:rsidRPr="009E36A4">
          <w:rPr>
            <w:rFonts w:hint="eastAsia"/>
            <w:noProof/>
          </w:rPr>
          <w:drawing>
            <wp:inline distT="0" distB="0" distL="0" distR="0" wp14:anchorId="19678CD1" wp14:editId="3491DC4F">
              <wp:extent cx="3695700" cy="23641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系统实验平台食物图.jpg"/>
                      <pic:cNvPicPr/>
                    </pic:nvPicPr>
                    <pic:blipFill rotWithShape="1">
                      <a:blip r:embed="rId87" cstate="print">
                        <a:extLst>
                          <a:ext uri="{28A0092B-C50C-407E-A947-70E740481C1C}">
                            <a14:useLocalDpi xmlns:a14="http://schemas.microsoft.com/office/drawing/2010/main" val="0"/>
                          </a:ext>
                        </a:extLst>
                      </a:blip>
                      <a:srcRect t="2895" b="1770"/>
                      <a:stretch/>
                    </pic:blipFill>
                    <pic:spPr bwMode="auto">
                      <a:xfrm flipH="1">
                        <a:off x="0" y="0"/>
                        <a:ext cx="3695700" cy="2364105"/>
                      </a:xfrm>
                      <a:prstGeom prst="rect">
                        <a:avLst/>
                      </a:prstGeom>
                      <a:ln>
                        <a:noFill/>
                      </a:ln>
                      <a:extLst>
                        <a:ext uri="{53640926-AAD7-44D8-BBD7-CCE9431645EC}">
                          <a14:shadowObscured xmlns:a14="http://schemas.microsoft.com/office/drawing/2010/main"/>
                        </a:ext>
                      </a:extLst>
                    </pic:spPr>
                  </pic:pic>
                </a:graphicData>
              </a:graphic>
            </wp:inline>
          </w:drawing>
        </w:r>
      </w:ins>
    </w:p>
    <w:p w14:paraId="2CEC278F" w14:textId="30B19996" w:rsidR="00DE4D4D" w:rsidRPr="009E36A4" w:rsidRDefault="0080732D"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813B4A">
        <w:rPr>
          <w:rFonts w:eastAsia="黑体" w:cs="Arial" w:hint="eastAsia"/>
          <w:kern w:val="0"/>
          <w:sz w:val="18"/>
          <w:szCs w:val="18"/>
        </w:rPr>
        <w:t>1</w:t>
      </w:r>
      <w:ins w:id="1173" w:author="Quan Wen" w:date="2017-06-11T04:03:00Z">
        <w:r w:rsidR="00870D21">
          <w:rPr>
            <w:rFonts w:eastAsia="黑体" w:cs="Arial" w:hint="eastAsia"/>
            <w:kern w:val="0"/>
            <w:sz w:val="18"/>
            <w:szCs w:val="18"/>
          </w:rPr>
          <w:t>1</w:t>
        </w:r>
      </w:ins>
      <w:del w:id="1174" w:author="Quan Wen" w:date="2017-06-11T04:03:00Z">
        <w:r w:rsidR="00813B4A" w:rsidDel="00870D21">
          <w:rPr>
            <w:rFonts w:eastAsia="黑体" w:cs="Arial" w:hint="eastAsia"/>
            <w:kern w:val="0"/>
            <w:sz w:val="18"/>
            <w:szCs w:val="18"/>
          </w:rPr>
          <w:delText>0</w:delText>
        </w:r>
      </w:del>
      <w:r w:rsidRPr="009E36A4">
        <w:rPr>
          <w:rFonts w:eastAsia="黑体" w:cs="Arial"/>
          <w:kern w:val="0"/>
          <w:sz w:val="18"/>
          <w:szCs w:val="18"/>
        </w:rPr>
        <w:t xml:space="preserve"> </w:t>
      </w:r>
      <w:r w:rsidRPr="009E36A4">
        <w:rPr>
          <w:rFonts w:eastAsia="黑体" w:cs="Arial" w:hint="eastAsia"/>
          <w:kern w:val="0"/>
          <w:sz w:val="18"/>
          <w:szCs w:val="18"/>
        </w:rPr>
        <w:t>系统实验平台</w:t>
      </w:r>
      <w:r w:rsidR="00DD5E34" w:rsidRPr="009E36A4">
        <w:rPr>
          <w:rFonts w:eastAsia="黑体" w:cs="Arial" w:hint="eastAsia"/>
          <w:kern w:val="0"/>
          <w:sz w:val="18"/>
          <w:szCs w:val="18"/>
        </w:rPr>
        <w:t>实物</w:t>
      </w:r>
      <w:r w:rsidRPr="009E36A4">
        <w:rPr>
          <w:rFonts w:eastAsia="黑体" w:cs="Arial" w:hint="eastAsia"/>
          <w:kern w:val="0"/>
          <w:sz w:val="18"/>
          <w:szCs w:val="18"/>
        </w:rPr>
        <w:t>图</w:t>
      </w:r>
    </w:p>
    <w:p w14:paraId="7AB65ABC" w14:textId="64103B23" w:rsidR="00753CFE" w:rsidRPr="009E36A4" w:rsidRDefault="00753CFE" w:rsidP="00753CFE">
      <w:pPr>
        <w:spacing w:line="360" w:lineRule="exact"/>
        <w:ind w:firstLineChars="150" w:firstLine="270"/>
        <w:jc w:val="center"/>
        <w:rPr>
          <w:rFonts w:eastAsia="黑体" w:cs="Arial"/>
          <w:kern w:val="0"/>
          <w:sz w:val="18"/>
          <w:szCs w:val="18"/>
        </w:rPr>
      </w:pPr>
    </w:p>
    <w:p w14:paraId="40C3CA92" w14:textId="7E440B8D" w:rsidR="00DA12BF" w:rsidRPr="009E36A4" w:rsidRDefault="00DA12BF" w:rsidP="00DA12BF">
      <w:pPr>
        <w:spacing w:line="360" w:lineRule="exact"/>
        <w:jc w:val="left"/>
      </w:pPr>
      <w:r w:rsidRPr="009E36A4">
        <w:tab/>
      </w:r>
      <w:r w:rsidR="00C43E79" w:rsidRPr="009E36A4">
        <w:rPr>
          <w:rFonts w:hint="eastAsia"/>
        </w:rPr>
        <w:t>PC</w:t>
      </w:r>
      <w:r w:rsidR="00C43E79" w:rsidRPr="009E36A4">
        <w:rPr>
          <w:rFonts w:hint="eastAsia"/>
        </w:rPr>
        <w:t>端上位机的</w:t>
      </w:r>
      <w:r w:rsidR="00C43E79" w:rsidRPr="009E36A4">
        <w:rPr>
          <w:rFonts w:hint="eastAsia"/>
        </w:rPr>
        <w:t>CAN</w:t>
      </w:r>
      <w:r w:rsidR="00C43E79" w:rsidRPr="009E36A4">
        <w:rPr>
          <w:rFonts w:hint="eastAsia"/>
        </w:rPr>
        <w:t>通信试验采用的是</w:t>
      </w:r>
      <w:r w:rsidR="00C43E79" w:rsidRPr="009E36A4">
        <w:rPr>
          <w:rFonts w:hint="eastAsia"/>
          <w:kern w:val="0"/>
        </w:rPr>
        <w:t>基于</w:t>
      </w:r>
      <w:r w:rsidR="00C43E79" w:rsidRPr="009E36A4">
        <w:rPr>
          <w:kern w:val="0"/>
        </w:rPr>
        <w:t>VC++6.0</w:t>
      </w:r>
      <w:r w:rsidR="00C43E79" w:rsidRPr="009E36A4">
        <w:rPr>
          <w:rFonts w:hint="eastAsia"/>
          <w:kern w:val="0"/>
        </w:rPr>
        <w:t>软件开发平台设计的</w:t>
      </w:r>
      <w:r w:rsidR="00C43E79" w:rsidRPr="009E36A4">
        <w:rPr>
          <w:rFonts w:hint="eastAsia"/>
          <w:kern w:val="0"/>
        </w:rPr>
        <w:t>CANTEST</w:t>
      </w:r>
      <w:r w:rsidR="00C43E79" w:rsidRPr="009E36A4">
        <w:rPr>
          <w:rFonts w:hint="eastAsia"/>
          <w:kern w:val="0"/>
        </w:rPr>
        <w:t>软件，</w:t>
      </w:r>
      <w:r w:rsidR="005F5B7A" w:rsidRPr="009E36A4">
        <w:rPr>
          <w:rFonts w:hint="eastAsia"/>
          <w:kern w:val="0"/>
        </w:rPr>
        <w:t>由于工控机装有</w:t>
      </w:r>
      <w:r w:rsidR="005F5B7A" w:rsidRPr="009E36A4">
        <w:rPr>
          <w:kern w:val="0"/>
        </w:rPr>
        <w:t>PCI-9820</w:t>
      </w:r>
      <w:r w:rsidR="005F5B7A" w:rsidRPr="009E36A4">
        <w:rPr>
          <w:rFonts w:hint="eastAsia"/>
          <w:kern w:val="0"/>
        </w:rPr>
        <w:t>通信接口卡，因此可以实现</w:t>
      </w:r>
      <w:r w:rsidR="005F5B7A" w:rsidRPr="009E36A4">
        <w:rPr>
          <w:rFonts w:hint="eastAsia"/>
          <w:kern w:val="0"/>
        </w:rPr>
        <w:t>PC</w:t>
      </w:r>
      <w:r w:rsidR="005F5B7A" w:rsidRPr="009E36A4">
        <w:rPr>
          <w:rFonts w:hint="eastAsia"/>
          <w:kern w:val="0"/>
        </w:rPr>
        <w:t>端与网络直接相连。</w:t>
      </w:r>
    </w:p>
    <w:p w14:paraId="323F08A6" w14:textId="5B0629BC" w:rsidR="00B5772B" w:rsidRPr="009E36A4" w:rsidRDefault="00B5772B" w:rsidP="00B5772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1175" w:name="_Toc484917558"/>
      <w:r w:rsidRPr="009E36A4">
        <w:rPr>
          <w:rFonts w:ascii="Times New Roman" w:hAnsi="Times New Roman" w:hint="eastAsia"/>
          <w:b w:val="0"/>
          <w:sz w:val="21"/>
          <w:szCs w:val="21"/>
          <w:lang w:eastAsia="zh-CN"/>
        </w:rPr>
        <w:t>6.</w:t>
      </w:r>
      <w:r w:rsidR="00943A98">
        <w:rPr>
          <w:rFonts w:ascii="Times New Roman" w:hAnsi="Times New Roman"/>
          <w:b w:val="0"/>
          <w:sz w:val="21"/>
          <w:szCs w:val="21"/>
          <w:lang w:eastAsia="zh-CN"/>
        </w:rPr>
        <w:t>5</w:t>
      </w:r>
      <w:r w:rsidRPr="009E36A4">
        <w:rPr>
          <w:rFonts w:ascii="Times New Roman" w:hAnsi="Times New Roman" w:hint="eastAsia"/>
          <w:b w:val="0"/>
          <w:sz w:val="21"/>
          <w:szCs w:val="21"/>
          <w:lang w:eastAsia="zh-CN"/>
        </w:rPr>
        <w:t>.2</w:t>
      </w:r>
      <w:r w:rsidRPr="009E36A4">
        <w:rPr>
          <w:rFonts w:ascii="Times New Roman" w:hAnsi="Times New Roman"/>
          <w:b w:val="0"/>
          <w:sz w:val="21"/>
          <w:szCs w:val="21"/>
          <w:lang w:eastAsia="zh-CN"/>
        </w:rPr>
        <w:t xml:space="preserve"> </w:t>
      </w:r>
      <w:r w:rsidR="002E786F">
        <w:rPr>
          <w:rFonts w:ascii="Times New Roman" w:hAnsi="Times New Roman" w:hint="eastAsia"/>
          <w:b w:val="0"/>
          <w:sz w:val="21"/>
          <w:szCs w:val="21"/>
          <w:lang w:eastAsia="zh-CN"/>
        </w:rPr>
        <w:t>实验验证</w:t>
      </w:r>
      <w:bookmarkEnd w:id="1175"/>
    </w:p>
    <w:p w14:paraId="2B7FBE4D" w14:textId="4C84ECBA" w:rsidR="00C47EED" w:rsidRDefault="00B125C6" w:rsidP="00D06896">
      <w:pPr>
        <w:spacing w:line="360" w:lineRule="exact"/>
        <w:jc w:val="left"/>
      </w:pPr>
      <w:r w:rsidRPr="009E36A4">
        <w:tab/>
      </w:r>
      <w:r w:rsidRPr="009E36A4">
        <w:rPr>
          <w:rFonts w:hint="eastAsia"/>
        </w:rPr>
        <w:t>首先是波特率的验证。本系统中</w:t>
      </w:r>
      <w:r w:rsidRPr="009E36A4">
        <w:rPr>
          <w:rFonts w:hint="eastAsia"/>
        </w:rPr>
        <w:t>CAN</w:t>
      </w:r>
      <w:r w:rsidRPr="009E36A4">
        <w:rPr>
          <w:rFonts w:hint="eastAsia"/>
        </w:rPr>
        <w:t>报文采用的是</w:t>
      </w:r>
      <w:r w:rsidRPr="009E36A4">
        <w:rPr>
          <w:rFonts w:hint="eastAsia"/>
        </w:rPr>
        <w:t>1M</w:t>
      </w:r>
      <w:r w:rsidRPr="009E36A4">
        <w:t>bps</w:t>
      </w:r>
      <w:r w:rsidRPr="009E36A4">
        <w:rPr>
          <w:rFonts w:hint="eastAsia"/>
        </w:rPr>
        <w:t>的波特率进行传输，因此在系统中出现别的波特率的</w:t>
      </w:r>
      <w:r w:rsidRPr="009E36A4">
        <w:rPr>
          <w:rFonts w:hint="eastAsia"/>
        </w:rPr>
        <w:t>CAN</w:t>
      </w:r>
      <w:r w:rsidRPr="009E36A4">
        <w:rPr>
          <w:rFonts w:hint="eastAsia"/>
        </w:rPr>
        <w:t>节点时，系统将无法工作。在上位机中我们采用了</w:t>
      </w:r>
      <w:r w:rsidRPr="009E36A4">
        <w:rPr>
          <w:rFonts w:hint="eastAsia"/>
        </w:rPr>
        <w:t>800k</w:t>
      </w:r>
      <w:r w:rsidRPr="009E36A4">
        <w:t>bps</w:t>
      </w:r>
      <w:r w:rsidRPr="009E36A4">
        <w:rPr>
          <w:rFonts w:hint="eastAsia"/>
        </w:rPr>
        <w:lastRenderedPageBreak/>
        <w:t>和</w:t>
      </w:r>
      <w:r w:rsidRPr="009E36A4">
        <w:rPr>
          <w:rFonts w:hint="eastAsia"/>
        </w:rPr>
        <w:t>500kbps</w:t>
      </w:r>
      <w:r w:rsidRPr="009E36A4">
        <w:rPr>
          <w:rFonts w:hint="eastAsia"/>
        </w:rPr>
        <w:t>的波特率进行传输时均出现了传输出错的报错，因此满足了实验要求的</w:t>
      </w:r>
      <w:r w:rsidRPr="009E36A4">
        <w:rPr>
          <w:rFonts w:hint="eastAsia"/>
        </w:rPr>
        <w:t>1Mbps</w:t>
      </w:r>
      <w:r w:rsidRPr="009E36A4">
        <w:rPr>
          <w:rFonts w:hint="eastAsia"/>
        </w:rPr>
        <w:t>进行传输的要求。</w:t>
      </w:r>
    </w:p>
    <w:p w14:paraId="3CE57A91" w14:textId="77777777" w:rsidR="00C47EED" w:rsidRPr="009E36A4" w:rsidRDefault="00C47EED" w:rsidP="00D06896">
      <w:pPr>
        <w:spacing w:line="360" w:lineRule="exact"/>
        <w:jc w:val="left"/>
      </w:pPr>
    </w:p>
    <w:p w14:paraId="044FA80F" w14:textId="5AE2B59D" w:rsidR="005C32A4" w:rsidRDefault="005C32A4" w:rsidP="005C32A4">
      <w:pPr>
        <w:autoSpaceDE w:val="0"/>
        <w:autoSpaceDN w:val="0"/>
        <w:spacing w:line="360" w:lineRule="exact"/>
        <w:jc w:val="center"/>
        <w:rPr>
          <w:rFonts w:eastAsia="黑体"/>
          <w:sz w:val="18"/>
          <w:szCs w:val="18"/>
        </w:rPr>
      </w:pPr>
      <w:r w:rsidRPr="009E36A4">
        <w:rPr>
          <w:rFonts w:eastAsia="黑体" w:hint="eastAsia"/>
          <w:sz w:val="18"/>
          <w:szCs w:val="18"/>
        </w:rPr>
        <w:t>表</w:t>
      </w:r>
      <w:r w:rsidRPr="009E36A4">
        <w:rPr>
          <w:rFonts w:eastAsia="黑体" w:hint="eastAsia"/>
          <w:sz w:val="18"/>
          <w:szCs w:val="18"/>
        </w:rPr>
        <w:t>6.5</w:t>
      </w:r>
      <w:r w:rsidRPr="009E36A4">
        <w:rPr>
          <w:rFonts w:eastAsia="黑体"/>
          <w:sz w:val="18"/>
          <w:szCs w:val="18"/>
        </w:rPr>
        <w:t xml:space="preserve"> CAN</w:t>
      </w:r>
      <w:r w:rsidRPr="009E36A4">
        <w:rPr>
          <w:rFonts w:eastAsia="黑体" w:hint="eastAsia"/>
          <w:sz w:val="18"/>
          <w:szCs w:val="18"/>
        </w:rPr>
        <w:t>总线通信主要参数</w:t>
      </w:r>
    </w:p>
    <w:tbl>
      <w:tblPr>
        <w:tblStyle w:val="afa"/>
        <w:tblW w:w="0" w:type="auto"/>
        <w:tblInd w:w="534"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2667"/>
        <w:gridCol w:w="2453"/>
      </w:tblGrid>
      <w:tr w:rsidR="00FE5DC4" w14:paraId="6C09EFFA" w14:textId="77777777" w:rsidTr="00245C1A">
        <w:trPr>
          <w:trHeight w:val="269"/>
        </w:trPr>
        <w:tc>
          <w:tcPr>
            <w:tcW w:w="2385" w:type="dxa"/>
          </w:tcPr>
          <w:p w14:paraId="0401D62B" w14:textId="4903951B"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波特率</w:t>
            </w:r>
          </w:p>
        </w:tc>
        <w:tc>
          <w:tcPr>
            <w:tcW w:w="2667" w:type="dxa"/>
          </w:tcPr>
          <w:p w14:paraId="5581D1A3" w14:textId="666936ED"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帧格式</w:t>
            </w:r>
          </w:p>
        </w:tc>
        <w:tc>
          <w:tcPr>
            <w:tcW w:w="2453" w:type="dxa"/>
          </w:tcPr>
          <w:p w14:paraId="705445E2" w14:textId="4D3CBC4E"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传输字节</w:t>
            </w:r>
          </w:p>
        </w:tc>
      </w:tr>
      <w:tr w:rsidR="00FE5DC4" w14:paraId="5E670BBD" w14:textId="77777777" w:rsidTr="00245C1A">
        <w:trPr>
          <w:trHeight w:val="232"/>
        </w:trPr>
        <w:tc>
          <w:tcPr>
            <w:tcW w:w="2385" w:type="dxa"/>
          </w:tcPr>
          <w:p w14:paraId="544833D8" w14:textId="52687F54"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1Mbps</w:t>
            </w:r>
          </w:p>
        </w:tc>
        <w:tc>
          <w:tcPr>
            <w:tcW w:w="2667" w:type="dxa"/>
          </w:tcPr>
          <w:p w14:paraId="70F9C034" w14:textId="52B7173A"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标准帧</w:t>
            </w:r>
          </w:p>
        </w:tc>
        <w:tc>
          <w:tcPr>
            <w:tcW w:w="2453" w:type="dxa"/>
          </w:tcPr>
          <w:p w14:paraId="384F89D2" w14:textId="27357317" w:rsidR="00FE5DC4" w:rsidRDefault="00FE5DC4" w:rsidP="005C32A4">
            <w:pPr>
              <w:autoSpaceDE w:val="0"/>
              <w:autoSpaceDN w:val="0"/>
              <w:spacing w:line="360" w:lineRule="exact"/>
              <w:jc w:val="center"/>
              <w:rPr>
                <w:rFonts w:eastAsiaTheme="minorEastAsia"/>
                <w:szCs w:val="22"/>
              </w:rPr>
            </w:pPr>
            <w:r>
              <w:rPr>
                <w:rFonts w:eastAsiaTheme="minorEastAsia" w:hint="eastAsia"/>
                <w:szCs w:val="22"/>
              </w:rPr>
              <w:t>8</w:t>
            </w:r>
            <w:r>
              <w:rPr>
                <w:rFonts w:eastAsiaTheme="minorEastAsia" w:hint="eastAsia"/>
                <w:szCs w:val="22"/>
              </w:rPr>
              <w:t>字节</w:t>
            </w:r>
          </w:p>
        </w:tc>
      </w:tr>
    </w:tbl>
    <w:p w14:paraId="0BF8F7A0" w14:textId="77777777" w:rsidR="00203DBD" w:rsidRDefault="00F47671" w:rsidP="00D06896">
      <w:pPr>
        <w:spacing w:line="360" w:lineRule="exact"/>
        <w:jc w:val="left"/>
        <w:rPr>
          <w:ins w:id="1176" w:author="Quan Wen" w:date="2017-06-11T02:55:00Z"/>
        </w:rPr>
      </w:pPr>
      <w:r w:rsidRPr="009E36A4">
        <w:tab/>
      </w:r>
    </w:p>
    <w:p w14:paraId="43C81F5D" w14:textId="262BE7BB" w:rsidR="005C32A4" w:rsidRPr="009E36A4" w:rsidRDefault="00203DBD" w:rsidP="00D06896">
      <w:pPr>
        <w:spacing w:line="360" w:lineRule="exact"/>
        <w:jc w:val="left"/>
      </w:pPr>
      <w:ins w:id="1177" w:author="Quan Wen" w:date="2017-06-11T02:55:00Z">
        <w:r>
          <w:tab/>
        </w:r>
      </w:ins>
      <w:r w:rsidR="00F47671" w:rsidRPr="009E36A4">
        <w:rPr>
          <w:rFonts w:hint="eastAsia"/>
        </w:rPr>
        <w:t>在满足系统网络波特率</w:t>
      </w:r>
      <w:r w:rsidR="00410B28">
        <w:rPr>
          <w:rFonts w:hint="eastAsia"/>
        </w:rPr>
        <w:t>和通信</w:t>
      </w:r>
      <w:r w:rsidR="00F47671" w:rsidRPr="009E36A4">
        <w:rPr>
          <w:rFonts w:hint="eastAsia"/>
        </w:rPr>
        <w:t>验证后，就可以进行接下来的网络通信和操作验证</w:t>
      </w:r>
      <w:r w:rsidR="00C86905" w:rsidRPr="009E36A4">
        <w:rPr>
          <w:rFonts w:hint="eastAsia"/>
        </w:rPr>
        <w:t>：</w:t>
      </w:r>
    </w:p>
    <w:p w14:paraId="6F68020F" w14:textId="77777777" w:rsidR="00C86905" w:rsidRPr="009E36A4" w:rsidRDefault="00C86905" w:rsidP="00C86905">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自动制动</w:t>
      </w:r>
    </w:p>
    <w:p w14:paraId="10D57A14" w14:textId="594933DA" w:rsidR="00870D21" w:rsidRDefault="00C86905" w:rsidP="00870D21">
      <w:pPr>
        <w:ind w:firstLine="414"/>
        <w:jc w:val="left"/>
        <w:rPr>
          <w:ins w:id="1178" w:author="Quan Wen" w:date="2017-06-11T04:04:00Z"/>
        </w:rPr>
        <w:pPrChange w:id="1179" w:author="Quan Wen" w:date="2017-06-11T04:03:00Z">
          <w:pPr>
            <w:spacing w:line="360" w:lineRule="exact"/>
            <w:ind w:firstLine="412"/>
            <w:jc w:val="left"/>
          </w:pPr>
        </w:pPrChange>
      </w:pPr>
      <w:r w:rsidRPr="009E36A4">
        <w:rPr>
          <w:rFonts w:hint="eastAsia"/>
        </w:rPr>
        <w:t>在自动制动情况下，</w:t>
      </w:r>
      <w:r w:rsidRPr="009E36A4">
        <w:rPr>
          <w:rFonts w:hint="eastAsia"/>
        </w:rPr>
        <w:t>EBV</w:t>
      </w:r>
      <w:r w:rsidR="00A23AA5" w:rsidRPr="009E36A4">
        <w:rPr>
          <w:rFonts w:hint="eastAsia"/>
        </w:rPr>
        <w:t>自动手柄由司机操作，然后发送操作报文到</w:t>
      </w:r>
      <w:r w:rsidR="006A768F">
        <w:rPr>
          <w:rFonts w:hint="eastAsia"/>
        </w:rPr>
        <w:t>网络</w:t>
      </w:r>
      <w:r w:rsidR="00A23AA5" w:rsidRPr="009E36A4">
        <w:rPr>
          <w:rFonts w:hint="eastAsia"/>
        </w:rPr>
        <w:t>，</w:t>
      </w:r>
      <w:r w:rsidR="00A23AA5" w:rsidRPr="009E36A4">
        <w:rPr>
          <w:rFonts w:hint="eastAsia"/>
        </w:rPr>
        <w:t>IPM</w:t>
      </w:r>
      <w:r w:rsidR="00A23AA5" w:rsidRPr="009E36A4">
        <w:rPr>
          <w:rFonts w:hint="eastAsia"/>
        </w:rPr>
        <w:t>核对无误后则会对</w:t>
      </w:r>
      <w:r w:rsidR="00A23AA5" w:rsidRPr="009E36A4">
        <w:rPr>
          <w:rFonts w:hint="eastAsia"/>
        </w:rPr>
        <w:t>EPCU</w:t>
      </w:r>
      <w:r w:rsidR="00A23AA5" w:rsidRPr="009E36A4">
        <w:rPr>
          <w:rFonts w:hint="eastAsia"/>
        </w:rPr>
        <w:t>各节点发送控制报文</w:t>
      </w:r>
      <w:r w:rsidR="00CE0C02">
        <w:rPr>
          <w:rFonts w:hint="eastAsia"/>
        </w:rPr>
        <w:t>，</w:t>
      </w:r>
      <w:r w:rsidR="00BE37BC">
        <w:rPr>
          <w:rFonts w:hint="eastAsia"/>
        </w:rPr>
        <w:t>报文情况如下图：</w:t>
      </w:r>
    </w:p>
    <w:p w14:paraId="685709A2" w14:textId="77777777" w:rsidR="00870D21" w:rsidRDefault="00870D21" w:rsidP="00870D21">
      <w:pPr>
        <w:ind w:firstLine="414"/>
        <w:jc w:val="left"/>
        <w:rPr>
          <w:ins w:id="1180" w:author="Quan Wen" w:date="2017-06-11T04:03:00Z"/>
          <w:rFonts w:hint="eastAsia"/>
        </w:rPr>
        <w:pPrChange w:id="1181" w:author="Quan Wen" w:date="2017-06-11T04:03:00Z">
          <w:pPr>
            <w:spacing w:line="360" w:lineRule="exact"/>
            <w:ind w:firstLine="412"/>
            <w:jc w:val="left"/>
          </w:pPr>
        </w:pPrChange>
      </w:pPr>
    </w:p>
    <w:p w14:paraId="0423DA09" w14:textId="4483D6D5" w:rsidR="00C86905" w:rsidRPr="009E36A4" w:rsidRDefault="00870D21" w:rsidP="00870D21">
      <w:pPr>
        <w:ind w:firstLine="414"/>
        <w:jc w:val="center"/>
        <w:pPrChange w:id="1182" w:author="Quan Wen" w:date="2017-06-11T04:04:00Z">
          <w:pPr>
            <w:spacing w:line="360" w:lineRule="exact"/>
            <w:ind w:firstLine="412"/>
            <w:jc w:val="left"/>
          </w:pPr>
        </w:pPrChange>
      </w:pPr>
      <w:ins w:id="1183" w:author="Quan Wen" w:date="2017-06-11T04:03:00Z">
        <w:r w:rsidRPr="009E36A4">
          <w:rPr>
            <w:rFonts w:hint="eastAsia"/>
            <w:noProof/>
          </w:rPr>
          <w:drawing>
            <wp:inline distT="0" distB="0" distL="0" distR="0" wp14:anchorId="437A5907" wp14:editId="47B63204">
              <wp:extent cx="4488815" cy="327660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x01.bmp"/>
                      <pic:cNvPicPr/>
                    </pic:nvPicPr>
                    <pic:blipFill>
                      <a:blip r:embed="rId88">
                        <a:extLst>
                          <a:ext uri="{28A0092B-C50C-407E-A947-70E740481C1C}">
                            <a14:useLocalDpi xmlns:a14="http://schemas.microsoft.com/office/drawing/2010/main" val="0"/>
                          </a:ext>
                        </a:extLst>
                      </a:blip>
                      <a:stretch>
                        <a:fillRect/>
                      </a:stretch>
                    </pic:blipFill>
                    <pic:spPr>
                      <a:xfrm>
                        <a:off x="0" y="0"/>
                        <a:ext cx="4488815" cy="3276600"/>
                      </a:xfrm>
                      <a:prstGeom prst="rect">
                        <a:avLst/>
                      </a:prstGeom>
                    </pic:spPr>
                  </pic:pic>
                </a:graphicData>
              </a:graphic>
            </wp:inline>
          </w:drawing>
        </w:r>
      </w:ins>
    </w:p>
    <w:p w14:paraId="6E7043FD" w14:textId="22BA4B80" w:rsidR="00A23AA5" w:rsidRPr="009E36A4" w:rsidRDefault="00A23AA5"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w:t>
      </w:r>
      <w:r w:rsidR="00234253">
        <w:rPr>
          <w:rFonts w:eastAsia="黑体" w:cs="Arial" w:hint="eastAsia"/>
          <w:kern w:val="0"/>
          <w:sz w:val="18"/>
          <w:szCs w:val="18"/>
        </w:rPr>
        <w:t>1</w:t>
      </w:r>
      <w:del w:id="1184" w:author="Quan Wen" w:date="2017-06-11T04:03:00Z">
        <w:r w:rsidR="00E41D1E" w:rsidDel="00870D21">
          <w:rPr>
            <w:rFonts w:eastAsia="黑体" w:cs="Arial" w:hint="eastAsia"/>
            <w:kern w:val="0"/>
            <w:sz w:val="18"/>
            <w:szCs w:val="18"/>
          </w:rPr>
          <w:delText>1</w:delText>
        </w:r>
      </w:del>
      <w:ins w:id="1185" w:author="Quan Wen" w:date="2017-06-11T04:03:00Z">
        <w:r w:rsidR="00870D21">
          <w:rPr>
            <w:rFonts w:eastAsia="黑体" w:cs="Arial" w:hint="eastAsia"/>
            <w:kern w:val="0"/>
            <w:sz w:val="18"/>
            <w:szCs w:val="18"/>
          </w:rPr>
          <w:t>2</w:t>
        </w:r>
      </w:ins>
      <w:r w:rsidRPr="009E36A4">
        <w:rPr>
          <w:rFonts w:eastAsia="黑体" w:cs="Arial"/>
          <w:kern w:val="0"/>
          <w:sz w:val="18"/>
          <w:szCs w:val="18"/>
        </w:rPr>
        <w:t xml:space="preserve"> </w:t>
      </w:r>
      <w:r w:rsidRPr="009E36A4">
        <w:rPr>
          <w:rFonts w:eastAsia="黑体" w:cs="Arial" w:hint="eastAsia"/>
          <w:kern w:val="0"/>
          <w:sz w:val="18"/>
          <w:szCs w:val="18"/>
        </w:rPr>
        <w:t>自动制动网络中报文发送情况</w:t>
      </w:r>
    </w:p>
    <w:p w14:paraId="63ED2E01" w14:textId="2C46D7F2" w:rsidR="00A23AA5" w:rsidRPr="009E36A4" w:rsidRDefault="00A23AA5" w:rsidP="00A23AA5">
      <w:pPr>
        <w:spacing w:line="360" w:lineRule="exact"/>
        <w:ind w:firstLine="412"/>
        <w:jc w:val="center"/>
      </w:pPr>
    </w:p>
    <w:p w14:paraId="1D0AC830" w14:textId="61950D00" w:rsidR="00A23AA5" w:rsidRDefault="00A23AA5" w:rsidP="00A23AA5">
      <w:pPr>
        <w:spacing w:line="360" w:lineRule="exact"/>
        <w:ind w:firstLine="412"/>
        <w:jc w:val="left"/>
        <w:rPr>
          <w:ins w:id="1186" w:author="Quan Wen" w:date="2017-06-11T04:04:00Z"/>
        </w:rPr>
      </w:pPr>
      <w:r w:rsidRPr="009E36A4">
        <w:rPr>
          <w:rFonts w:hint="eastAsia"/>
        </w:rPr>
        <w:t>由图中可以看出，</w:t>
      </w:r>
      <w:r w:rsidR="00605A84">
        <w:rPr>
          <w:rFonts w:hint="eastAsia"/>
        </w:rPr>
        <w:t>EBV</w:t>
      </w:r>
      <w:r w:rsidR="00605A84">
        <w:rPr>
          <w:rFonts w:hint="eastAsia"/>
        </w:rPr>
        <w:t>节点或</w:t>
      </w:r>
      <w:r w:rsidR="00605A84">
        <w:rPr>
          <w:rFonts w:hint="eastAsia"/>
        </w:rPr>
        <w:t>IPM</w:t>
      </w:r>
      <w:r w:rsidR="00605A84">
        <w:rPr>
          <w:rFonts w:hint="eastAsia"/>
        </w:rPr>
        <w:t>端</w:t>
      </w:r>
      <w:r w:rsidRPr="009E36A4">
        <w:rPr>
          <w:rFonts w:hint="eastAsia"/>
        </w:rPr>
        <w:t>发出帧</w:t>
      </w:r>
      <w:r w:rsidRPr="009E36A4">
        <w:rPr>
          <w:rFonts w:hint="eastAsia"/>
        </w:rPr>
        <w:t>ID</w:t>
      </w:r>
      <w:r w:rsidRPr="009E36A4">
        <w:rPr>
          <w:rFonts w:hint="eastAsia"/>
        </w:rPr>
        <w:t>为</w:t>
      </w:r>
      <w:r w:rsidRPr="009E36A4">
        <w:rPr>
          <w:rFonts w:hint="eastAsia"/>
        </w:rPr>
        <w:t>0x0</w:t>
      </w:r>
      <w:r w:rsidRPr="009E36A4">
        <w:t>03</w:t>
      </w:r>
      <w:r w:rsidRPr="009E36A4">
        <w:rPr>
          <w:rFonts w:hint="eastAsia"/>
        </w:rPr>
        <w:t>的</w:t>
      </w:r>
      <w:r w:rsidR="00605A84">
        <w:rPr>
          <w:rFonts w:hint="eastAsia"/>
        </w:rPr>
        <w:t>操作</w:t>
      </w:r>
      <w:r w:rsidRPr="009E36A4">
        <w:rPr>
          <w:rFonts w:hint="eastAsia"/>
        </w:rPr>
        <w:t>报文</w:t>
      </w:r>
      <w:r w:rsidR="00605A84">
        <w:rPr>
          <w:rFonts w:hint="eastAsia"/>
        </w:rPr>
        <w:t>时</w:t>
      </w:r>
      <w:r w:rsidRPr="009E36A4">
        <w:rPr>
          <w:rFonts w:hint="eastAsia"/>
        </w:rPr>
        <w:t>，由报文信息可以看出控制报文的控制信息为自动制动模式下的运转位。</w:t>
      </w:r>
      <w:r w:rsidRPr="009E36A4">
        <w:rPr>
          <w:rFonts w:hint="eastAsia"/>
        </w:rPr>
        <w:t>EPCU</w:t>
      </w:r>
      <w:r w:rsidRPr="009E36A4">
        <w:rPr>
          <w:rFonts w:hint="eastAsia"/>
        </w:rPr>
        <w:t>各节点除</w:t>
      </w:r>
      <w:r w:rsidRPr="009E36A4">
        <w:rPr>
          <w:rFonts w:hint="eastAsia"/>
        </w:rPr>
        <w:t>20CP</w:t>
      </w:r>
      <w:r w:rsidRPr="009E36A4">
        <w:rPr>
          <w:rFonts w:hint="eastAsia"/>
        </w:rPr>
        <w:t>外（</w:t>
      </w:r>
      <w:r w:rsidRPr="009E36A4">
        <w:rPr>
          <w:rFonts w:hint="eastAsia"/>
        </w:rPr>
        <w:t>20CP</w:t>
      </w:r>
      <w:r w:rsidRPr="009E36A4">
        <w:rPr>
          <w:rFonts w:hint="eastAsia"/>
        </w:rPr>
        <w:t>节点在自动制动模式运转位无操作）在收到控制报文后均按照要求正常发送应答和通知报文，其中应答报文里还携带了压力信息，各节点对控制报文的</w:t>
      </w:r>
      <w:r w:rsidR="00AF2A52">
        <w:rPr>
          <w:rFonts w:hint="eastAsia"/>
        </w:rPr>
        <w:t>响应如图</w:t>
      </w:r>
      <w:r w:rsidR="00AF2A52">
        <w:rPr>
          <w:rFonts w:hint="eastAsia"/>
        </w:rPr>
        <w:t>6.11</w:t>
      </w:r>
      <w:r w:rsidR="00AF2A52">
        <w:rPr>
          <w:rFonts w:hint="eastAsia"/>
        </w:rPr>
        <w:t>所示。</w:t>
      </w:r>
      <w:r w:rsidR="00CE7022">
        <w:rPr>
          <w:rFonts w:hint="eastAsia"/>
        </w:rPr>
        <w:t>在</w:t>
      </w:r>
      <w:r w:rsidR="00AF2A52">
        <w:rPr>
          <w:rFonts w:hint="eastAsia"/>
        </w:rPr>
        <w:t>自动制动运转位</w:t>
      </w:r>
      <w:r w:rsidR="00CE7022">
        <w:rPr>
          <w:rFonts w:hint="eastAsia"/>
        </w:rPr>
        <w:t>时</w:t>
      </w:r>
      <w:r w:rsidR="00AF2A52">
        <w:rPr>
          <w:rFonts w:hint="eastAsia"/>
        </w:rPr>
        <w:t>，均衡风缸的压力应为</w:t>
      </w:r>
      <w:r w:rsidR="00AF2A52">
        <w:rPr>
          <w:rFonts w:hint="eastAsia"/>
        </w:rPr>
        <w:t>500kPa</w:t>
      </w:r>
      <w:r w:rsidR="00AF2A52">
        <w:rPr>
          <w:rFonts w:hint="eastAsia"/>
        </w:rPr>
        <w:t>，因此，</w:t>
      </w:r>
      <w:r w:rsidR="00AF2A52">
        <w:rPr>
          <w:rFonts w:hint="eastAsia"/>
        </w:rPr>
        <w:t>ERCP</w:t>
      </w:r>
      <w:r w:rsidR="00AF2A52">
        <w:rPr>
          <w:rFonts w:hint="eastAsia"/>
        </w:rPr>
        <w:t>将打开</w:t>
      </w:r>
      <w:r w:rsidR="00AF2A52">
        <w:rPr>
          <w:rFonts w:hint="eastAsia"/>
        </w:rPr>
        <w:t>APP</w:t>
      </w:r>
      <w:r w:rsidR="00AF2A52">
        <w:rPr>
          <w:rFonts w:hint="eastAsia"/>
        </w:rPr>
        <w:t>进行充风，而</w:t>
      </w:r>
      <w:r w:rsidR="00AF2A52">
        <w:rPr>
          <w:rFonts w:hint="eastAsia"/>
        </w:rPr>
        <w:t>MVER</w:t>
      </w:r>
      <w:r w:rsidR="0064030F">
        <w:rPr>
          <w:rFonts w:hint="eastAsia"/>
        </w:rPr>
        <w:t>和</w:t>
      </w:r>
      <w:r w:rsidR="0064030F">
        <w:rPr>
          <w:rFonts w:hint="eastAsia"/>
        </w:rPr>
        <w:t>16CP</w:t>
      </w:r>
      <w:r w:rsidR="0064030F">
        <w:rPr>
          <w:rFonts w:hint="eastAsia"/>
        </w:rPr>
        <w:t>的</w:t>
      </w:r>
      <w:r w:rsidR="0064030F">
        <w:rPr>
          <w:rFonts w:hint="eastAsia"/>
        </w:rPr>
        <w:t>MV16</w:t>
      </w:r>
      <w:r w:rsidR="00AF2A52">
        <w:rPr>
          <w:rFonts w:hint="eastAsia"/>
        </w:rPr>
        <w:t>为常得电状态，因此，也呈现闭合状态。</w:t>
      </w:r>
    </w:p>
    <w:p w14:paraId="2E20ABF1" w14:textId="77777777" w:rsidR="00870D21" w:rsidRDefault="00870D21" w:rsidP="00A23AA5">
      <w:pPr>
        <w:spacing w:line="360" w:lineRule="exact"/>
        <w:ind w:firstLine="412"/>
        <w:jc w:val="left"/>
        <w:rPr>
          <w:rFonts w:hint="eastAsia"/>
        </w:rPr>
      </w:pPr>
    </w:p>
    <w:p w14:paraId="4771C007" w14:textId="61F7BA48" w:rsidR="00AD0251" w:rsidRPr="009E36A4" w:rsidRDefault="00AD0251" w:rsidP="00A23AA5">
      <w:pPr>
        <w:spacing w:line="360" w:lineRule="exact"/>
        <w:ind w:firstLine="412"/>
        <w:jc w:val="left"/>
      </w:pPr>
    </w:p>
    <w:p w14:paraId="0612F3F5" w14:textId="77777777" w:rsidR="00870D21" w:rsidRDefault="002C70D4" w:rsidP="00870D21">
      <w:pPr>
        <w:ind w:firstLineChars="150" w:firstLine="315"/>
        <w:jc w:val="center"/>
        <w:rPr>
          <w:ins w:id="1187" w:author="Quan Wen" w:date="2017-06-11T04:04:00Z"/>
          <w:rFonts w:eastAsia="黑体" w:cs="Arial"/>
          <w:kern w:val="0"/>
          <w:sz w:val="18"/>
          <w:szCs w:val="18"/>
        </w:rPr>
        <w:pPrChange w:id="1188" w:author="Quan Wen" w:date="2017-06-11T04:04:00Z">
          <w:pPr>
            <w:spacing w:line="360" w:lineRule="exact"/>
            <w:ind w:firstLineChars="150" w:firstLine="315"/>
            <w:jc w:val="center"/>
          </w:pPr>
        </w:pPrChange>
      </w:pPr>
      <w:r w:rsidRPr="009E36A4">
        <w:rPr>
          <w:noProof/>
        </w:rPr>
        <w:lastRenderedPageBreak/>
        <w:drawing>
          <wp:inline distT="0" distB="0" distL="0" distR="0" wp14:anchorId="243CFC2A" wp14:editId="4D9DFE38">
            <wp:extent cx="4257675" cy="14382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iduYunDownload\985798149\985798149\FileRecv\MobileFile\IMG2017060316473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404"/>
                    <a:stretch/>
                  </pic:blipFill>
                  <pic:spPr bwMode="auto">
                    <a:xfrm>
                      <a:off x="0" y="0"/>
                      <a:ext cx="4257675"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41AE9B86" w14:textId="21FFD105" w:rsidR="005F484E" w:rsidRPr="009E36A4" w:rsidRDefault="005F484E" w:rsidP="00870D21">
      <w:pPr>
        <w:ind w:firstLineChars="150" w:firstLine="270"/>
        <w:jc w:val="center"/>
        <w:rPr>
          <w:rFonts w:eastAsia="黑体" w:cs="Arial"/>
          <w:kern w:val="0"/>
          <w:sz w:val="18"/>
          <w:szCs w:val="18"/>
        </w:rPr>
        <w:pPrChange w:id="1189" w:author="Quan Wen" w:date="2017-06-11T04:04:00Z">
          <w:pPr>
            <w:spacing w:line="360" w:lineRule="exact"/>
            <w:ind w:firstLineChars="150" w:firstLine="270"/>
            <w:jc w:val="center"/>
          </w:pPr>
        </w:pPrChange>
      </w:pPr>
      <w:r w:rsidRPr="009E36A4">
        <w:rPr>
          <w:rFonts w:eastAsia="黑体" w:cs="Arial" w:hint="eastAsia"/>
          <w:kern w:val="0"/>
          <w:sz w:val="18"/>
          <w:szCs w:val="18"/>
        </w:rPr>
        <w:t>图</w:t>
      </w:r>
      <w:r w:rsidRPr="009E36A4">
        <w:rPr>
          <w:rFonts w:eastAsia="黑体" w:cs="Arial" w:hint="eastAsia"/>
          <w:kern w:val="0"/>
          <w:sz w:val="18"/>
          <w:szCs w:val="18"/>
        </w:rPr>
        <w:t>6.1</w:t>
      </w:r>
      <w:del w:id="1190" w:author="Quan Wen" w:date="2017-06-11T04:08:00Z">
        <w:r w:rsidR="00E41D1E" w:rsidDel="00DE24F7">
          <w:rPr>
            <w:rFonts w:eastAsia="黑体" w:cs="Arial" w:hint="eastAsia"/>
            <w:kern w:val="0"/>
            <w:sz w:val="18"/>
            <w:szCs w:val="18"/>
          </w:rPr>
          <w:delText>2</w:delText>
        </w:r>
      </w:del>
      <w:ins w:id="1191" w:author="Quan Wen" w:date="2017-06-11T04:08:00Z">
        <w:r w:rsidR="00DE24F7">
          <w:rPr>
            <w:rFonts w:eastAsia="黑体" w:cs="Arial" w:hint="eastAsia"/>
            <w:kern w:val="0"/>
            <w:sz w:val="18"/>
            <w:szCs w:val="18"/>
          </w:rPr>
          <w:t>3</w:t>
        </w:r>
      </w:ins>
      <w:r w:rsidRPr="009E36A4">
        <w:rPr>
          <w:rFonts w:eastAsia="黑体" w:cs="Arial"/>
          <w:kern w:val="0"/>
          <w:sz w:val="18"/>
          <w:szCs w:val="18"/>
        </w:rPr>
        <w:t xml:space="preserve"> </w:t>
      </w:r>
      <w:r w:rsidRPr="009E36A4">
        <w:rPr>
          <w:rFonts w:eastAsia="黑体" w:cs="Arial" w:hint="eastAsia"/>
          <w:kern w:val="0"/>
          <w:sz w:val="18"/>
          <w:szCs w:val="18"/>
        </w:rPr>
        <w:t>自动制动运转位节点响应操作</w:t>
      </w:r>
    </w:p>
    <w:p w14:paraId="62914576" w14:textId="5113170A" w:rsidR="00355240" w:rsidRPr="009E36A4" w:rsidRDefault="00355240" w:rsidP="00355240">
      <w:pPr>
        <w:spacing w:line="360" w:lineRule="exact"/>
        <w:ind w:firstLineChars="150" w:firstLine="270"/>
        <w:jc w:val="center"/>
        <w:rPr>
          <w:rFonts w:eastAsia="黑体" w:cs="Arial"/>
          <w:kern w:val="0"/>
          <w:sz w:val="18"/>
          <w:szCs w:val="18"/>
        </w:rPr>
      </w:pPr>
    </w:p>
    <w:p w14:paraId="7A229B47" w14:textId="4E49658C" w:rsidR="00A23AA5" w:rsidRPr="009E36A4" w:rsidRDefault="0071726C" w:rsidP="00A23AA5">
      <w:pPr>
        <w:spacing w:line="360" w:lineRule="exact"/>
        <w:ind w:firstLine="412"/>
        <w:jc w:val="left"/>
      </w:pPr>
      <w:r>
        <w:rPr>
          <w:rFonts w:hint="eastAsia"/>
        </w:rPr>
        <w:t>当处于初制位和全制动位及其之间时，均衡风缸应进行降压操作，其</w:t>
      </w:r>
      <w:r>
        <w:rPr>
          <w:rFonts w:hint="eastAsia"/>
        </w:rPr>
        <w:t>REL</w:t>
      </w:r>
      <w:r>
        <w:rPr>
          <w:rFonts w:hint="eastAsia"/>
        </w:rPr>
        <w:t>应打开进行降压，这里不做展示。</w:t>
      </w:r>
    </w:p>
    <w:p w14:paraId="1CABE3B6" w14:textId="77950A69" w:rsidR="005C32A4" w:rsidRPr="009E36A4" w:rsidRDefault="006D62DC" w:rsidP="006D62DC">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单独制动</w:t>
      </w:r>
    </w:p>
    <w:p w14:paraId="4DCC1093" w14:textId="2225E49B" w:rsidR="00870D21" w:rsidRDefault="00DF37B7" w:rsidP="00870D21">
      <w:pPr>
        <w:ind w:firstLineChars="150" w:firstLine="315"/>
        <w:rPr>
          <w:ins w:id="1192" w:author="Quan Wen" w:date="2017-06-11T04:04:00Z"/>
        </w:rPr>
        <w:pPrChange w:id="1193" w:author="Quan Wen" w:date="2017-06-11T04:05:00Z">
          <w:pPr>
            <w:spacing w:line="360" w:lineRule="exact"/>
            <w:ind w:firstLineChars="150" w:firstLine="315"/>
            <w:jc w:val="center"/>
          </w:pPr>
        </w:pPrChange>
      </w:pPr>
      <w:r>
        <w:tab/>
      </w:r>
      <w:r w:rsidR="008B1D78">
        <w:rPr>
          <w:rFonts w:hint="eastAsia"/>
          <w:noProof/>
        </w:rPr>
        <w:t>当电子制动阀</w:t>
      </w:r>
      <w:r w:rsidR="008B1D78">
        <w:rPr>
          <w:rFonts w:hint="eastAsia"/>
          <w:noProof/>
        </w:rPr>
        <w:t>EBV</w:t>
      </w:r>
      <w:r w:rsidR="008B1D78">
        <w:rPr>
          <w:rFonts w:hint="eastAsia"/>
          <w:noProof/>
        </w:rPr>
        <w:t>单独纸都手柄处于运转位时</w:t>
      </w:r>
      <w:r w:rsidR="006D62DC" w:rsidRPr="009E36A4">
        <w:rPr>
          <w:rFonts w:hint="eastAsia"/>
        </w:rPr>
        <w:t>，</w:t>
      </w:r>
      <w:r w:rsidR="004668E5">
        <w:rPr>
          <w:rFonts w:hint="eastAsia"/>
        </w:rPr>
        <w:t>EBV</w:t>
      </w:r>
      <w:r w:rsidR="004668E5">
        <w:rPr>
          <w:rFonts w:hint="eastAsia"/>
        </w:rPr>
        <w:t>会向网络中发送操作信息报文，</w:t>
      </w:r>
      <w:r w:rsidR="004668E5">
        <w:rPr>
          <w:rFonts w:hint="eastAsia"/>
        </w:rPr>
        <w:t>IPM</w:t>
      </w:r>
      <w:r w:rsidR="004668E5">
        <w:rPr>
          <w:rFonts w:hint="eastAsia"/>
        </w:rPr>
        <w:t>处理后</w:t>
      </w:r>
      <w:r w:rsidR="006D62DC" w:rsidRPr="009E36A4">
        <w:rPr>
          <w:rFonts w:hint="eastAsia"/>
        </w:rPr>
        <w:t>则会发送单独制动下相应控制报文，</w:t>
      </w:r>
      <w:r w:rsidR="00AB39F8" w:rsidRPr="009E36A4">
        <w:rPr>
          <w:rFonts w:hint="eastAsia"/>
        </w:rPr>
        <w:t>此时网络中的响应如下所示：</w:t>
      </w:r>
    </w:p>
    <w:p w14:paraId="6BB0F7B0" w14:textId="77777777" w:rsidR="00870D21" w:rsidRDefault="00870D21" w:rsidP="00870D21">
      <w:pPr>
        <w:ind w:firstLineChars="150" w:firstLine="315"/>
        <w:jc w:val="center"/>
        <w:rPr>
          <w:ins w:id="1194" w:author="Quan Wen" w:date="2017-06-11T04:04:00Z"/>
          <w:rFonts w:hint="eastAsia"/>
        </w:rPr>
        <w:pPrChange w:id="1195" w:author="Quan Wen" w:date="2017-06-11T04:04:00Z">
          <w:pPr>
            <w:spacing w:line="360" w:lineRule="exact"/>
            <w:ind w:firstLineChars="150" w:firstLine="315"/>
            <w:jc w:val="center"/>
          </w:pPr>
        </w:pPrChange>
      </w:pPr>
    </w:p>
    <w:p w14:paraId="4F681119" w14:textId="77777777" w:rsidR="00870D21" w:rsidRDefault="00870D21" w:rsidP="00870D21">
      <w:pPr>
        <w:ind w:firstLineChars="150" w:firstLine="315"/>
        <w:jc w:val="center"/>
        <w:rPr>
          <w:ins w:id="1196" w:author="Quan Wen" w:date="2017-06-11T04:04:00Z"/>
          <w:rFonts w:eastAsia="黑体" w:cs="Arial"/>
          <w:kern w:val="0"/>
          <w:sz w:val="18"/>
          <w:szCs w:val="18"/>
        </w:rPr>
        <w:pPrChange w:id="1197" w:author="Quan Wen" w:date="2017-06-11T04:04:00Z">
          <w:pPr>
            <w:spacing w:line="360" w:lineRule="exact"/>
            <w:ind w:firstLineChars="150" w:firstLine="315"/>
            <w:jc w:val="center"/>
          </w:pPr>
        </w:pPrChange>
      </w:pPr>
      <w:ins w:id="1198" w:author="Quan Wen" w:date="2017-06-11T04:04:00Z">
        <w:r w:rsidRPr="009E36A4">
          <w:rPr>
            <w:rFonts w:hint="eastAsia"/>
            <w:noProof/>
          </w:rPr>
          <w:drawing>
            <wp:inline distT="0" distB="0" distL="0" distR="0" wp14:anchorId="0A63D020" wp14:editId="32340EA7">
              <wp:extent cx="4055110" cy="30765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x02.bmp"/>
                      <pic:cNvPicPr/>
                    </pic:nvPicPr>
                    <pic:blipFill rotWithShape="1">
                      <a:blip r:embed="rId90">
                        <a:extLst>
                          <a:ext uri="{28A0092B-C50C-407E-A947-70E740481C1C}">
                            <a14:useLocalDpi xmlns:a14="http://schemas.microsoft.com/office/drawing/2010/main" val="0"/>
                          </a:ext>
                        </a:extLst>
                      </a:blip>
                      <a:srcRect r="1205"/>
                      <a:stretch/>
                    </pic:blipFill>
                    <pic:spPr bwMode="auto">
                      <a:xfrm>
                        <a:off x="0" y="0"/>
                        <a:ext cx="4055110" cy="3076575"/>
                      </a:xfrm>
                      <a:prstGeom prst="rect">
                        <a:avLst/>
                      </a:prstGeom>
                      <a:ln>
                        <a:noFill/>
                      </a:ln>
                      <a:extLst>
                        <a:ext uri="{53640926-AAD7-44D8-BBD7-CCE9431645EC}">
                          <a14:shadowObscured xmlns:a14="http://schemas.microsoft.com/office/drawing/2010/main"/>
                        </a:ext>
                      </a:extLst>
                    </pic:spPr>
                  </pic:pic>
                </a:graphicData>
              </a:graphic>
            </wp:inline>
          </w:drawing>
        </w:r>
      </w:ins>
    </w:p>
    <w:p w14:paraId="32641844" w14:textId="1A726973" w:rsidR="00AB39F8" w:rsidRPr="009E36A4" w:rsidRDefault="00AB39F8" w:rsidP="00870D21">
      <w:pPr>
        <w:ind w:firstLineChars="150" w:firstLine="270"/>
        <w:jc w:val="center"/>
        <w:rPr>
          <w:rFonts w:eastAsia="黑体" w:cs="Arial"/>
          <w:kern w:val="0"/>
          <w:sz w:val="18"/>
          <w:szCs w:val="18"/>
        </w:rPr>
        <w:pPrChange w:id="1199" w:author="Quan Wen" w:date="2017-06-11T04:04:00Z">
          <w:pPr>
            <w:spacing w:line="360" w:lineRule="exact"/>
            <w:ind w:firstLineChars="150" w:firstLine="270"/>
            <w:jc w:val="center"/>
          </w:pPr>
        </w:pPrChange>
      </w:pPr>
      <w:r w:rsidRPr="009E36A4">
        <w:rPr>
          <w:rFonts w:eastAsia="黑体" w:cs="Arial" w:hint="eastAsia"/>
          <w:kern w:val="0"/>
          <w:sz w:val="18"/>
          <w:szCs w:val="18"/>
        </w:rPr>
        <w:t>图</w:t>
      </w:r>
      <w:r w:rsidRPr="009E36A4">
        <w:rPr>
          <w:rFonts w:eastAsia="黑体" w:cs="Arial" w:hint="eastAsia"/>
          <w:kern w:val="0"/>
          <w:sz w:val="18"/>
          <w:szCs w:val="18"/>
        </w:rPr>
        <w:t>6.1</w:t>
      </w:r>
      <w:del w:id="1200" w:author="Quan Wen" w:date="2017-06-11T04:08:00Z">
        <w:r w:rsidR="00E41D1E" w:rsidDel="00DE24F7">
          <w:rPr>
            <w:rFonts w:eastAsia="黑体" w:cs="Arial" w:hint="eastAsia"/>
            <w:kern w:val="0"/>
            <w:sz w:val="18"/>
            <w:szCs w:val="18"/>
          </w:rPr>
          <w:delText>3</w:delText>
        </w:r>
      </w:del>
      <w:ins w:id="1201" w:author="Quan Wen" w:date="2017-06-11T04:08:00Z">
        <w:r w:rsidR="00DE24F7">
          <w:rPr>
            <w:rFonts w:eastAsia="黑体" w:cs="Arial" w:hint="eastAsia"/>
            <w:kern w:val="0"/>
            <w:sz w:val="18"/>
            <w:szCs w:val="18"/>
          </w:rPr>
          <w:t>4</w:t>
        </w:r>
      </w:ins>
      <w:r w:rsidRPr="009E36A4">
        <w:rPr>
          <w:rFonts w:eastAsia="黑体" w:cs="Arial"/>
          <w:kern w:val="0"/>
          <w:sz w:val="18"/>
          <w:szCs w:val="18"/>
        </w:rPr>
        <w:t xml:space="preserve"> </w:t>
      </w:r>
      <w:r w:rsidRPr="009E36A4">
        <w:rPr>
          <w:rFonts w:eastAsia="黑体" w:cs="Arial" w:hint="eastAsia"/>
          <w:kern w:val="0"/>
          <w:sz w:val="18"/>
          <w:szCs w:val="18"/>
        </w:rPr>
        <w:t>单独制动下网络中报文情况</w:t>
      </w:r>
    </w:p>
    <w:p w14:paraId="4503B31B" w14:textId="6EBA7A5E" w:rsidR="0050219E" w:rsidRPr="009E36A4" w:rsidRDefault="0050219E" w:rsidP="00AB39F8">
      <w:pPr>
        <w:spacing w:line="360" w:lineRule="exact"/>
        <w:jc w:val="left"/>
        <w:rPr>
          <w:noProof/>
        </w:rPr>
      </w:pPr>
    </w:p>
    <w:p w14:paraId="2EFDDDA6" w14:textId="1D8CD8EB" w:rsidR="00350574" w:rsidRDefault="00AB39F8" w:rsidP="00E41D1E">
      <w:pPr>
        <w:spacing w:line="360" w:lineRule="exact"/>
        <w:jc w:val="left"/>
        <w:rPr>
          <w:ins w:id="1202" w:author="Quan Wen" w:date="2017-06-11T04:05:00Z"/>
        </w:rPr>
      </w:pPr>
      <w:r w:rsidRPr="009E36A4">
        <w:tab/>
      </w:r>
      <w:r w:rsidRPr="009E36A4">
        <w:rPr>
          <w:rFonts w:hint="eastAsia"/>
        </w:rPr>
        <w:t>在单独制动模式下只有</w:t>
      </w:r>
      <w:r w:rsidRPr="009E36A4">
        <w:rPr>
          <w:rFonts w:hint="eastAsia"/>
        </w:rPr>
        <w:t>16CP</w:t>
      </w:r>
      <w:r w:rsidRPr="009E36A4">
        <w:rPr>
          <w:rFonts w:hint="eastAsia"/>
        </w:rPr>
        <w:t>、</w:t>
      </w:r>
      <w:r w:rsidRPr="009E36A4">
        <w:rPr>
          <w:rFonts w:hint="eastAsia"/>
        </w:rPr>
        <w:t>20CP</w:t>
      </w:r>
      <w:r w:rsidRPr="009E36A4">
        <w:rPr>
          <w:rFonts w:hint="eastAsia"/>
        </w:rPr>
        <w:t>和</w:t>
      </w:r>
      <w:r w:rsidRPr="009E36A4">
        <w:rPr>
          <w:rFonts w:hint="eastAsia"/>
        </w:rPr>
        <w:t>13CP</w:t>
      </w:r>
      <w:r w:rsidRPr="009E36A4">
        <w:rPr>
          <w:rFonts w:hint="eastAsia"/>
        </w:rPr>
        <w:t>工作，因此可以看出，网络中也只有这三个节点对系统的广播控制报文</w:t>
      </w:r>
      <w:r w:rsidR="0050219E" w:rsidRPr="009E36A4">
        <w:rPr>
          <w:rFonts w:hint="eastAsia"/>
        </w:rPr>
        <w:t>（单独制动运转位）</w:t>
      </w:r>
      <w:r w:rsidRPr="009E36A4">
        <w:rPr>
          <w:rFonts w:hint="eastAsia"/>
        </w:rPr>
        <w:t>进行回应并做出相应操作，</w:t>
      </w:r>
      <w:r w:rsidR="003D6E76">
        <w:rPr>
          <w:rFonts w:hint="eastAsia"/>
        </w:rPr>
        <w:t>运转位时</w:t>
      </w:r>
      <w:r w:rsidR="003D6E76">
        <w:rPr>
          <w:rFonts w:hint="eastAsia"/>
        </w:rPr>
        <w:t>20CP</w:t>
      </w:r>
      <w:r w:rsidR="003D6E76">
        <w:rPr>
          <w:rFonts w:hint="eastAsia"/>
        </w:rPr>
        <w:t>的</w:t>
      </w:r>
      <w:r w:rsidR="003D6E76">
        <w:rPr>
          <w:rFonts w:hint="eastAsia"/>
        </w:rPr>
        <w:t>20</w:t>
      </w:r>
      <w:r w:rsidR="003D6E76">
        <w:rPr>
          <w:rFonts w:hint="eastAsia"/>
        </w:rPr>
        <w:t>管压力应为零，因此</w:t>
      </w:r>
      <w:r w:rsidR="000F3400">
        <w:rPr>
          <w:rFonts w:hint="eastAsia"/>
        </w:rPr>
        <w:t>REL</w:t>
      </w:r>
      <w:r w:rsidR="000F3400">
        <w:rPr>
          <w:rFonts w:hint="eastAsia"/>
        </w:rPr>
        <w:t>导通打开，</w:t>
      </w:r>
      <w:r w:rsidRPr="009E36A4">
        <w:rPr>
          <w:rFonts w:hint="eastAsia"/>
        </w:rPr>
        <w:t>操作如下图所示：</w:t>
      </w:r>
    </w:p>
    <w:p w14:paraId="3F6A82C4" w14:textId="77777777" w:rsidR="00870D21" w:rsidRPr="00350574" w:rsidRDefault="00870D21" w:rsidP="00E41D1E">
      <w:pPr>
        <w:spacing w:line="360" w:lineRule="exact"/>
        <w:jc w:val="left"/>
        <w:rPr>
          <w:rFonts w:hint="eastAsia"/>
        </w:rPr>
      </w:pPr>
    </w:p>
    <w:p w14:paraId="0229974E" w14:textId="4975BFBD" w:rsidR="00870D21" w:rsidRDefault="003D6E76" w:rsidP="00870D21">
      <w:pPr>
        <w:ind w:firstLineChars="150" w:firstLine="315"/>
        <w:jc w:val="center"/>
        <w:rPr>
          <w:ins w:id="1203" w:author="Quan Wen" w:date="2017-06-11T04:05:00Z"/>
        </w:rPr>
        <w:pPrChange w:id="1204" w:author="Quan Wen" w:date="2017-06-11T04:05:00Z">
          <w:pPr>
            <w:spacing w:line="360" w:lineRule="exact"/>
            <w:ind w:firstLineChars="150" w:firstLine="315"/>
            <w:jc w:val="center"/>
          </w:pPr>
        </w:pPrChange>
      </w:pPr>
      <w:r w:rsidRPr="009E36A4">
        <w:rPr>
          <w:noProof/>
        </w:rPr>
        <w:lastRenderedPageBreak/>
        <w:drawing>
          <wp:inline distT="0" distB="0" distL="0" distR="0" wp14:anchorId="267B62EF" wp14:editId="3F857625">
            <wp:extent cx="4746625" cy="17887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iduYunDownload\985798149\985798149\FileRecv\MobileFile\IMG2017060316493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35624" b="7106"/>
                    <a:stretch/>
                  </pic:blipFill>
                  <pic:spPr bwMode="auto">
                    <a:xfrm>
                      <a:off x="0" y="0"/>
                      <a:ext cx="4746625" cy="1788795"/>
                    </a:xfrm>
                    <a:prstGeom prst="rect">
                      <a:avLst/>
                    </a:prstGeom>
                    <a:noFill/>
                    <a:ln>
                      <a:noFill/>
                    </a:ln>
                    <a:extLst>
                      <a:ext uri="{53640926-AAD7-44D8-BBD7-CCE9431645EC}">
                        <a14:shadowObscured xmlns:a14="http://schemas.microsoft.com/office/drawing/2010/main"/>
                      </a:ext>
                    </a:extLst>
                  </pic:spPr>
                </pic:pic>
              </a:graphicData>
            </a:graphic>
          </wp:inline>
        </w:drawing>
      </w:r>
    </w:p>
    <w:p w14:paraId="63DD6D00" w14:textId="063494E4" w:rsidR="003D6E76" w:rsidRDefault="003D6E76" w:rsidP="00870D21">
      <w:pPr>
        <w:ind w:firstLineChars="150" w:firstLine="270"/>
        <w:jc w:val="center"/>
        <w:rPr>
          <w:rFonts w:eastAsia="黑体" w:cs="Arial"/>
          <w:kern w:val="0"/>
          <w:sz w:val="18"/>
          <w:szCs w:val="18"/>
        </w:rPr>
        <w:pPrChange w:id="1205" w:author="Quan Wen" w:date="2017-06-11T04:05:00Z">
          <w:pPr>
            <w:spacing w:line="360" w:lineRule="exact"/>
            <w:ind w:firstLineChars="150" w:firstLine="270"/>
            <w:jc w:val="center"/>
          </w:pPr>
        </w:pPrChange>
      </w:pPr>
      <w:r w:rsidRPr="009E36A4">
        <w:rPr>
          <w:rFonts w:eastAsia="黑体" w:cs="Arial" w:hint="eastAsia"/>
          <w:kern w:val="0"/>
          <w:sz w:val="18"/>
          <w:szCs w:val="18"/>
        </w:rPr>
        <w:t>图</w:t>
      </w:r>
      <w:r w:rsidRPr="009E36A4">
        <w:rPr>
          <w:rFonts w:eastAsia="黑体" w:cs="Arial" w:hint="eastAsia"/>
          <w:kern w:val="0"/>
          <w:sz w:val="18"/>
          <w:szCs w:val="18"/>
        </w:rPr>
        <w:t>6.1</w:t>
      </w:r>
      <w:del w:id="1206" w:author="Quan Wen" w:date="2017-06-11T04:08:00Z">
        <w:r w:rsidR="00E41D1E" w:rsidDel="00DE24F7">
          <w:rPr>
            <w:rFonts w:eastAsia="黑体" w:cs="Arial" w:hint="eastAsia"/>
            <w:kern w:val="0"/>
            <w:sz w:val="18"/>
            <w:szCs w:val="18"/>
          </w:rPr>
          <w:delText>4</w:delText>
        </w:r>
      </w:del>
      <w:ins w:id="1207" w:author="Quan Wen" w:date="2017-06-11T04:08:00Z">
        <w:r w:rsidR="00DE24F7">
          <w:rPr>
            <w:rFonts w:eastAsia="黑体" w:cs="Arial" w:hint="eastAsia"/>
            <w:kern w:val="0"/>
            <w:sz w:val="18"/>
            <w:szCs w:val="18"/>
          </w:rPr>
          <w:t>5</w:t>
        </w:r>
      </w:ins>
      <w:r w:rsidRPr="009E36A4">
        <w:rPr>
          <w:rFonts w:eastAsia="黑体" w:cs="Arial"/>
          <w:kern w:val="0"/>
          <w:sz w:val="18"/>
          <w:szCs w:val="18"/>
        </w:rPr>
        <w:t xml:space="preserve"> </w:t>
      </w:r>
      <w:r w:rsidRPr="009E36A4">
        <w:rPr>
          <w:rFonts w:eastAsia="黑体" w:cs="Arial" w:hint="eastAsia"/>
          <w:kern w:val="0"/>
          <w:sz w:val="18"/>
          <w:szCs w:val="18"/>
        </w:rPr>
        <w:t>单独制动运转位各节点响应</w:t>
      </w:r>
    </w:p>
    <w:p w14:paraId="7DA167CC" w14:textId="77777777" w:rsidR="003D6E76" w:rsidRDefault="003D6E76" w:rsidP="00350574">
      <w:pPr>
        <w:spacing w:line="360" w:lineRule="exact"/>
        <w:ind w:firstLine="270"/>
      </w:pPr>
    </w:p>
    <w:p w14:paraId="451EC151" w14:textId="09143163" w:rsidR="0050219E" w:rsidRPr="009E36A4" w:rsidRDefault="0050219E" w:rsidP="00350574">
      <w:pPr>
        <w:spacing w:line="360" w:lineRule="exact"/>
        <w:ind w:firstLine="270"/>
      </w:pPr>
      <w:r w:rsidRPr="009E36A4">
        <w:rPr>
          <w:rFonts w:hint="eastAsia"/>
        </w:rPr>
        <w:t>从图中可以看出，单独制动运转位时，</w:t>
      </w:r>
      <w:r w:rsidRPr="009E36A4">
        <w:rPr>
          <w:rFonts w:hint="eastAsia"/>
        </w:rPr>
        <w:t>20CP</w:t>
      </w:r>
      <w:r w:rsidRPr="009E36A4">
        <w:rPr>
          <w:rFonts w:hint="eastAsia"/>
        </w:rPr>
        <w:t>的</w:t>
      </w:r>
      <w:r w:rsidRPr="009E36A4">
        <w:rPr>
          <w:rFonts w:hint="eastAsia"/>
        </w:rPr>
        <w:t>MVLT</w:t>
      </w:r>
      <w:r w:rsidRPr="009E36A4">
        <w:rPr>
          <w:rFonts w:hint="eastAsia"/>
        </w:rPr>
        <w:t>继电器控制电磁阀和</w:t>
      </w:r>
      <w:r w:rsidRPr="009E36A4">
        <w:rPr>
          <w:rFonts w:hint="eastAsia"/>
        </w:rPr>
        <w:t>MOS</w:t>
      </w:r>
      <w:r w:rsidRPr="009E36A4">
        <w:rPr>
          <w:rFonts w:hint="eastAsia"/>
        </w:rPr>
        <w:t>管控制的</w:t>
      </w:r>
      <w:r w:rsidRPr="009E36A4">
        <w:rPr>
          <w:rFonts w:hint="eastAsia"/>
        </w:rPr>
        <w:t>REL</w:t>
      </w:r>
      <w:r w:rsidRPr="009E36A4">
        <w:rPr>
          <w:rFonts w:hint="eastAsia"/>
        </w:rPr>
        <w:t>工作，</w:t>
      </w:r>
      <w:r w:rsidRPr="009E36A4">
        <w:rPr>
          <w:rFonts w:hint="eastAsia"/>
        </w:rPr>
        <w:t>13CP</w:t>
      </w:r>
      <w:r w:rsidRPr="009E36A4">
        <w:rPr>
          <w:rFonts w:hint="eastAsia"/>
        </w:rPr>
        <w:t>的</w:t>
      </w:r>
      <w:r w:rsidRPr="009E36A4">
        <w:rPr>
          <w:rFonts w:hint="eastAsia"/>
        </w:rPr>
        <w:t>MR-CUT</w:t>
      </w:r>
      <w:r w:rsidRPr="009E36A4">
        <w:rPr>
          <w:rFonts w:hint="eastAsia"/>
        </w:rPr>
        <w:t>也投入工作，响应正常</w:t>
      </w:r>
      <w:r w:rsidR="00781B91" w:rsidRPr="009E36A4">
        <w:rPr>
          <w:rFonts w:hint="eastAsia"/>
        </w:rPr>
        <w:t>，剩余两个运转状态同样正常工作，这里不展示。</w:t>
      </w:r>
    </w:p>
    <w:p w14:paraId="47EB0CB4" w14:textId="2831C38C" w:rsidR="00AB39F8" w:rsidRPr="009E36A4" w:rsidRDefault="002333D9" w:rsidP="002333D9">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后备制动</w:t>
      </w:r>
    </w:p>
    <w:p w14:paraId="3EEAC98A" w14:textId="6E287A28" w:rsidR="00FE5E71" w:rsidRDefault="002333D9" w:rsidP="00FE5E71">
      <w:pPr>
        <w:ind w:firstLine="414"/>
        <w:jc w:val="left"/>
        <w:rPr>
          <w:ins w:id="1208" w:author="Quan Wen" w:date="2017-06-11T04:06:00Z"/>
        </w:rPr>
        <w:pPrChange w:id="1209" w:author="Quan Wen" w:date="2017-06-11T04:06:00Z">
          <w:pPr>
            <w:spacing w:line="360" w:lineRule="exact"/>
            <w:ind w:firstLine="412"/>
            <w:jc w:val="left"/>
          </w:pPr>
        </w:pPrChange>
      </w:pPr>
      <w:r w:rsidRPr="009E36A4">
        <w:rPr>
          <w:rFonts w:hint="eastAsia"/>
        </w:rPr>
        <w:t>当</w:t>
      </w:r>
      <w:r w:rsidRPr="009E36A4">
        <w:rPr>
          <w:rFonts w:hint="eastAsia"/>
        </w:rPr>
        <w:t>ERCP</w:t>
      </w:r>
      <w:r w:rsidRPr="009E36A4">
        <w:rPr>
          <w:rFonts w:hint="eastAsia"/>
        </w:rPr>
        <w:t>出现故障时，</w:t>
      </w:r>
      <w:r w:rsidR="00683DA1">
        <w:rPr>
          <w:rFonts w:hint="eastAsia"/>
        </w:rPr>
        <w:t>EBV</w:t>
      </w:r>
      <w:r w:rsidR="00683DA1">
        <w:rPr>
          <w:rFonts w:hint="eastAsia"/>
        </w:rPr>
        <w:t>虽然正常发送操作报文，但是，</w:t>
      </w:r>
      <w:r w:rsidR="00683DA1">
        <w:rPr>
          <w:rFonts w:hint="eastAsia"/>
        </w:rPr>
        <w:t>IPM</w:t>
      </w:r>
      <w:r w:rsidR="00683DA1">
        <w:rPr>
          <w:rFonts w:hint="eastAsia"/>
        </w:rPr>
        <w:t>会将收到的报文进行处理，给出后备制动模式下的控制报文，</w:t>
      </w:r>
      <w:r w:rsidRPr="009E36A4">
        <w:rPr>
          <w:rFonts w:hint="eastAsia"/>
        </w:rPr>
        <w:t>16CP</w:t>
      </w:r>
      <w:r w:rsidR="00683DA1">
        <w:rPr>
          <w:rFonts w:hint="eastAsia"/>
        </w:rPr>
        <w:t>收到后备制动的报文</w:t>
      </w:r>
      <w:r w:rsidRPr="009E36A4">
        <w:rPr>
          <w:rFonts w:hint="eastAsia"/>
        </w:rPr>
        <w:t>便会暂时代替</w:t>
      </w:r>
      <w:r w:rsidRPr="009E36A4">
        <w:rPr>
          <w:rFonts w:hint="eastAsia"/>
        </w:rPr>
        <w:t>ERCP</w:t>
      </w:r>
      <w:r w:rsidRPr="009E36A4">
        <w:rPr>
          <w:rFonts w:hint="eastAsia"/>
        </w:rPr>
        <w:t>工作，而</w:t>
      </w:r>
      <w:r w:rsidRPr="009E36A4">
        <w:rPr>
          <w:rFonts w:hint="eastAsia"/>
        </w:rPr>
        <w:t>16CP</w:t>
      </w:r>
      <w:r w:rsidRPr="009E36A4">
        <w:rPr>
          <w:rFonts w:hint="eastAsia"/>
        </w:rPr>
        <w:t>的状态则由</w:t>
      </w:r>
      <w:r w:rsidRPr="009E36A4">
        <w:rPr>
          <w:rFonts w:hint="eastAsia"/>
        </w:rPr>
        <w:t>DBTV</w:t>
      </w:r>
      <w:r w:rsidRPr="009E36A4">
        <w:rPr>
          <w:rFonts w:hint="eastAsia"/>
        </w:rPr>
        <w:t>代替，</w:t>
      </w:r>
      <w:r w:rsidR="00867AE8">
        <w:rPr>
          <w:rFonts w:hint="eastAsia"/>
        </w:rPr>
        <w:t>DBTV</w:t>
      </w:r>
      <w:r w:rsidR="00867AE8">
        <w:rPr>
          <w:rFonts w:hint="eastAsia"/>
        </w:rPr>
        <w:t>不做为网络节点，因此这里不讨论它的执行</w:t>
      </w:r>
      <w:r w:rsidRPr="009E36A4">
        <w:rPr>
          <w:rFonts w:hint="eastAsia"/>
        </w:rPr>
        <w:t>此时网络中的报文状况如下所示：</w:t>
      </w:r>
    </w:p>
    <w:p w14:paraId="3D1903D9" w14:textId="77777777" w:rsidR="00FE5E71" w:rsidRDefault="00FE5E71" w:rsidP="00FE5E71">
      <w:pPr>
        <w:ind w:firstLine="414"/>
        <w:jc w:val="left"/>
        <w:rPr>
          <w:ins w:id="1210" w:author="Quan Wen" w:date="2017-06-11T04:06:00Z"/>
        </w:rPr>
        <w:pPrChange w:id="1211" w:author="Quan Wen" w:date="2017-06-11T04:06:00Z">
          <w:pPr>
            <w:spacing w:line="360" w:lineRule="exact"/>
            <w:ind w:firstLine="412"/>
            <w:jc w:val="left"/>
          </w:pPr>
        </w:pPrChange>
      </w:pPr>
    </w:p>
    <w:p w14:paraId="1F532BC9" w14:textId="547F9236" w:rsidR="00AB39F8" w:rsidRPr="009E36A4" w:rsidRDefault="00FE5E71" w:rsidP="0093676B">
      <w:pPr>
        <w:ind w:firstLine="414"/>
        <w:jc w:val="center"/>
        <w:pPrChange w:id="1212" w:author="Quan Wen" w:date="2017-06-11T04:06:00Z">
          <w:pPr>
            <w:spacing w:line="360" w:lineRule="exact"/>
            <w:ind w:firstLine="412"/>
            <w:jc w:val="left"/>
          </w:pPr>
        </w:pPrChange>
      </w:pPr>
      <w:ins w:id="1213" w:author="Quan Wen" w:date="2017-06-11T04:06:00Z">
        <w:r w:rsidRPr="009E36A4">
          <w:rPr>
            <w:noProof/>
          </w:rPr>
          <w:drawing>
            <wp:inline distT="0" distB="0" distL="0" distR="0" wp14:anchorId="2CEB1330" wp14:editId="514BD73A">
              <wp:extent cx="4737735" cy="357124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x11houbei.bmp"/>
                      <pic:cNvPicPr/>
                    </pic:nvPicPr>
                    <pic:blipFill>
                      <a:blip r:embed="rId92">
                        <a:extLst>
                          <a:ext uri="{28A0092B-C50C-407E-A947-70E740481C1C}">
                            <a14:useLocalDpi xmlns:a14="http://schemas.microsoft.com/office/drawing/2010/main" val="0"/>
                          </a:ext>
                        </a:extLst>
                      </a:blip>
                      <a:stretch>
                        <a:fillRect/>
                      </a:stretch>
                    </pic:blipFill>
                    <pic:spPr>
                      <a:xfrm>
                        <a:off x="0" y="0"/>
                        <a:ext cx="4737735" cy="3571240"/>
                      </a:xfrm>
                      <a:prstGeom prst="rect">
                        <a:avLst/>
                      </a:prstGeom>
                    </pic:spPr>
                  </pic:pic>
                </a:graphicData>
              </a:graphic>
            </wp:inline>
          </w:drawing>
        </w:r>
      </w:ins>
    </w:p>
    <w:p w14:paraId="54C3820E" w14:textId="07F60842" w:rsidR="00AB39F8" w:rsidRPr="009E36A4" w:rsidRDefault="002333D9" w:rsidP="00D26D08">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del w:id="1214" w:author="Quan Wen" w:date="2017-06-11T04:08:00Z">
        <w:r w:rsidR="00E41D1E" w:rsidDel="00DE24F7">
          <w:rPr>
            <w:rFonts w:eastAsia="黑体" w:cs="Arial" w:hint="eastAsia"/>
            <w:kern w:val="0"/>
            <w:sz w:val="18"/>
            <w:szCs w:val="18"/>
          </w:rPr>
          <w:delText>5</w:delText>
        </w:r>
      </w:del>
      <w:ins w:id="1215" w:author="Quan Wen" w:date="2017-06-11T04:08:00Z">
        <w:r w:rsidR="00DE24F7">
          <w:rPr>
            <w:rFonts w:eastAsia="黑体" w:cs="Arial" w:hint="eastAsia"/>
            <w:kern w:val="0"/>
            <w:sz w:val="18"/>
            <w:szCs w:val="18"/>
          </w:rPr>
          <w:t>6</w:t>
        </w:r>
      </w:ins>
      <w:r w:rsidRPr="009E36A4">
        <w:rPr>
          <w:rFonts w:eastAsia="黑体" w:cs="Arial"/>
          <w:kern w:val="0"/>
          <w:sz w:val="18"/>
          <w:szCs w:val="18"/>
        </w:rPr>
        <w:t xml:space="preserve"> </w:t>
      </w:r>
      <w:r w:rsidRPr="009E36A4">
        <w:rPr>
          <w:rFonts w:eastAsia="黑体" w:cs="Arial" w:hint="eastAsia"/>
          <w:kern w:val="0"/>
          <w:sz w:val="18"/>
          <w:szCs w:val="18"/>
        </w:rPr>
        <w:t>后备制动网络中报文情况</w:t>
      </w:r>
    </w:p>
    <w:p w14:paraId="6B612A3A" w14:textId="0820FA54" w:rsidR="00E36A02" w:rsidRPr="009E36A4" w:rsidRDefault="00E36A02" w:rsidP="00D26D08">
      <w:pPr>
        <w:spacing w:line="360" w:lineRule="exact"/>
        <w:ind w:firstLineChars="150" w:firstLine="270"/>
        <w:jc w:val="center"/>
        <w:rPr>
          <w:rFonts w:eastAsia="黑体" w:cs="Arial"/>
          <w:kern w:val="0"/>
          <w:sz w:val="18"/>
          <w:szCs w:val="18"/>
        </w:rPr>
      </w:pPr>
    </w:p>
    <w:p w14:paraId="099DD66E" w14:textId="5303C095" w:rsidR="00AB39F8" w:rsidRDefault="0043656F" w:rsidP="0093676B">
      <w:pPr>
        <w:ind w:firstLine="414"/>
        <w:jc w:val="left"/>
        <w:rPr>
          <w:ins w:id="1216" w:author="Quan Wen" w:date="2017-06-11T04:07:00Z"/>
        </w:rPr>
        <w:pPrChange w:id="1217" w:author="Quan Wen" w:date="2017-06-11T04:06:00Z">
          <w:pPr>
            <w:spacing w:line="360" w:lineRule="exact"/>
            <w:ind w:firstLine="412"/>
            <w:jc w:val="left"/>
          </w:pPr>
        </w:pPrChange>
      </w:pPr>
      <w:r w:rsidRPr="009E36A4">
        <w:rPr>
          <w:rFonts w:hint="eastAsia"/>
        </w:rPr>
        <w:t>在后备模式下，网络节点中只有</w:t>
      </w:r>
      <w:r w:rsidRPr="009E36A4">
        <w:rPr>
          <w:rFonts w:hint="eastAsia"/>
        </w:rPr>
        <w:t>BPCP</w:t>
      </w:r>
      <w:r w:rsidRPr="009E36A4">
        <w:rPr>
          <w:rFonts w:hint="eastAsia"/>
        </w:rPr>
        <w:t>、</w:t>
      </w:r>
      <w:r w:rsidRPr="009E36A4">
        <w:rPr>
          <w:rFonts w:hint="eastAsia"/>
        </w:rPr>
        <w:t>16CP</w:t>
      </w:r>
      <w:r w:rsidRPr="009E36A4">
        <w:rPr>
          <w:rFonts w:hint="eastAsia"/>
        </w:rPr>
        <w:t>和</w:t>
      </w:r>
      <w:r w:rsidRPr="009E36A4">
        <w:rPr>
          <w:rFonts w:hint="eastAsia"/>
        </w:rPr>
        <w:t>13CP</w:t>
      </w:r>
      <w:r w:rsidRPr="009E36A4">
        <w:rPr>
          <w:rFonts w:hint="eastAsia"/>
        </w:rPr>
        <w:t>工作，因此也就只有三条应答报文</w:t>
      </w:r>
      <w:r w:rsidR="006D0F40" w:rsidRPr="009E36A4">
        <w:rPr>
          <w:rFonts w:hint="eastAsia"/>
        </w:rPr>
        <w:t>。</w:t>
      </w:r>
    </w:p>
    <w:p w14:paraId="51FFEC9E" w14:textId="77777777" w:rsidR="0093676B" w:rsidRDefault="0093676B" w:rsidP="0093676B">
      <w:pPr>
        <w:ind w:firstLine="414"/>
        <w:jc w:val="left"/>
        <w:rPr>
          <w:rFonts w:hint="eastAsia"/>
        </w:rPr>
        <w:pPrChange w:id="1218" w:author="Quan Wen" w:date="2017-06-11T04:06:00Z">
          <w:pPr>
            <w:spacing w:line="360" w:lineRule="exact"/>
            <w:ind w:firstLine="412"/>
            <w:jc w:val="left"/>
          </w:pPr>
        </w:pPrChange>
      </w:pPr>
    </w:p>
    <w:p w14:paraId="470241D6" w14:textId="77777777" w:rsidR="000E5CCA" w:rsidRDefault="0093676B" w:rsidP="000E5CCA">
      <w:pPr>
        <w:ind w:firstLine="414"/>
        <w:jc w:val="center"/>
        <w:rPr>
          <w:ins w:id="1219" w:author="Quan Wen" w:date="2017-06-11T04:07:00Z"/>
          <w:rFonts w:eastAsia="黑体" w:cs="Arial"/>
          <w:kern w:val="0"/>
          <w:sz w:val="18"/>
          <w:szCs w:val="18"/>
        </w:rPr>
        <w:pPrChange w:id="1220" w:author="Quan Wen" w:date="2017-06-11T04:07:00Z">
          <w:pPr>
            <w:spacing w:line="360" w:lineRule="exact"/>
            <w:ind w:firstLine="412"/>
            <w:jc w:val="center"/>
          </w:pPr>
        </w:pPrChange>
      </w:pPr>
      <w:ins w:id="1221" w:author="Quan Wen" w:date="2017-06-11T04:06:00Z">
        <w:r>
          <w:rPr>
            <w:rFonts w:hint="eastAsia"/>
            <w:noProof/>
          </w:rPr>
          <w:drawing>
            <wp:inline distT="0" distB="0" distL="0" distR="0" wp14:anchorId="4D6EEFFB" wp14:editId="33F955CA">
              <wp:extent cx="4774565" cy="1957705"/>
              <wp:effectExtent l="0" t="0" r="698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zd.png"/>
                      <pic:cNvPicPr/>
                    </pic:nvPicPr>
                    <pic:blipFill rotWithShape="1">
                      <a:blip r:embed="rId93">
                        <a:extLst>
                          <a:ext uri="{28A0092B-C50C-407E-A947-70E740481C1C}">
                            <a14:useLocalDpi xmlns:a14="http://schemas.microsoft.com/office/drawing/2010/main" val="0"/>
                          </a:ext>
                        </a:extLst>
                      </a:blip>
                      <a:srcRect t="3700" b="37668"/>
                      <a:stretch/>
                    </pic:blipFill>
                    <pic:spPr bwMode="auto">
                      <a:xfrm>
                        <a:off x="0" y="0"/>
                        <a:ext cx="4774565" cy="1957705"/>
                      </a:xfrm>
                      <a:prstGeom prst="rect">
                        <a:avLst/>
                      </a:prstGeom>
                      <a:ln>
                        <a:noFill/>
                      </a:ln>
                      <a:extLst>
                        <a:ext uri="{53640926-AAD7-44D8-BBD7-CCE9431645EC}">
                          <a14:shadowObscured xmlns:a14="http://schemas.microsoft.com/office/drawing/2010/main"/>
                        </a:ext>
                      </a:extLst>
                    </pic:spPr>
                  </pic:pic>
                </a:graphicData>
              </a:graphic>
            </wp:inline>
          </w:drawing>
        </w:r>
      </w:ins>
    </w:p>
    <w:p w14:paraId="15C8FFA6" w14:textId="3E263026" w:rsidR="000316AA" w:rsidRDefault="00E764DB" w:rsidP="000E5CCA">
      <w:pPr>
        <w:ind w:firstLine="414"/>
        <w:jc w:val="center"/>
        <w:rPr>
          <w:rFonts w:eastAsia="黑体" w:cs="Arial"/>
          <w:kern w:val="0"/>
          <w:sz w:val="18"/>
          <w:szCs w:val="18"/>
        </w:rPr>
        <w:pPrChange w:id="1222" w:author="Quan Wen" w:date="2017-06-11T04:07:00Z">
          <w:pPr>
            <w:spacing w:line="360" w:lineRule="exact"/>
            <w:ind w:firstLine="412"/>
            <w:jc w:val="center"/>
          </w:pPr>
        </w:pPrChange>
      </w:pPr>
      <w:r w:rsidRPr="00E764DB">
        <w:rPr>
          <w:rFonts w:eastAsia="黑体" w:cs="Arial" w:hint="eastAsia"/>
          <w:kern w:val="0"/>
          <w:sz w:val="18"/>
          <w:szCs w:val="18"/>
        </w:rPr>
        <w:t>图</w:t>
      </w:r>
      <w:r w:rsidRPr="00E764DB">
        <w:rPr>
          <w:rFonts w:eastAsia="黑体" w:cs="Arial" w:hint="eastAsia"/>
          <w:kern w:val="0"/>
          <w:sz w:val="18"/>
          <w:szCs w:val="18"/>
        </w:rPr>
        <w:t>6.1</w:t>
      </w:r>
      <w:del w:id="1223" w:author="Quan Wen" w:date="2017-06-11T04:08:00Z">
        <w:r w:rsidR="006E5912" w:rsidDel="00DE24F7">
          <w:rPr>
            <w:rFonts w:eastAsia="黑体" w:cs="Arial" w:hint="eastAsia"/>
            <w:kern w:val="0"/>
            <w:sz w:val="18"/>
            <w:szCs w:val="18"/>
          </w:rPr>
          <w:delText>6</w:delText>
        </w:r>
      </w:del>
      <w:ins w:id="1224" w:author="Quan Wen" w:date="2017-06-11T04:08:00Z">
        <w:r w:rsidR="00DE24F7">
          <w:rPr>
            <w:rFonts w:eastAsia="黑体" w:cs="Arial" w:hint="eastAsia"/>
            <w:kern w:val="0"/>
            <w:sz w:val="18"/>
            <w:szCs w:val="18"/>
          </w:rPr>
          <w:t>7</w:t>
        </w:r>
      </w:ins>
      <w:r w:rsidRPr="00E764DB">
        <w:rPr>
          <w:rFonts w:eastAsia="黑体" w:cs="Arial"/>
          <w:kern w:val="0"/>
          <w:sz w:val="18"/>
          <w:szCs w:val="18"/>
        </w:rPr>
        <w:t xml:space="preserve"> </w:t>
      </w:r>
      <w:r w:rsidRPr="00E764DB">
        <w:rPr>
          <w:rFonts w:eastAsia="黑体" w:cs="Arial" w:hint="eastAsia"/>
          <w:kern w:val="0"/>
          <w:sz w:val="18"/>
          <w:szCs w:val="18"/>
        </w:rPr>
        <w:t>后备制动各模块执行情况</w:t>
      </w:r>
    </w:p>
    <w:p w14:paraId="6E5C9945" w14:textId="6716BC4A" w:rsidR="008B67BC" w:rsidRDefault="008B67BC" w:rsidP="00E764DB">
      <w:pPr>
        <w:spacing w:line="360" w:lineRule="exact"/>
        <w:ind w:firstLine="412"/>
        <w:jc w:val="center"/>
        <w:rPr>
          <w:rFonts w:eastAsia="黑体" w:cs="Arial"/>
          <w:kern w:val="0"/>
          <w:sz w:val="18"/>
          <w:szCs w:val="18"/>
        </w:rPr>
      </w:pPr>
    </w:p>
    <w:p w14:paraId="6E4254FF" w14:textId="5D92FAF0" w:rsidR="008B67BC" w:rsidRPr="00E764DB" w:rsidRDefault="008B67BC" w:rsidP="000E5CCA">
      <w:pPr>
        <w:spacing w:line="360" w:lineRule="exact"/>
        <w:jc w:val="left"/>
        <w:rPr>
          <w:rFonts w:eastAsia="黑体" w:cs="Arial"/>
          <w:kern w:val="0"/>
          <w:sz w:val="18"/>
          <w:szCs w:val="18"/>
        </w:rPr>
      </w:pPr>
      <w:r>
        <w:rPr>
          <w:rFonts w:eastAsia="黑体" w:cs="Arial"/>
          <w:kern w:val="0"/>
          <w:sz w:val="18"/>
          <w:szCs w:val="18"/>
        </w:rPr>
        <w:tab/>
      </w:r>
      <w:r w:rsidRPr="004A6223">
        <w:rPr>
          <w:rFonts w:hint="eastAsia"/>
        </w:rPr>
        <w:t>后备制动的</w:t>
      </w:r>
      <w:r w:rsidR="00747294" w:rsidRPr="004A6223">
        <w:rPr>
          <w:rFonts w:hint="eastAsia"/>
        </w:rPr>
        <w:t>模式下，</w:t>
      </w:r>
      <w:r w:rsidR="00747294" w:rsidRPr="004A6223">
        <w:rPr>
          <w:rFonts w:hint="eastAsia"/>
        </w:rPr>
        <w:t>16CP</w:t>
      </w:r>
      <w:r w:rsidR="00747294" w:rsidRPr="004A6223">
        <w:rPr>
          <w:rFonts w:hint="eastAsia"/>
        </w:rPr>
        <w:t>模块</w:t>
      </w:r>
      <w:r w:rsidR="00807076" w:rsidRPr="004A6223">
        <w:rPr>
          <w:rFonts w:hint="eastAsia"/>
        </w:rPr>
        <w:t>替代已经发生故障的</w:t>
      </w:r>
      <w:r w:rsidR="00807076" w:rsidRPr="004A6223">
        <w:rPr>
          <w:rFonts w:hint="eastAsia"/>
        </w:rPr>
        <w:t>ERCP</w:t>
      </w:r>
      <w:r w:rsidR="00807076" w:rsidRPr="004A6223">
        <w:rPr>
          <w:rFonts w:hint="eastAsia"/>
        </w:rPr>
        <w:t>来完成对气缸的充风和减压过程，而原</w:t>
      </w:r>
      <w:r w:rsidR="00807076" w:rsidRPr="004A6223">
        <w:rPr>
          <w:rFonts w:hint="eastAsia"/>
        </w:rPr>
        <w:t>16CP</w:t>
      </w:r>
      <w:r w:rsidR="00807076" w:rsidRPr="004A6223">
        <w:rPr>
          <w:rFonts w:hint="eastAsia"/>
        </w:rPr>
        <w:t>的功能则由</w:t>
      </w:r>
      <w:r w:rsidR="00807076" w:rsidRPr="004A6223">
        <w:rPr>
          <w:rFonts w:hint="eastAsia"/>
        </w:rPr>
        <w:t>DBTV</w:t>
      </w:r>
      <w:r w:rsidR="00807076" w:rsidRPr="004A6223">
        <w:rPr>
          <w:rFonts w:hint="eastAsia"/>
        </w:rPr>
        <w:t>来完成。</w:t>
      </w:r>
    </w:p>
    <w:p w14:paraId="0737E80C" w14:textId="77777777" w:rsidR="00C16FC8" w:rsidRPr="009E36A4" w:rsidRDefault="00C16FC8" w:rsidP="000E5CCA">
      <w:pPr>
        <w:spacing w:line="360" w:lineRule="exact"/>
        <w:ind w:firstLine="412"/>
        <w:jc w:val="left"/>
        <w:pPrChange w:id="1225" w:author="Quan Wen" w:date="2017-06-11T04:07:00Z">
          <w:pPr>
            <w:spacing w:line="360" w:lineRule="exact"/>
            <w:ind w:firstLine="412"/>
            <w:jc w:val="left"/>
          </w:pPr>
        </w:pPrChange>
      </w:pPr>
      <w:r w:rsidRPr="009E36A4">
        <w:rPr>
          <w:rFonts w:hint="eastAsia"/>
        </w:rPr>
        <w:t>通过上述实验验证，系统中的各节点均能对</w:t>
      </w:r>
      <w:r w:rsidRPr="009E36A4">
        <w:rPr>
          <w:rFonts w:hint="eastAsia"/>
        </w:rPr>
        <w:t>PC</w:t>
      </w:r>
      <w:r w:rsidRPr="009E36A4">
        <w:rPr>
          <w:rFonts w:hint="eastAsia"/>
        </w:rPr>
        <w:t>模拟的</w:t>
      </w:r>
      <w:r w:rsidRPr="009E36A4">
        <w:rPr>
          <w:rFonts w:hint="eastAsia"/>
        </w:rPr>
        <w:t>IPM</w:t>
      </w:r>
      <w:r w:rsidRPr="009E36A4">
        <w:rPr>
          <w:rFonts w:hint="eastAsia"/>
        </w:rPr>
        <w:t>和</w:t>
      </w:r>
      <w:r w:rsidRPr="009E36A4">
        <w:rPr>
          <w:rFonts w:hint="eastAsia"/>
        </w:rPr>
        <w:t>EBV</w:t>
      </w:r>
      <w:r w:rsidRPr="009E36A4">
        <w:rPr>
          <w:rFonts w:hint="eastAsia"/>
        </w:rPr>
        <w:t>发出的控制报文进行正确的操作和应答，</w:t>
      </w:r>
      <w:r w:rsidR="009079F0" w:rsidRPr="009E36A4">
        <w:rPr>
          <w:rFonts w:hint="eastAsia"/>
        </w:rPr>
        <w:t>对于三种工作模式下的切换也是能正常反应，</w:t>
      </w:r>
      <w:r w:rsidRPr="009E36A4">
        <w:rPr>
          <w:rFonts w:hint="eastAsia"/>
        </w:rPr>
        <w:t>这说明基于</w:t>
      </w:r>
      <w:r w:rsidRPr="009E36A4">
        <w:rPr>
          <w:rFonts w:hint="eastAsia"/>
        </w:rPr>
        <w:t>CAN</w:t>
      </w:r>
      <w:r w:rsidRPr="009E36A4">
        <w:rPr>
          <w:rFonts w:hint="eastAsia"/>
        </w:rPr>
        <w:t>总线的</w:t>
      </w:r>
      <w:r w:rsidRPr="009E36A4">
        <w:rPr>
          <w:rFonts w:hint="eastAsia"/>
        </w:rPr>
        <w:t>CCBII</w:t>
      </w:r>
      <w:r w:rsidRPr="009E36A4">
        <w:rPr>
          <w:rFonts w:hint="eastAsia"/>
        </w:rPr>
        <w:t>制动机网络系统</w:t>
      </w:r>
      <w:r w:rsidR="009079F0" w:rsidRPr="009E36A4">
        <w:rPr>
          <w:rFonts w:hint="eastAsia"/>
        </w:rPr>
        <w:t>是可行。</w:t>
      </w:r>
    </w:p>
    <w:p w14:paraId="06CDBCAD" w14:textId="77777777" w:rsidR="00F21093" w:rsidRPr="009E36A4" w:rsidRDefault="00F21093" w:rsidP="00AB39F8">
      <w:pPr>
        <w:spacing w:line="360" w:lineRule="exact"/>
        <w:ind w:firstLine="412"/>
        <w:jc w:val="left"/>
      </w:pPr>
    </w:p>
    <w:p w14:paraId="1DCBE1B0" w14:textId="77777777" w:rsidR="00AB39F8" w:rsidRPr="009E36A4" w:rsidRDefault="00AB39F8" w:rsidP="00AB39F8">
      <w:pPr>
        <w:spacing w:line="360" w:lineRule="exact"/>
        <w:ind w:firstLine="412"/>
        <w:jc w:val="left"/>
      </w:pPr>
    </w:p>
    <w:p w14:paraId="319DD031" w14:textId="77777777" w:rsidR="00AB39F8" w:rsidRPr="009E36A4" w:rsidRDefault="00AB39F8" w:rsidP="00AB39F8">
      <w:pPr>
        <w:spacing w:line="360" w:lineRule="exact"/>
        <w:ind w:firstLine="412"/>
        <w:jc w:val="left"/>
      </w:pPr>
    </w:p>
    <w:p w14:paraId="0E48A492" w14:textId="77777777" w:rsidR="00AB39F8" w:rsidRPr="009E36A4" w:rsidRDefault="00AB39F8" w:rsidP="00AB39F8">
      <w:pPr>
        <w:spacing w:line="360" w:lineRule="exact"/>
        <w:ind w:firstLine="412"/>
        <w:jc w:val="left"/>
      </w:pPr>
    </w:p>
    <w:p w14:paraId="13DE346E" w14:textId="77777777" w:rsidR="00AB39F8" w:rsidRPr="009E36A4" w:rsidRDefault="00AB39F8" w:rsidP="00AB39F8">
      <w:pPr>
        <w:spacing w:line="360" w:lineRule="exact"/>
        <w:ind w:firstLine="412"/>
        <w:jc w:val="left"/>
      </w:pPr>
    </w:p>
    <w:p w14:paraId="4E8E2D10" w14:textId="77777777" w:rsidR="00AB39F8" w:rsidRPr="009E36A4" w:rsidRDefault="00AB39F8" w:rsidP="00AB39F8">
      <w:pPr>
        <w:spacing w:line="360" w:lineRule="exact"/>
        <w:ind w:firstLine="412"/>
        <w:jc w:val="left"/>
      </w:pPr>
    </w:p>
    <w:p w14:paraId="3F639521" w14:textId="77777777" w:rsidR="00E63EFB" w:rsidRPr="009E36A4" w:rsidRDefault="00E63EFB" w:rsidP="00AB39F8">
      <w:pPr>
        <w:spacing w:line="360" w:lineRule="exact"/>
        <w:ind w:firstLine="412"/>
        <w:jc w:val="left"/>
      </w:pPr>
    </w:p>
    <w:p w14:paraId="6A5CF66A" w14:textId="77777777" w:rsidR="00E63EFB" w:rsidRPr="009E36A4" w:rsidRDefault="00E63EFB" w:rsidP="00AB39F8">
      <w:pPr>
        <w:spacing w:line="360" w:lineRule="exact"/>
        <w:ind w:firstLine="412"/>
        <w:jc w:val="left"/>
      </w:pPr>
    </w:p>
    <w:p w14:paraId="0B664223" w14:textId="77777777" w:rsidR="00E63EFB" w:rsidRPr="009E36A4" w:rsidRDefault="00E63EFB" w:rsidP="00AB39F8">
      <w:pPr>
        <w:spacing w:line="360" w:lineRule="exact"/>
        <w:ind w:firstLine="412"/>
        <w:jc w:val="left"/>
      </w:pPr>
    </w:p>
    <w:p w14:paraId="6D03F554" w14:textId="77777777" w:rsidR="00E63EFB" w:rsidRPr="009E36A4" w:rsidRDefault="00E63EFB" w:rsidP="00AB39F8">
      <w:pPr>
        <w:spacing w:line="360" w:lineRule="exact"/>
        <w:ind w:firstLine="412"/>
        <w:jc w:val="left"/>
      </w:pPr>
    </w:p>
    <w:p w14:paraId="4BE795B2" w14:textId="77777777" w:rsidR="00E63EFB" w:rsidRPr="009E36A4" w:rsidRDefault="00E63EFB" w:rsidP="00AB39F8">
      <w:pPr>
        <w:spacing w:line="360" w:lineRule="exact"/>
        <w:ind w:firstLine="412"/>
        <w:jc w:val="left"/>
      </w:pPr>
    </w:p>
    <w:p w14:paraId="0E66A303" w14:textId="77777777" w:rsidR="00E63EFB" w:rsidRPr="009E36A4" w:rsidRDefault="00E63EFB" w:rsidP="00AB39F8">
      <w:pPr>
        <w:spacing w:line="360" w:lineRule="exact"/>
        <w:ind w:firstLine="412"/>
        <w:jc w:val="left"/>
      </w:pPr>
    </w:p>
    <w:p w14:paraId="1288594C" w14:textId="77777777" w:rsidR="00E63EFB" w:rsidRPr="009E36A4" w:rsidRDefault="00E63EFB" w:rsidP="00AB39F8">
      <w:pPr>
        <w:spacing w:line="360" w:lineRule="exact"/>
        <w:ind w:firstLine="412"/>
        <w:jc w:val="left"/>
      </w:pPr>
    </w:p>
    <w:p w14:paraId="13D67CB9" w14:textId="77777777" w:rsidR="00E63EFB" w:rsidRPr="009E36A4" w:rsidRDefault="00E63EFB" w:rsidP="00AB39F8">
      <w:pPr>
        <w:spacing w:line="360" w:lineRule="exact"/>
        <w:ind w:firstLine="412"/>
        <w:jc w:val="left"/>
      </w:pPr>
    </w:p>
    <w:p w14:paraId="267B7CF5" w14:textId="62BCB2C5" w:rsidR="00E63EFB" w:rsidRDefault="00E63EFB" w:rsidP="00AB39F8">
      <w:pPr>
        <w:spacing w:line="360" w:lineRule="exact"/>
        <w:ind w:firstLine="412"/>
        <w:jc w:val="left"/>
      </w:pPr>
    </w:p>
    <w:p w14:paraId="7C230CD9" w14:textId="54E8FECB" w:rsidR="006E5912" w:rsidRDefault="006E5912" w:rsidP="00AB39F8">
      <w:pPr>
        <w:spacing w:line="360" w:lineRule="exact"/>
        <w:ind w:firstLine="412"/>
        <w:jc w:val="left"/>
      </w:pPr>
    </w:p>
    <w:p w14:paraId="098388F7" w14:textId="7CA4CEB4" w:rsidR="006E5912" w:rsidRDefault="006E5912" w:rsidP="00AB39F8">
      <w:pPr>
        <w:spacing w:line="360" w:lineRule="exact"/>
        <w:ind w:firstLine="412"/>
        <w:jc w:val="left"/>
      </w:pPr>
    </w:p>
    <w:p w14:paraId="599ABE0F" w14:textId="752D33BE" w:rsidR="006E5912" w:rsidRDefault="006E5912" w:rsidP="00AB39F8">
      <w:pPr>
        <w:spacing w:line="360" w:lineRule="exact"/>
        <w:ind w:firstLine="412"/>
        <w:jc w:val="left"/>
      </w:pPr>
    </w:p>
    <w:p w14:paraId="6226F86E" w14:textId="7829C68E" w:rsidR="006E5912" w:rsidRDefault="006E5912" w:rsidP="00AB39F8">
      <w:pPr>
        <w:spacing w:line="360" w:lineRule="exact"/>
        <w:ind w:firstLine="412"/>
        <w:jc w:val="left"/>
      </w:pPr>
    </w:p>
    <w:p w14:paraId="75B34093" w14:textId="15170407" w:rsidR="006E5912" w:rsidRDefault="006E5912" w:rsidP="00AB39F8">
      <w:pPr>
        <w:spacing w:line="360" w:lineRule="exact"/>
        <w:ind w:firstLine="412"/>
        <w:jc w:val="left"/>
      </w:pPr>
    </w:p>
    <w:p w14:paraId="2F0232E5" w14:textId="60C2A8BD" w:rsidR="006E5912" w:rsidRDefault="006E5912" w:rsidP="00AB39F8">
      <w:pPr>
        <w:spacing w:line="360" w:lineRule="exact"/>
        <w:ind w:firstLine="412"/>
        <w:jc w:val="left"/>
      </w:pPr>
    </w:p>
    <w:p w14:paraId="26D04F40" w14:textId="77777777" w:rsidR="006E5912" w:rsidRPr="009E36A4" w:rsidRDefault="006E5912" w:rsidP="00AB39F8">
      <w:pPr>
        <w:spacing w:line="360" w:lineRule="exact"/>
        <w:ind w:firstLine="412"/>
        <w:jc w:val="left"/>
      </w:pPr>
    </w:p>
    <w:p w14:paraId="6A757BDF" w14:textId="77777777" w:rsidR="00E63EFB" w:rsidRPr="009E36A4" w:rsidRDefault="00E63EFB" w:rsidP="00AB39F8">
      <w:pPr>
        <w:spacing w:line="360" w:lineRule="exact"/>
        <w:ind w:firstLine="412"/>
        <w:jc w:val="left"/>
      </w:pPr>
    </w:p>
    <w:p w14:paraId="381E150B" w14:textId="1903F0DD" w:rsidR="00E63EFB" w:rsidRDefault="00E63EFB" w:rsidP="00AB39F8">
      <w:pPr>
        <w:spacing w:line="360" w:lineRule="exact"/>
        <w:ind w:firstLine="412"/>
        <w:jc w:val="left"/>
        <w:rPr>
          <w:ins w:id="1226" w:author="Quan Wen" w:date="2017-06-11T04:07:00Z"/>
        </w:rPr>
      </w:pPr>
    </w:p>
    <w:p w14:paraId="473C068E" w14:textId="6CB648F2" w:rsidR="000E5CCA" w:rsidRDefault="000E5CCA" w:rsidP="00AB39F8">
      <w:pPr>
        <w:spacing w:line="360" w:lineRule="exact"/>
        <w:ind w:firstLine="412"/>
        <w:jc w:val="left"/>
        <w:rPr>
          <w:ins w:id="1227" w:author="Quan Wen" w:date="2017-06-11T04:07:00Z"/>
        </w:rPr>
      </w:pPr>
    </w:p>
    <w:p w14:paraId="2819635A" w14:textId="69D716BC" w:rsidR="000E5CCA" w:rsidRDefault="000E5CCA" w:rsidP="00AB39F8">
      <w:pPr>
        <w:spacing w:line="360" w:lineRule="exact"/>
        <w:ind w:firstLine="412"/>
        <w:jc w:val="left"/>
        <w:rPr>
          <w:ins w:id="1228" w:author="Quan Wen" w:date="2017-06-11T04:07:00Z"/>
        </w:rPr>
      </w:pPr>
    </w:p>
    <w:p w14:paraId="7B900A94" w14:textId="5EAAB440" w:rsidR="000E5CCA" w:rsidRDefault="000E5CCA" w:rsidP="00AB39F8">
      <w:pPr>
        <w:spacing w:line="360" w:lineRule="exact"/>
        <w:ind w:firstLine="412"/>
        <w:jc w:val="left"/>
        <w:rPr>
          <w:ins w:id="1229" w:author="Quan Wen" w:date="2017-06-11T04:07:00Z"/>
        </w:rPr>
      </w:pPr>
    </w:p>
    <w:p w14:paraId="55D1D4B7" w14:textId="03E6FED2" w:rsidR="000E5CCA" w:rsidRDefault="000E5CCA" w:rsidP="00AB39F8">
      <w:pPr>
        <w:spacing w:line="360" w:lineRule="exact"/>
        <w:ind w:firstLine="412"/>
        <w:jc w:val="left"/>
        <w:rPr>
          <w:ins w:id="1230" w:author="Quan Wen" w:date="2017-06-11T04:07:00Z"/>
        </w:rPr>
      </w:pPr>
    </w:p>
    <w:p w14:paraId="4FCA5EE2" w14:textId="0B6618CD" w:rsidR="000E5CCA" w:rsidRDefault="000E5CCA" w:rsidP="00AB39F8">
      <w:pPr>
        <w:spacing w:line="360" w:lineRule="exact"/>
        <w:ind w:firstLine="412"/>
        <w:jc w:val="left"/>
        <w:rPr>
          <w:ins w:id="1231" w:author="Quan Wen" w:date="2017-06-11T04:07:00Z"/>
        </w:rPr>
      </w:pPr>
    </w:p>
    <w:p w14:paraId="66D22465" w14:textId="579ADEFD" w:rsidR="000E5CCA" w:rsidRDefault="000E5CCA" w:rsidP="00AB39F8">
      <w:pPr>
        <w:spacing w:line="360" w:lineRule="exact"/>
        <w:ind w:firstLine="412"/>
        <w:jc w:val="left"/>
        <w:rPr>
          <w:ins w:id="1232" w:author="Quan Wen" w:date="2017-06-11T04:07:00Z"/>
        </w:rPr>
      </w:pPr>
    </w:p>
    <w:p w14:paraId="6B69840C" w14:textId="76949312" w:rsidR="000E5CCA" w:rsidRDefault="000E5CCA" w:rsidP="00AB39F8">
      <w:pPr>
        <w:spacing w:line="360" w:lineRule="exact"/>
        <w:ind w:firstLine="412"/>
        <w:jc w:val="left"/>
        <w:rPr>
          <w:ins w:id="1233" w:author="Quan Wen" w:date="2017-06-11T04:07:00Z"/>
        </w:rPr>
      </w:pPr>
    </w:p>
    <w:p w14:paraId="3CDB0224" w14:textId="47380F20" w:rsidR="000E5CCA" w:rsidRDefault="000E5CCA" w:rsidP="00AB39F8">
      <w:pPr>
        <w:spacing w:line="360" w:lineRule="exact"/>
        <w:ind w:firstLine="412"/>
        <w:jc w:val="left"/>
        <w:rPr>
          <w:ins w:id="1234" w:author="Quan Wen" w:date="2017-06-11T04:07:00Z"/>
        </w:rPr>
      </w:pPr>
    </w:p>
    <w:p w14:paraId="5D4799FA" w14:textId="24640395" w:rsidR="000E5CCA" w:rsidRPr="009E36A4" w:rsidRDefault="000E5CCA" w:rsidP="00AB39F8">
      <w:pPr>
        <w:spacing w:line="360" w:lineRule="exact"/>
        <w:ind w:firstLine="412"/>
        <w:jc w:val="left"/>
        <w:rPr>
          <w:rFonts w:hint="eastAsia"/>
        </w:rPr>
      </w:pPr>
    </w:p>
    <w:p w14:paraId="028C7FEF" w14:textId="77777777" w:rsidR="00E63EFB" w:rsidRPr="009E36A4" w:rsidRDefault="00E63EFB" w:rsidP="00350574">
      <w:pPr>
        <w:spacing w:line="360" w:lineRule="exact"/>
        <w:jc w:val="left"/>
      </w:pPr>
    </w:p>
    <w:p w14:paraId="6314B216" w14:textId="77777777" w:rsidR="00A23AA5" w:rsidRPr="009E36A4" w:rsidRDefault="00A23AA5" w:rsidP="00D06896">
      <w:pPr>
        <w:pStyle w:val="1"/>
        <w:spacing w:beforeLines="50" w:before="156" w:afterLines="50" w:after="156" w:line="360" w:lineRule="exact"/>
        <w:jc w:val="center"/>
        <w:rPr>
          <w:noProof/>
        </w:rPr>
      </w:pPr>
    </w:p>
    <w:p w14:paraId="2C00F407" w14:textId="77777777" w:rsidR="00D06896" w:rsidRPr="009E36A4" w:rsidRDefault="00812C4D" w:rsidP="00D06896">
      <w:pPr>
        <w:pStyle w:val="1"/>
        <w:spacing w:beforeLines="50" w:before="156" w:afterLines="50" w:after="156" w:line="360" w:lineRule="exact"/>
        <w:jc w:val="center"/>
        <w:rPr>
          <w:rFonts w:eastAsia="黑体" w:cs="Arial"/>
          <w:b w:val="0"/>
          <w:i w:val="0"/>
        </w:rPr>
      </w:pPr>
      <w:bookmarkStart w:id="1235" w:name="_Toc484917559"/>
      <w:r w:rsidRPr="009E36A4">
        <w:rPr>
          <w:rFonts w:eastAsia="黑体" w:hint="eastAsia"/>
          <w:b w:val="0"/>
          <w:i w:val="0"/>
          <w:lang w:eastAsia="zh-CN"/>
        </w:rPr>
        <w:t>7</w:t>
      </w:r>
      <w:r w:rsidR="00D06896" w:rsidRPr="009E36A4">
        <w:rPr>
          <w:rFonts w:eastAsia="黑体" w:hint="eastAsia"/>
          <w:b w:val="0"/>
          <w:i w:val="0"/>
        </w:rPr>
        <w:t xml:space="preserve"> </w:t>
      </w:r>
      <w:r w:rsidR="00D06896" w:rsidRPr="009E36A4">
        <w:rPr>
          <w:rFonts w:eastAsia="黑体" w:cs="Arial"/>
          <w:b w:val="0"/>
          <w:i w:val="0"/>
        </w:rPr>
        <w:t xml:space="preserve"> </w:t>
      </w:r>
      <w:bookmarkStart w:id="1236" w:name="结论和展望"/>
      <w:r w:rsidR="00D06896" w:rsidRPr="009E36A4">
        <w:rPr>
          <w:rFonts w:eastAsia="黑体" w:cs="Arial"/>
          <w:b w:val="0"/>
          <w:i w:val="0"/>
        </w:rPr>
        <w:t>结论和展望</w:t>
      </w:r>
      <w:bookmarkEnd w:id="1235"/>
      <w:bookmarkEnd w:id="1236"/>
    </w:p>
    <w:p w14:paraId="3B9E6897" w14:textId="77777777" w:rsidR="00576E23" w:rsidRPr="009E36A4" w:rsidRDefault="00812C4D" w:rsidP="00D06896">
      <w:pPr>
        <w:pStyle w:val="2"/>
        <w:spacing w:beforeLines="50" w:before="156" w:afterLines="50" w:after="156" w:line="360" w:lineRule="exact"/>
        <w:rPr>
          <w:rFonts w:eastAsia="黑体" w:cs="Arial"/>
          <w:b w:val="0"/>
          <w:i w:val="0"/>
        </w:rPr>
      </w:pPr>
      <w:bookmarkStart w:id="1237" w:name="_Toc261510898"/>
      <w:bookmarkStart w:id="1238" w:name="结论"/>
      <w:bookmarkStart w:id="1239" w:name="_Toc484917560"/>
      <w:r w:rsidRPr="009E36A4">
        <w:rPr>
          <w:rFonts w:eastAsia="黑体" w:hint="eastAsia"/>
          <w:b w:val="0"/>
          <w:i w:val="0"/>
          <w:lang w:eastAsia="zh-CN"/>
        </w:rPr>
        <w:t>7</w:t>
      </w:r>
      <w:r w:rsidR="00576E23" w:rsidRPr="009E36A4">
        <w:rPr>
          <w:rFonts w:eastAsia="黑体"/>
          <w:b w:val="0"/>
          <w:i w:val="0"/>
        </w:rPr>
        <w:t xml:space="preserve">.1 </w:t>
      </w:r>
      <w:r w:rsidR="00576E23" w:rsidRPr="009E36A4">
        <w:rPr>
          <w:rFonts w:eastAsia="黑体" w:cs="Arial"/>
          <w:b w:val="0"/>
          <w:i w:val="0"/>
        </w:rPr>
        <w:t>结论</w:t>
      </w:r>
      <w:bookmarkEnd w:id="1237"/>
      <w:bookmarkEnd w:id="1239"/>
    </w:p>
    <w:bookmarkEnd w:id="1238"/>
    <w:p w14:paraId="471F3D99" w14:textId="77777777" w:rsidR="00D06896" w:rsidRPr="009E36A4" w:rsidRDefault="0068006F" w:rsidP="00232EF0">
      <w:pPr>
        <w:spacing w:line="360" w:lineRule="exact"/>
        <w:ind w:firstLine="420"/>
      </w:pPr>
      <w:r w:rsidRPr="009E36A4">
        <w:rPr>
          <w:rFonts w:hint="eastAsia"/>
        </w:rPr>
        <w:t>本文的工作</w:t>
      </w:r>
      <w:r w:rsidR="003768D1" w:rsidRPr="009E36A4">
        <w:rPr>
          <w:rFonts w:hint="eastAsia"/>
        </w:rPr>
        <w:t>初步研究了现有</w:t>
      </w:r>
      <w:r w:rsidR="003768D1" w:rsidRPr="009E36A4">
        <w:rPr>
          <w:rFonts w:hint="eastAsia"/>
        </w:rPr>
        <w:t>CCBII</w:t>
      </w:r>
      <w:r w:rsidR="003768D1" w:rsidRPr="009E36A4">
        <w:rPr>
          <w:rFonts w:hint="eastAsia"/>
        </w:rPr>
        <w:t>制动机的工作原理及其通信网络的特点和方式</w:t>
      </w:r>
      <w:r w:rsidR="00B47560" w:rsidRPr="009E36A4">
        <w:rPr>
          <w:rFonts w:hint="eastAsia"/>
        </w:rPr>
        <w:t>，同时对</w:t>
      </w:r>
      <w:r w:rsidR="00B47560" w:rsidRPr="009E36A4">
        <w:rPr>
          <w:rFonts w:hint="eastAsia"/>
        </w:rPr>
        <w:t>CAN</w:t>
      </w:r>
      <w:r w:rsidR="00B47560" w:rsidRPr="009E36A4">
        <w:rPr>
          <w:rFonts w:hint="eastAsia"/>
        </w:rPr>
        <w:t>总线的应用进行了一定的学习</w:t>
      </w:r>
      <w:r w:rsidR="003768D1" w:rsidRPr="009E36A4">
        <w:rPr>
          <w:rFonts w:hint="eastAsia"/>
        </w:rPr>
        <w:t>，</w:t>
      </w:r>
      <w:r w:rsidR="00B47560" w:rsidRPr="009E36A4">
        <w:rPr>
          <w:rFonts w:hint="eastAsia"/>
        </w:rPr>
        <w:t>然后</w:t>
      </w:r>
      <w:r w:rsidR="00877FD9" w:rsidRPr="009E36A4">
        <w:rPr>
          <w:rFonts w:hint="eastAsia"/>
        </w:rPr>
        <w:t>把</w:t>
      </w:r>
      <w:r w:rsidR="00877FD9" w:rsidRPr="009E36A4">
        <w:rPr>
          <w:rFonts w:hint="eastAsia"/>
        </w:rPr>
        <w:t>CCBII</w:t>
      </w:r>
      <w:r w:rsidR="00877FD9" w:rsidRPr="009E36A4">
        <w:rPr>
          <w:rFonts w:hint="eastAsia"/>
        </w:rPr>
        <w:t>制动机按照工作原理划分为几个模块，从而</w:t>
      </w:r>
      <w:r w:rsidR="009154AE" w:rsidRPr="009E36A4">
        <w:rPr>
          <w:rFonts w:hint="eastAsia"/>
        </w:rPr>
        <w:t>提出基于</w:t>
      </w:r>
      <w:r w:rsidR="009154AE" w:rsidRPr="009E36A4">
        <w:rPr>
          <w:rFonts w:hint="eastAsia"/>
        </w:rPr>
        <w:t>CAN</w:t>
      </w:r>
      <w:r w:rsidR="009154AE" w:rsidRPr="009E36A4">
        <w:rPr>
          <w:rFonts w:hint="eastAsia"/>
        </w:rPr>
        <w:t>总线的解决方案，</w:t>
      </w:r>
      <w:r w:rsidR="00877FD9" w:rsidRPr="009E36A4">
        <w:rPr>
          <w:rFonts w:hint="eastAsia"/>
        </w:rPr>
        <w:t>引入</w:t>
      </w:r>
      <w:r w:rsidR="00877FD9" w:rsidRPr="009E36A4">
        <w:rPr>
          <w:rFonts w:hint="eastAsia"/>
        </w:rPr>
        <w:t>CAN</w:t>
      </w:r>
      <w:r w:rsidR="00877FD9" w:rsidRPr="009E36A4">
        <w:rPr>
          <w:rFonts w:hint="eastAsia"/>
        </w:rPr>
        <w:t>总线代替原有的</w:t>
      </w:r>
      <w:r w:rsidR="00877FD9" w:rsidRPr="009E36A4">
        <w:rPr>
          <w:rFonts w:hint="eastAsia"/>
        </w:rPr>
        <w:t>LonWorks</w:t>
      </w:r>
      <w:r w:rsidR="00877FD9" w:rsidRPr="009E36A4">
        <w:rPr>
          <w:rFonts w:hint="eastAsia"/>
        </w:rPr>
        <w:t>总线</w:t>
      </w:r>
      <w:r w:rsidR="00EC7C16" w:rsidRPr="009E36A4">
        <w:rPr>
          <w:rFonts w:hint="eastAsia"/>
        </w:rPr>
        <w:t>，在完成硬件、软件的设计</w:t>
      </w:r>
      <w:r w:rsidR="0018074F" w:rsidRPr="009E36A4">
        <w:rPr>
          <w:rFonts w:hint="eastAsia"/>
        </w:rPr>
        <w:t>并验证了系统的可行性。</w:t>
      </w:r>
      <w:bookmarkStart w:id="1240" w:name="展望"/>
    </w:p>
    <w:p w14:paraId="148B0122" w14:textId="77777777" w:rsidR="00232EF0" w:rsidRPr="009E36A4" w:rsidRDefault="00232EF0" w:rsidP="006250D8">
      <w:pPr>
        <w:spacing w:line="360" w:lineRule="exact"/>
        <w:ind w:firstLine="420"/>
      </w:pPr>
      <w:r w:rsidRPr="009E36A4">
        <w:rPr>
          <w:rFonts w:hint="eastAsia"/>
        </w:rPr>
        <w:t>本文完成的工作主要如下：</w:t>
      </w:r>
    </w:p>
    <w:p w14:paraId="33B73411" w14:textId="77777777" w:rsidR="0096555F" w:rsidRPr="009E36A4" w:rsidRDefault="0096555F" w:rsidP="0096555F">
      <w:pPr>
        <w:spacing w:line="360" w:lineRule="exact"/>
        <w:ind w:firstLine="420"/>
      </w:pPr>
      <w:r w:rsidRPr="009E36A4">
        <w:rPr>
          <w:rFonts w:hint="eastAsia"/>
        </w:rPr>
        <w:t>（</w:t>
      </w:r>
      <w:r w:rsidRPr="009E36A4">
        <w:rPr>
          <w:rFonts w:hint="eastAsia"/>
        </w:rPr>
        <w:t>1</w:t>
      </w:r>
      <w:r w:rsidRPr="009E36A4">
        <w:rPr>
          <w:rFonts w:hint="eastAsia"/>
        </w:rPr>
        <w:t>）</w:t>
      </w:r>
      <w:r w:rsidR="006250D8" w:rsidRPr="009E36A4">
        <w:rPr>
          <w:rFonts w:hint="eastAsia"/>
        </w:rPr>
        <w:t>了解了现有制动机的发展状况，深入学习了</w:t>
      </w:r>
      <w:r w:rsidR="006250D8" w:rsidRPr="009E36A4">
        <w:rPr>
          <w:rFonts w:hint="eastAsia"/>
        </w:rPr>
        <w:t>CCBII</w:t>
      </w:r>
      <w:r w:rsidR="006250D8" w:rsidRPr="009E36A4">
        <w:rPr>
          <w:rFonts w:hint="eastAsia"/>
        </w:rPr>
        <w:t>微机制动系统的组成及其工作原理，并根据制动机的工作原理和它在网络中的作用把它划分为几个子模块。</w:t>
      </w:r>
    </w:p>
    <w:p w14:paraId="16554B4B" w14:textId="77777777" w:rsidR="0096555F" w:rsidRPr="009E36A4" w:rsidRDefault="0096555F" w:rsidP="0096555F">
      <w:pPr>
        <w:spacing w:line="360" w:lineRule="exact"/>
      </w:pPr>
      <w:r w:rsidRPr="009E36A4">
        <w:tab/>
      </w:r>
      <w:r w:rsidRPr="009E36A4">
        <w:rPr>
          <w:rFonts w:hint="eastAsia"/>
        </w:rPr>
        <w:t>（</w:t>
      </w:r>
      <w:r w:rsidRPr="009E36A4">
        <w:rPr>
          <w:rFonts w:hint="eastAsia"/>
        </w:rPr>
        <w:t>2</w:t>
      </w:r>
      <w:r w:rsidRPr="009E36A4">
        <w:rPr>
          <w:rFonts w:hint="eastAsia"/>
        </w:rPr>
        <w:t>）深入学习</w:t>
      </w:r>
      <w:r w:rsidRPr="009E36A4">
        <w:rPr>
          <w:rFonts w:hint="eastAsia"/>
        </w:rPr>
        <w:t>CAN</w:t>
      </w:r>
      <w:r w:rsidRPr="009E36A4">
        <w:rPr>
          <w:rFonts w:hint="eastAsia"/>
        </w:rPr>
        <w:t>总线协议的基本原理以及其应用，</w:t>
      </w:r>
      <w:r w:rsidR="00A47D7B" w:rsidRPr="009E36A4">
        <w:rPr>
          <w:rFonts w:hint="eastAsia"/>
        </w:rPr>
        <w:t>并对</w:t>
      </w:r>
      <w:r w:rsidR="00A47D7B" w:rsidRPr="009E36A4">
        <w:rPr>
          <w:rFonts w:hint="eastAsia"/>
        </w:rPr>
        <w:t>CCBII</w:t>
      </w:r>
      <w:r w:rsidR="00A47D7B" w:rsidRPr="009E36A4">
        <w:rPr>
          <w:rFonts w:hint="eastAsia"/>
        </w:rPr>
        <w:t>划分的子模块进行信号分析，对其在网络中的功能进行定义，从而把</w:t>
      </w:r>
      <w:r w:rsidR="00A47D7B" w:rsidRPr="009E36A4">
        <w:rPr>
          <w:rFonts w:hint="eastAsia"/>
        </w:rPr>
        <w:t>CAN</w:t>
      </w:r>
      <w:r w:rsidR="00A47D7B" w:rsidRPr="009E36A4">
        <w:rPr>
          <w:rFonts w:hint="eastAsia"/>
        </w:rPr>
        <w:t>总线引入到</w:t>
      </w:r>
      <w:r w:rsidR="00A47D7B" w:rsidRPr="009E36A4">
        <w:rPr>
          <w:rFonts w:hint="eastAsia"/>
        </w:rPr>
        <w:t>CCBII</w:t>
      </w:r>
      <w:r w:rsidR="00A47D7B" w:rsidRPr="009E36A4">
        <w:rPr>
          <w:rFonts w:hint="eastAsia"/>
        </w:rPr>
        <w:t>制动机的网络中，代替原有的</w:t>
      </w:r>
      <w:r w:rsidR="00A47D7B" w:rsidRPr="009E36A4">
        <w:rPr>
          <w:rFonts w:hint="eastAsia"/>
        </w:rPr>
        <w:t>LonWorks</w:t>
      </w:r>
      <w:r w:rsidR="00A47D7B" w:rsidRPr="009E36A4">
        <w:rPr>
          <w:rFonts w:hint="eastAsia"/>
        </w:rPr>
        <w:t>总线。</w:t>
      </w:r>
    </w:p>
    <w:p w14:paraId="61362AED" w14:textId="77777777" w:rsidR="005903FB" w:rsidRPr="009E36A4" w:rsidRDefault="005903FB" w:rsidP="0096555F">
      <w:pPr>
        <w:spacing w:line="360" w:lineRule="exact"/>
      </w:pPr>
      <w:r w:rsidRPr="009E36A4">
        <w:tab/>
      </w:r>
      <w:r w:rsidRPr="009E36A4">
        <w:rPr>
          <w:rFonts w:hint="eastAsia"/>
        </w:rPr>
        <w:t>（</w:t>
      </w:r>
      <w:r w:rsidRPr="009E36A4">
        <w:rPr>
          <w:rFonts w:hint="eastAsia"/>
        </w:rPr>
        <w:t>3</w:t>
      </w:r>
      <w:r w:rsidRPr="009E36A4">
        <w:rPr>
          <w:rFonts w:hint="eastAsia"/>
        </w:rPr>
        <w:t>）</w:t>
      </w:r>
      <w:r w:rsidR="00D13231" w:rsidRPr="009E36A4">
        <w:rPr>
          <w:rFonts w:hint="eastAsia"/>
        </w:rPr>
        <w:t>根据系统总体方案完成基于</w:t>
      </w:r>
      <w:r w:rsidR="00D13231" w:rsidRPr="009E36A4">
        <w:rPr>
          <w:rFonts w:hint="eastAsia"/>
        </w:rPr>
        <w:t>CAN</w:t>
      </w:r>
      <w:r w:rsidR="00D13231" w:rsidRPr="009E36A4">
        <w:rPr>
          <w:rFonts w:hint="eastAsia"/>
        </w:rPr>
        <w:t>总线的</w:t>
      </w:r>
      <w:r w:rsidR="00D13231" w:rsidRPr="009E36A4">
        <w:rPr>
          <w:rFonts w:hint="eastAsia"/>
        </w:rPr>
        <w:t>CCBII</w:t>
      </w:r>
      <w:r w:rsidR="00D13231" w:rsidRPr="009E36A4">
        <w:rPr>
          <w:rFonts w:hint="eastAsia"/>
        </w:rPr>
        <w:t>制动机子模块硬件设计，其中控制芯片采用的是</w:t>
      </w:r>
      <w:r w:rsidR="00D13231" w:rsidRPr="009E36A4">
        <w:rPr>
          <w:rFonts w:hint="eastAsia"/>
        </w:rPr>
        <w:t>Silicon</w:t>
      </w:r>
      <w:r w:rsidR="00D13231" w:rsidRPr="009E36A4">
        <w:rPr>
          <w:rFonts w:hint="eastAsia"/>
        </w:rPr>
        <w:t>公司的</w:t>
      </w:r>
      <w:r w:rsidR="00D13231" w:rsidRPr="009E36A4">
        <w:rPr>
          <w:rFonts w:hint="eastAsia"/>
        </w:rPr>
        <w:t>C</w:t>
      </w:r>
      <w:r w:rsidR="00D13231" w:rsidRPr="009E36A4">
        <w:t>8051F</w:t>
      </w:r>
      <w:r w:rsidR="00D13231" w:rsidRPr="009E36A4">
        <w:rPr>
          <w:rFonts w:hint="eastAsia"/>
        </w:rPr>
        <w:t>500</w:t>
      </w:r>
      <w:r w:rsidR="00D13231" w:rsidRPr="009E36A4">
        <w:rPr>
          <w:rFonts w:hint="eastAsia"/>
        </w:rPr>
        <w:t>，收发器采用</w:t>
      </w:r>
      <w:r w:rsidR="00D13231" w:rsidRPr="009E36A4">
        <w:rPr>
          <w:rFonts w:hint="eastAsia"/>
        </w:rPr>
        <w:t>CTM</w:t>
      </w:r>
      <w:r w:rsidR="0074267D" w:rsidRPr="009E36A4">
        <w:t>1050</w:t>
      </w:r>
      <w:r w:rsidR="00D13231" w:rsidRPr="009E36A4">
        <w:rPr>
          <w:rFonts w:hint="eastAsia"/>
        </w:rPr>
        <w:t>根据系统需求预留了足够的</w:t>
      </w:r>
      <w:r w:rsidR="00D13231" w:rsidRPr="009E36A4">
        <w:rPr>
          <w:rFonts w:hint="eastAsia"/>
        </w:rPr>
        <w:t>IO</w:t>
      </w:r>
      <w:r w:rsidR="00D13231" w:rsidRPr="009E36A4">
        <w:rPr>
          <w:rFonts w:hint="eastAsia"/>
        </w:rPr>
        <w:t>接口，</w:t>
      </w:r>
      <w:r w:rsidR="00F13745" w:rsidRPr="009E36A4">
        <w:rPr>
          <w:rFonts w:hint="eastAsia"/>
        </w:rPr>
        <w:t>保证系统足够的扩展性和通用性。</w:t>
      </w:r>
    </w:p>
    <w:p w14:paraId="7619A627" w14:textId="77777777" w:rsidR="00831D4B" w:rsidRPr="009E36A4" w:rsidRDefault="00831D4B" w:rsidP="0096555F">
      <w:pPr>
        <w:spacing w:line="360" w:lineRule="exact"/>
      </w:pPr>
      <w:r w:rsidRPr="009E36A4">
        <w:tab/>
      </w:r>
      <w:r w:rsidRPr="009E36A4">
        <w:rPr>
          <w:rFonts w:hint="eastAsia"/>
        </w:rPr>
        <w:t>（</w:t>
      </w:r>
      <w:r w:rsidRPr="009E36A4">
        <w:rPr>
          <w:rFonts w:hint="eastAsia"/>
        </w:rPr>
        <w:t>4</w:t>
      </w:r>
      <w:r w:rsidRPr="009E36A4">
        <w:rPr>
          <w:rFonts w:hint="eastAsia"/>
        </w:rPr>
        <w:t>）</w:t>
      </w:r>
      <w:r w:rsidR="000460E5" w:rsidRPr="009E36A4">
        <w:rPr>
          <w:rFonts w:hint="eastAsia"/>
        </w:rPr>
        <w:t>根据系统方案进行软件开发设计，并根据</w:t>
      </w:r>
      <w:r w:rsidR="000460E5" w:rsidRPr="009E36A4">
        <w:rPr>
          <w:rFonts w:hint="eastAsia"/>
        </w:rPr>
        <w:t>CCBII</w:t>
      </w:r>
      <w:r w:rsidR="000460E5" w:rsidRPr="009E36A4">
        <w:rPr>
          <w:rFonts w:hint="eastAsia"/>
        </w:rPr>
        <w:t>子模块的各自功能进行设计，使</w:t>
      </w:r>
      <w:r w:rsidR="000460E5" w:rsidRPr="009E36A4">
        <w:rPr>
          <w:rFonts w:hint="eastAsia"/>
        </w:rPr>
        <w:lastRenderedPageBreak/>
        <w:t>得各模块能根据网络中的控制报文满足相应操作，从而实现系统的功能。</w:t>
      </w:r>
    </w:p>
    <w:p w14:paraId="51082120" w14:textId="77777777" w:rsidR="00D06896" w:rsidRPr="009E36A4" w:rsidRDefault="00C477D5" w:rsidP="00D06896">
      <w:pPr>
        <w:spacing w:line="360" w:lineRule="exact"/>
        <w:ind w:firstLineChars="200" w:firstLine="420"/>
        <w:jc w:val="left"/>
      </w:pPr>
      <w:r w:rsidRPr="009E36A4">
        <w:rPr>
          <w:rFonts w:hint="eastAsia"/>
        </w:rPr>
        <w:t>（</w:t>
      </w:r>
      <w:r w:rsidRPr="009E36A4">
        <w:rPr>
          <w:rFonts w:hint="eastAsia"/>
        </w:rPr>
        <w:t>5</w:t>
      </w:r>
      <w:r w:rsidRPr="009E36A4">
        <w:rPr>
          <w:rFonts w:hint="eastAsia"/>
        </w:rPr>
        <w:t>）</w:t>
      </w:r>
      <w:r w:rsidR="00293BC7" w:rsidRPr="009E36A4">
        <w:rPr>
          <w:rFonts w:hint="eastAsia"/>
        </w:rPr>
        <w:t>在完成整个系统的硬件设计和软件设计后，根据需求分别对硬件和软件进行调试验证，最后证明系统的可行性和可靠性。</w:t>
      </w:r>
    </w:p>
    <w:p w14:paraId="3FEBA550" w14:textId="77777777" w:rsidR="00D06896" w:rsidRPr="009E36A4" w:rsidRDefault="00812C4D" w:rsidP="00D06896">
      <w:pPr>
        <w:pStyle w:val="2"/>
        <w:spacing w:beforeLines="50" w:before="156" w:afterLines="50" w:after="156" w:line="360" w:lineRule="exact"/>
        <w:rPr>
          <w:rFonts w:eastAsia="黑体" w:cs="Arial"/>
          <w:b w:val="0"/>
          <w:i w:val="0"/>
        </w:rPr>
      </w:pPr>
      <w:bookmarkStart w:id="1241" w:name="_Toc261510899"/>
      <w:bookmarkStart w:id="1242" w:name="_Toc484917561"/>
      <w:r w:rsidRPr="009E36A4">
        <w:rPr>
          <w:rFonts w:eastAsia="黑体" w:hint="eastAsia"/>
          <w:b w:val="0"/>
          <w:i w:val="0"/>
          <w:lang w:eastAsia="zh-CN"/>
        </w:rPr>
        <w:t>7</w:t>
      </w:r>
      <w:r w:rsidR="00D06896" w:rsidRPr="009E36A4">
        <w:rPr>
          <w:rFonts w:eastAsia="黑体"/>
          <w:b w:val="0"/>
          <w:i w:val="0"/>
        </w:rPr>
        <w:t>.2</w:t>
      </w:r>
      <w:r w:rsidR="00D06896" w:rsidRPr="009E36A4">
        <w:rPr>
          <w:rFonts w:eastAsia="黑体" w:cs="Arial"/>
          <w:b w:val="0"/>
          <w:i w:val="0"/>
        </w:rPr>
        <w:t xml:space="preserve"> </w:t>
      </w:r>
      <w:bookmarkEnd w:id="1241"/>
      <w:r w:rsidR="00052285" w:rsidRPr="009E36A4">
        <w:rPr>
          <w:rFonts w:eastAsia="黑体" w:cs="Arial" w:hint="eastAsia"/>
          <w:b w:val="0"/>
          <w:i w:val="0"/>
          <w:lang w:eastAsia="zh-CN"/>
        </w:rPr>
        <w:t>进一步的工作</w:t>
      </w:r>
      <w:bookmarkEnd w:id="1242"/>
    </w:p>
    <w:bookmarkEnd w:id="1240"/>
    <w:p w14:paraId="6B36EE83" w14:textId="7DC8972A" w:rsidR="00FB15AF" w:rsidRDefault="00052285" w:rsidP="00FB15AF">
      <w:pPr>
        <w:spacing w:line="360" w:lineRule="exact"/>
        <w:ind w:firstLine="435"/>
      </w:pPr>
      <w:r w:rsidRPr="009E36A4">
        <w:rPr>
          <w:rFonts w:hint="eastAsia"/>
        </w:rPr>
        <w:t>对于论文中提到的功能，虽然已经基本实现预期工作，基于</w:t>
      </w:r>
      <w:r w:rsidRPr="009E36A4">
        <w:rPr>
          <w:rFonts w:hint="eastAsia"/>
        </w:rPr>
        <w:t>CAN</w:t>
      </w:r>
      <w:r w:rsidRPr="009E36A4">
        <w:rPr>
          <w:rFonts w:hint="eastAsia"/>
        </w:rPr>
        <w:t>总线的</w:t>
      </w:r>
      <w:r w:rsidRPr="009E36A4">
        <w:rPr>
          <w:rFonts w:hint="eastAsia"/>
        </w:rPr>
        <w:t>CCBII</w:t>
      </w:r>
      <w:r w:rsidRPr="009E36A4">
        <w:rPr>
          <w:rFonts w:hint="eastAsia"/>
        </w:rPr>
        <w:t>制动机网络也能进行正常通信和正常操作</w:t>
      </w:r>
      <w:r w:rsidR="001600E7" w:rsidRPr="009E36A4">
        <w:rPr>
          <w:rFonts w:hint="eastAsia"/>
        </w:rPr>
        <w:t>，但由于时间和现有条件的限制，</w:t>
      </w:r>
      <w:r w:rsidR="0061325E" w:rsidRPr="009E36A4">
        <w:rPr>
          <w:rFonts w:hint="eastAsia"/>
        </w:rPr>
        <w:t>本设计还存在着一些</w:t>
      </w:r>
      <w:r w:rsidR="00602523" w:rsidRPr="009E36A4">
        <w:rPr>
          <w:rFonts w:hint="eastAsia"/>
        </w:rPr>
        <w:t>不够完善和可以做的更好的地方</w:t>
      </w:r>
      <w:r w:rsidR="00FB15AF">
        <w:rPr>
          <w:rFonts w:hint="eastAsia"/>
        </w:rPr>
        <w:t>，这些工作需要具体在以后的后续工作中作进一步的改进，现列举如下：</w:t>
      </w:r>
    </w:p>
    <w:p w14:paraId="135C177A" w14:textId="7674299C" w:rsidR="00FB15AF" w:rsidRPr="009E36A4" w:rsidRDefault="00FB15AF" w:rsidP="00FB15AF">
      <w:pPr>
        <w:spacing w:line="360" w:lineRule="exact"/>
        <w:ind w:firstLine="435"/>
      </w:pPr>
      <w:r>
        <w:rPr>
          <w:rFonts w:hint="eastAsia"/>
        </w:rPr>
        <w:t>（</w:t>
      </w:r>
      <w:r>
        <w:rPr>
          <w:rFonts w:hint="eastAsia"/>
        </w:rPr>
        <w:t>1</w:t>
      </w:r>
      <w:r>
        <w:rPr>
          <w:rFonts w:hint="eastAsia"/>
        </w:rPr>
        <w:t>）硬件设计部分虽然能实现基本功能，但是并没有考虑到电磁干扰</w:t>
      </w:r>
      <w:r w:rsidR="00B445FE">
        <w:rPr>
          <w:rFonts w:hint="eastAsia"/>
        </w:rPr>
        <w:t>的问题。在实际运行构成中，电磁干扰会对</w:t>
      </w:r>
      <w:r w:rsidR="00B445FE">
        <w:rPr>
          <w:rFonts w:hint="eastAsia"/>
        </w:rPr>
        <w:t>CCBII</w:t>
      </w:r>
      <w:r w:rsidR="00B445FE">
        <w:rPr>
          <w:rFonts w:hint="eastAsia"/>
        </w:rPr>
        <w:t>制动机网络的运行构成很大的干扰，因此这一部分在以后的工作中是很有必要解决的。</w:t>
      </w:r>
    </w:p>
    <w:p w14:paraId="04634C8F" w14:textId="6A6DA8BE" w:rsidR="00FB15AF" w:rsidRPr="009E36A4" w:rsidRDefault="00FB15AF" w:rsidP="00FB15AF">
      <w:pPr>
        <w:spacing w:line="360" w:lineRule="exact"/>
        <w:ind w:firstLineChars="200" w:firstLine="420"/>
        <w:jc w:val="left"/>
      </w:pPr>
      <w:r>
        <w:rPr>
          <w:rFonts w:hint="eastAsia"/>
        </w:rPr>
        <w:t>（</w:t>
      </w:r>
      <w:r>
        <w:rPr>
          <w:rFonts w:hint="eastAsia"/>
        </w:rPr>
        <w:t>2</w:t>
      </w:r>
      <w:r>
        <w:rPr>
          <w:rFonts w:hint="eastAsia"/>
        </w:rPr>
        <w:t>）</w:t>
      </w:r>
      <w:r w:rsidR="00FC00CF" w:rsidRPr="009E36A4">
        <w:rPr>
          <w:rFonts w:hint="eastAsia"/>
        </w:rPr>
        <w:t>气缸及工作气管的压力采集部分并没有实现实际采集，目前只是根据电位器变化实时采集电压信号，由于实验室缺少相关设备，因此实际上并没有采集压力信息而只是用电位器的电压变化来代替。</w:t>
      </w:r>
    </w:p>
    <w:p w14:paraId="261D47A2" w14:textId="519CC18B" w:rsidR="00392C17" w:rsidRPr="009E36A4" w:rsidRDefault="00392C17" w:rsidP="00392C17">
      <w:pPr>
        <w:spacing w:line="360" w:lineRule="exact"/>
        <w:ind w:firstLineChars="200" w:firstLine="420"/>
        <w:jc w:val="left"/>
      </w:pPr>
      <w:r w:rsidRPr="009E36A4">
        <w:rPr>
          <w:rFonts w:hint="eastAsia"/>
        </w:rPr>
        <w:t>（</w:t>
      </w:r>
      <w:r w:rsidR="00FB15AF">
        <w:rPr>
          <w:rFonts w:hint="eastAsia"/>
        </w:rPr>
        <w:t>3</w:t>
      </w:r>
      <w:r w:rsidRPr="009E36A4">
        <w:rPr>
          <w:rFonts w:hint="eastAsia"/>
        </w:rPr>
        <w:t>）电磁阀的控制</w:t>
      </w:r>
      <w:r w:rsidR="004D1B9F" w:rsidRPr="009E36A4">
        <w:rPr>
          <w:rFonts w:hint="eastAsia"/>
        </w:rPr>
        <w:t>没有实现精确控制，</w:t>
      </w:r>
      <w:r w:rsidR="004D1B9F" w:rsidRPr="009E36A4">
        <w:rPr>
          <w:rFonts w:hint="eastAsia"/>
        </w:rPr>
        <w:t>PID</w:t>
      </w:r>
      <w:r w:rsidR="004D1B9F" w:rsidRPr="009E36A4">
        <w:rPr>
          <w:rFonts w:hint="eastAsia"/>
        </w:rPr>
        <w:t>参数没有经过整定。由于上述气缸和工作气路的压力信息无法采集，因此实际上电磁阀的控制目前只是粗略给了固定的</w:t>
      </w:r>
      <w:r w:rsidR="004D1B9F" w:rsidRPr="009E36A4">
        <w:rPr>
          <w:rFonts w:hint="eastAsia"/>
        </w:rPr>
        <w:t>PID</w:t>
      </w:r>
      <w:r w:rsidR="004D1B9F" w:rsidRPr="009E36A4">
        <w:rPr>
          <w:rFonts w:hint="eastAsia"/>
        </w:rPr>
        <w:t>值，并没有实际进行参数整定，在实际设计时这应该是一项非常重要的工作。</w:t>
      </w:r>
    </w:p>
    <w:p w14:paraId="4C51CADF" w14:textId="0887BCB5" w:rsidR="00E83DF5" w:rsidRPr="009E36A4" w:rsidRDefault="006E3373" w:rsidP="00AE248B">
      <w:pPr>
        <w:spacing w:line="360" w:lineRule="exact"/>
        <w:ind w:firstLineChars="200" w:firstLine="420"/>
        <w:jc w:val="left"/>
      </w:pPr>
      <w:r w:rsidRPr="009E36A4">
        <w:rPr>
          <w:rFonts w:hint="eastAsia"/>
        </w:rPr>
        <w:t>（</w:t>
      </w:r>
      <w:r w:rsidR="00FB15AF">
        <w:rPr>
          <w:rFonts w:hint="eastAsia"/>
        </w:rPr>
        <w:t>4</w:t>
      </w:r>
      <w:r w:rsidRPr="009E36A4">
        <w:rPr>
          <w:rFonts w:hint="eastAsia"/>
        </w:rPr>
        <w:t>）本文设计的</w:t>
      </w:r>
      <w:r w:rsidRPr="009E36A4">
        <w:rPr>
          <w:rFonts w:hint="eastAsia"/>
        </w:rPr>
        <w:t>CCBII</w:t>
      </w:r>
      <w:r w:rsidR="00315CF5">
        <w:rPr>
          <w:rFonts w:hint="eastAsia"/>
        </w:rPr>
        <w:t>制动机目前只有本机模式下的</w:t>
      </w:r>
      <w:r w:rsidRPr="009E36A4">
        <w:rPr>
          <w:rFonts w:hint="eastAsia"/>
        </w:rPr>
        <w:t>自动制动、</w:t>
      </w:r>
      <w:r w:rsidR="00BB1A13" w:rsidRPr="009E36A4">
        <w:rPr>
          <w:rFonts w:hint="eastAsia"/>
        </w:rPr>
        <w:t>单独制动和后备制动三种模式，实际上列车制动模式</w:t>
      </w:r>
      <w:r w:rsidR="00531C63" w:rsidRPr="009E36A4">
        <w:rPr>
          <w:rFonts w:hint="eastAsia"/>
        </w:rPr>
        <w:t>还有惩罚制动、</w:t>
      </w:r>
      <w:r w:rsidR="00370964" w:rsidRPr="009E36A4">
        <w:rPr>
          <w:rFonts w:hint="eastAsia"/>
        </w:rPr>
        <w:t>本务、补机等</w:t>
      </w:r>
      <w:r w:rsidR="001D3993">
        <w:rPr>
          <w:rFonts w:hint="eastAsia"/>
        </w:rPr>
        <w:t>不同状态</w:t>
      </w:r>
      <w:r w:rsidR="00370964" w:rsidRPr="009E36A4">
        <w:rPr>
          <w:rFonts w:hint="eastAsia"/>
        </w:rPr>
        <w:t>，但由于时间和实验条件的限制，这</w:t>
      </w:r>
      <w:r w:rsidR="007D6D14">
        <w:rPr>
          <w:rFonts w:hint="eastAsia"/>
        </w:rPr>
        <w:t>些功能没有添加</w:t>
      </w:r>
      <w:r w:rsidR="0094046A" w:rsidRPr="009E36A4">
        <w:rPr>
          <w:rFonts w:hint="eastAsia"/>
        </w:rPr>
        <w:t>。</w:t>
      </w:r>
    </w:p>
    <w:p w14:paraId="78E0AF9D" w14:textId="10487C6A" w:rsidR="00D06896" w:rsidRDefault="00D06896" w:rsidP="00D06896">
      <w:pPr>
        <w:pStyle w:val="1"/>
        <w:spacing w:beforeLines="50" w:before="156" w:afterLines="50" w:after="156" w:line="360" w:lineRule="exact"/>
        <w:jc w:val="center"/>
        <w:rPr>
          <w:rFonts w:eastAsia="黑体" w:cs="Arial"/>
          <w:b w:val="0"/>
          <w:i w:val="0"/>
        </w:rPr>
      </w:pPr>
    </w:p>
    <w:p w14:paraId="47D9AD86" w14:textId="06C70423" w:rsidR="00D15A8C" w:rsidRDefault="00D15A8C" w:rsidP="00D15A8C">
      <w:pPr>
        <w:rPr>
          <w:lang w:val="x-none" w:eastAsia="x-none"/>
        </w:rPr>
      </w:pPr>
    </w:p>
    <w:p w14:paraId="1BF66FEF" w14:textId="004F27A7" w:rsidR="00D15A8C" w:rsidRDefault="00D15A8C" w:rsidP="00D15A8C">
      <w:pPr>
        <w:rPr>
          <w:lang w:val="x-none" w:eastAsia="x-none"/>
        </w:rPr>
      </w:pPr>
    </w:p>
    <w:p w14:paraId="77B0D8DA" w14:textId="44AB150F" w:rsidR="00D15A8C" w:rsidRDefault="00D15A8C" w:rsidP="00D15A8C">
      <w:pPr>
        <w:rPr>
          <w:lang w:val="x-none" w:eastAsia="x-none"/>
        </w:rPr>
      </w:pPr>
    </w:p>
    <w:p w14:paraId="7253B9FC" w14:textId="6C65AA28" w:rsidR="00D15A8C" w:rsidRDefault="00D15A8C" w:rsidP="00D15A8C">
      <w:pPr>
        <w:rPr>
          <w:lang w:val="x-none" w:eastAsia="x-none"/>
        </w:rPr>
      </w:pPr>
    </w:p>
    <w:p w14:paraId="133DA2EB" w14:textId="3F97965D" w:rsidR="00D15A8C" w:rsidRDefault="00D15A8C" w:rsidP="00D15A8C">
      <w:pPr>
        <w:rPr>
          <w:lang w:val="x-none" w:eastAsia="x-none"/>
        </w:rPr>
      </w:pPr>
    </w:p>
    <w:p w14:paraId="357033D8" w14:textId="2803B681" w:rsidR="00D15A8C" w:rsidRDefault="00D15A8C" w:rsidP="00D15A8C">
      <w:pPr>
        <w:rPr>
          <w:lang w:val="x-none" w:eastAsia="x-none"/>
        </w:rPr>
      </w:pPr>
    </w:p>
    <w:p w14:paraId="317D316E" w14:textId="4609A02A" w:rsidR="00D15A8C" w:rsidRDefault="00D15A8C" w:rsidP="00D15A8C">
      <w:pPr>
        <w:rPr>
          <w:lang w:val="x-none" w:eastAsia="x-none"/>
        </w:rPr>
      </w:pPr>
    </w:p>
    <w:p w14:paraId="7A525641" w14:textId="106D6CB6" w:rsidR="00D15A8C" w:rsidRDefault="00D15A8C" w:rsidP="00D15A8C">
      <w:pPr>
        <w:rPr>
          <w:lang w:val="x-none" w:eastAsia="x-none"/>
        </w:rPr>
      </w:pPr>
    </w:p>
    <w:p w14:paraId="50F0372A" w14:textId="0AAB1666" w:rsidR="00D15A8C" w:rsidRDefault="00D15A8C" w:rsidP="00D15A8C">
      <w:pPr>
        <w:rPr>
          <w:lang w:val="x-none" w:eastAsia="x-none"/>
        </w:rPr>
      </w:pPr>
    </w:p>
    <w:p w14:paraId="6087035F" w14:textId="7E5523CB" w:rsidR="00D15A8C" w:rsidRDefault="00D15A8C" w:rsidP="00D15A8C">
      <w:pPr>
        <w:rPr>
          <w:lang w:val="x-none" w:eastAsia="x-none"/>
        </w:rPr>
      </w:pPr>
    </w:p>
    <w:p w14:paraId="234B3156" w14:textId="0165A6D1" w:rsidR="00D15A8C" w:rsidRDefault="00D15A8C" w:rsidP="00D15A8C">
      <w:pPr>
        <w:rPr>
          <w:lang w:val="x-none" w:eastAsia="x-none"/>
        </w:rPr>
      </w:pPr>
    </w:p>
    <w:p w14:paraId="33BD40E5" w14:textId="05018D10" w:rsidR="00D15A8C" w:rsidRDefault="00D15A8C" w:rsidP="00D15A8C">
      <w:pPr>
        <w:rPr>
          <w:lang w:val="x-none" w:eastAsia="x-none"/>
        </w:rPr>
      </w:pPr>
    </w:p>
    <w:p w14:paraId="278D445A" w14:textId="7B129D88" w:rsidR="00D15A8C" w:rsidRDefault="00D15A8C" w:rsidP="00D15A8C">
      <w:pPr>
        <w:rPr>
          <w:lang w:val="x-none" w:eastAsia="x-none"/>
        </w:rPr>
      </w:pPr>
    </w:p>
    <w:p w14:paraId="14326DC2" w14:textId="5204A5D3" w:rsidR="00D15A8C" w:rsidRDefault="00D15A8C" w:rsidP="00D15A8C">
      <w:pPr>
        <w:rPr>
          <w:lang w:val="x-none" w:eastAsia="x-none"/>
        </w:rPr>
      </w:pPr>
    </w:p>
    <w:p w14:paraId="175A80CC" w14:textId="6E8005B1" w:rsidR="00D15A8C" w:rsidRDefault="00D15A8C" w:rsidP="00D15A8C">
      <w:pPr>
        <w:rPr>
          <w:lang w:val="x-none" w:eastAsia="x-none"/>
        </w:rPr>
      </w:pPr>
    </w:p>
    <w:p w14:paraId="406747D8" w14:textId="042805A3" w:rsidR="00D15A8C" w:rsidRDefault="00D15A8C" w:rsidP="00D15A8C">
      <w:pPr>
        <w:rPr>
          <w:lang w:val="x-none" w:eastAsia="x-none"/>
        </w:rPr>
      </w:pPr>
    </w:p>
    <w:p w14:paraId="0E6CE661" w14:textId="55D9AEA3" w:rsidR="00D15A8C" w:rsidRDefault="00D15A8C" w:rsidP="00D15A8C">
      <w:pPr>
        <w:rPr>
          <w:lang w:val="x-none" w:eastAsia="x-none"/>
        </w:rPr>
      </w:pPr>
    </w:p>
    <w:p w14:paraId="1B0D7749" w14:textId="1410AC52" w:rsidR="00D15A8C" w:rsidRDefault="00D15A8C" w:rsidP="00D15A8C">
      <w:pPr>
        <w:rPr>
          <w:lang w:val="x-none" w:eastAsia="x-none"/>
        </w:rPr>
      </w:pPr>
    </w:p>
    <w:p w14:paraId="5EAF8F71" w14:textId="3AF3844D" w:rsidR="00D15A8C" w:rsidRDefault="00D15A8C" w:rsidP="00D15A8C">
      <w:pPr>
        <w:rPr>
          <w:lang w:val="x-none" w:eastAsia="x-none"/>
        </w:rPr>
      </w:pPr>
    </w:p>
    <w:p w14:paraId="2B2750EB" w14:textId="70E5D7AC" w:rsidR="00D15A8C" w:rsidRDefault="00D15A8C" w:rsidP="00D15A8C">
      <w:pPr>
        <w:rPr>
          <w:lang w:val="x-none" w:eastAsia="x-none"/>
        </w:rPr>
      </w:pPr>
    </w:p>
    <w:p w14:paraId="3C8FE74F" w14:textId="787EA5DF" w:rsidR="00D15A8C" w:rsidRDefault="00D15A8C" w:rsidP="00D15A8C">
      <w:pPr>
        <w:rPr>
          <w:lang w:val="x-none" w:eastAsia="x-none"/>
        </w:rPr>
      </w:pPr>
    </w:p>
    <w:p w14:paraId="2DAE5612" w14:textId="41857C68" w:rsidR="00D15A8C" w:rsidRDefault="00D15A8C" w:rsidP="00D15A8C">
      <w:pPr>
        <w:rPr>
          <w:lang w:val="x-none" w:eastAsia="x-none"/>
        </w:rPr>
      </w:pPr>
    </w:p>
    <w:p w14:paraId="390286C9" w14:textId="34DDAC86" w:rsidR="00D15A8C" w:rsidRDefault="00D15A8C" w:rsidP="00D15A8C">
      <w:pPr>
        <w:rPr>
          <w:lang w:val="x-none" w:eastAsia="x-none"/>
        </w:rPr>
      </w:pPr>
    </w:p>
    <w:p w14:paraId="37305DDB" w14:textId="48613325" w:rsidR="00D15A8C" w:rsidRDefault="00D15A8C" w:rsidP="00D15A8C">
      <w:pPr>
        <w:rPr>
          <w:lang w:val="x-none" w:eastAsia="x-none"/>
        </w:rPr>
      </w:pPr>
    </w:p>
    <w:p w14:paraId="53F3E23D" w14:textId="7C961AD4" w:rsidR="00D15A8C" w:rsidRDefault="00D15A8C" w:rsidP="00D15A8C">
      <w:pPr>
        <w:rPr>
          <w:lang w:val="x-none" w:eastAsia="x-none"/>
        </w:rPr>
      </w:pPr>
    </w:p>
    <w:p w14:paraId="25902C21" w14:textId="56633522" w:rsidR="00D15A8C" w:rsidRDefault="00D15A8C" w:rsidP="00D15A8C">
      <w:pPr>
        <w:rPr>
          <w:lang w:val="x-none" w:eastAsia="x-none"/>
        </w:rPr>
      </w:pPr>
    </w:p>
    <w:p w14:paraId="36FA49AC" w14:textId="5F5429F3" w:rsidR="00D15A8C" w:rsidRDefault="00D15A8C" w:rsidP="00D15A8C">
      <w:pPr>
        <w:rPr>
          <w:lang w:val="x-none" w:eastAsia="x-none"/>
        </w:rPr>
      </w:pPr>
    </w:p>
    <w:p w14:paraId="3ADA2C6A" w14:textId="2765EAA3" w:rsidR="00D15A8C" w:rsidRDefault="00D15A8C" w:rsidP="00D15A8C">
      <w:pPr>
        <w:rPr>
          <w:lang w:val="x-none" w:eastAsia="x-none"/>
        </w:rPr>
      </w:pPr>
    </w:p>
    <w:p w14:paraId="0BE7302E" w14:textId="352AF873" w:rsidR="00D15A8C" w:rsidRDefault="00D15A8C" w:rsidP="00D15A8C">
      <w:pPr>
        <w:rPr>
          <w:lang w:val="x-none" w:eastAsia="x-none"/>
        </w:rPr>
      </w:pPr>
    </w:p>
    <w:p w14:paraId="4C8A2BAB" w14:textId="5BF7DC4D" w:rsidR="00D15A8C" w:rsidRDefault="00D15A8C" w:rsidP="00D15A8C">
      <w:pPr>
        <w:rPr>
          <w:lang w:val="x-none" w:eastAsia="x-none"/>
        </w:rPr>
      </w:pPr>
    </w:p>
    <w:p w14:paraId="4ECB5103" w14:textId="567008E3" w:rsidR="00D15A8C" w:rsidRDefault="00D15A8C" w:rsidP="00D15A8C">
      <w:pPr>
        <w:rPr>
          <w:lang w:val="x-none" w:eastAsia="x-none"/>
        </w:rPr>
      </w:pPr>
    </w:p>
    <w:p w14:paraId="2311E09B" w14:textId="09B3203F" w:rsidR="00D15A8C" w:rsidRDefault="00D15A8C" w:rsidP="00D15A8C">
      <w:pPr>
        <w:rPr>
          <w:lang w:val="x-none" w:eastAsia="x-none"/>
        </w:rPr>
      </w:pPr>
    </w:p>
    <w:p w14:paraId="37E8BBF9" w14:textId="68540932" w:rsidR="00D15A8C" w:rsidRDefault="00D15A8C" w:rsidP="00D15A8C">
      <w:pPr>
        <w:rPr>
          <w:lang w:val="x-none" w:eastAsia="x-none"/>
        </w:rPr>
      </w:pPr>
    </w:p>
    <w:p w14:paraId="7AF1AF95" w14:textId="6A879DB8" w:rsidR="00D15A8C" w:rsidRDefault="00D15A8C" w:rsidP="00D15A8C">
      <w:pPr>
        <w:rPr>
          <w:lang w:val="x-none" w:eastAsia="x-none"/>
        </w:rPr>
      </w:pPr>
    </w:p>
    <w:p w14:paraId="6FBA99F2" w14:textId="28164A70" w:rsidR="00D15A8C" w:rsidRDefault="00D15A8C" w:rsidP="00D15A8C">
      <w:pPr>
        <w:rPr>
          <w:lang w:val="x-none" w:eastAsia="x-none"/>
        </w:rPr>
      </w:pPr>
    </w:p>
    <w:p w14:paraId="7A32838D" w14:textId="50C178E5" w:rsidR="00D15A8C" w:rsidRDefault="00D15A8C" w:rsidP="00D15A8C">
      <w:pPr>
        <w:rPr>
          <w:lang w:val="x-none" w:eastAsia="x-none"/>
        </w:rPr>
      </w:pPr>
    </w:p>
    <w:p w14:paraId="00F79D1D" w14:textId="24F5514A" w:rsidR="00D15A8C" w:rsidRPr="00D15A8C" w:rsidRDefault="00D15A8C" w:rsidP="00D15A8C">
      <w:pPr>
        <w:rPr>
          <w:lang w:val="x-none" w:eastAsia="x-none"/>
        </w:rPr>
      </w:pPr>
    </w:p>
    <w:p w14:paraId="5EBE1BBC"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243" w:name="_Toc484917562"/>
      <w:r w:rsidRPr="009E36A4">
        <w:rPr>
          <w:rFonts w:eastAsia="黑体" w:cs="Arial" w:hint="eastAsia"/>
          <w:b w:val="0"/>
          <w:i w:val="0"/>
        </w:rPr>
        <w:t>参考文献</w:t>
      </w:r>
      <w:bookmarkEnd w:id="1243"/>
    </w:p>
    <w:p w14:paraId="3E3AE552" w14:textId="77777777" w:rsidR="00F338C6" w:rsidRPr="009E36A4" w:rsidRDefault="008079A9" w:rsidP="008B31DA">
      <w:pPr>
        <w:tabs>
          <w:tab w:val="num" w:pos="540"/>
        </w:tabs>
        <w:kinsoku w:val="0"/>
        <w:overflowPunct w:val="0"/>
        <w:spacing w:line="360" w:lineRule="exact"/>
        <w:ind w:left="420" w:rightChars="-6" w:right="-13" w:hangingChars="200" w:hanging="420"/>
      </w:pPr>
      <w:r w:rsidRPr="009E36A4">
        <w:rPr>
          <w:rFonts w:hint="eastAsia"/>
        </w:rPr>
        <w:t xml:space="preserve">[1] </w:t>
      </w:r>
      <w:r w:rsidR="007833D0" w:rsidRPr="009E36A4">
        <w:t xml:space="preserve"> </w:t>
      </w:r>
      <w:r w:rsidRPr="009E36A4">
        <w:rPr>
          <w:rFonts w:hint="eastAsia"/>
        </w:rPr>
        <w:t>刘豫湘</w:t>
      </w:r>
      <w:r w:rsidRPr="009E36A4">
        <w:rPr>
          <w:rFonts w:hint="eastAsia"/>
        </w:rPr>
        <w:t xml:space="preserve">. </w:t>
      </w:r>
      <w:r w:rsidRPr="009E36A4">
        <w:rPr>
          <w:rFonts w:hint="eastAsia"/>
        </w:rPr>
        <w:t>我国机车制动机的现状与发展</w:t>
      </w:r>
      <w:r w:rsidRPr="009E36A4">
        <w:rPr>
          <w:rFonts w:hint="eastAsia"/>
        </w:rPr>
        <w:t xml:space="preserve">[J]. </w:t>
      </w:r>
      <w:r w:rsidRPr="009E36A4">
        <w:rPr>
          <w:rFonts w:hint="eastAsia"/>
        </w:rPr>
        <w:t>电力机车与城轨车辆</w:t>
      </w:r>
      <w:r w:rsidRPr="009E36A4">
        <w:rPr>
          <w:rFonts w:hint="eastAsia"/>
        </w:rPr>
        <w:t>, 2005, 28(1):6-9.</w:t>
      </w:r>
    </w:p>
    <w:p w14:paraId="747C5573" w14:textId="77777777" w:rsidR="00406812" w:rsidRPr="009E36A4" w:rsidRDefault="00406812" w:rsidP="008B31DA">
      <w:pPr>
        <w:tabs>
          <w:tab w:val="num" w:pos="540"/>
        </w:tabs>
        <w:kinsoku w:val="0"/>
        <w:overflowPunct w:val="0"/>
        <w:spacing w:line="360" w:lineRule="exact"/>
        <w:ind w:left="420" w:rightChars="-6" w:right="-13" w:hangingChars="200" w:hanging="420"/>
      </w:pPr>
      <w:r w:rsidRPr="009E36A4">
        <w:t xml:space="preserve">[2] </w:t>
      </w:r>
      <w:r w:rsidR="007833D0" w:rsidRPr="009E36A4">
        <w:t xml:space="preserve"> </w:t>
      </w:r>
      <w:r w:rsidRPr="009E36A4">
        <w:t>徐晖</w:t>
      </w:r>
      <w:r w:rsidRPr="009E36A4">
        <w:t>. DK-1</w:t>
      </w:r>
      <w:r w:rsidRPr="009E36A4">
        <w:t>制动机改进设计及综合分析与探讨</w:t>
      </w:r>
      <w:r w:rsidRPr="009E36A4">
        <w:t xml:space="preserve">[J]. </w:t>
      </w:r>
      <w:r w:rsidRPr="009E36A4">
        <w:t>铁道机车车辆</w:t>
      </w:r>
      <w:r w:rsidRPr="009E36A4">
        <w:t>, 2011, 31(6):44-48.</w:t>
      </w:r>
    </w:p>
    <w:p w14:paraId="60E714BC" w14:textId="77777777" w:rsidR="00851FCD" w:rsidRPr="009E36A4" w:rsidRDefault="00851FCD" w:rsidP="008B31DA">
      <w:pPr>
        <w:tabs>
          <w:tab w:val="num" w:pos="540"/>
        </w:tabs>
        <w:kinsoku w:val="0"/>
        <w:overflowPunct w:val="0"/>
        <w:spacing w:line="360" w:lineRule="exact"/>
        <w:ind w:left="420" w:rightChars="-6" w:right="-13" w:hangingChars="200" w:hanging="420"/>
      </w:pPr>
      <w:r w:rsidRPr="009E36A4">
        <w:t xml:space="preserve">[3] </w:t>
      </w:r>
      <w:r w:rsidR="007833D0" w:rsidRPr="009E36A4">
        <w:t xml:space="preserve"> </w:t>
      </w:r>
      <w:r w:rsidRPr="009E36A4">
        <w:t>李赟</w:t>
      </w:r>
      <w:r w:rsidRPr="009E36A4">
        <w:t>. CCB</w:t>
      </w:r>
      <w:r w:rsidRPr="009E36A4">
        <w:rPr>
          <w:rFonts w:hint="eastAsia"/>
        </w:rPr>
        <w:t>Ⅱ</w:t>
      </w:r>
      <w:r w:rsidRPr="009E36A4">
        <w:t>制动机故障诊断系统的研制</w:t>
      </w:r>
      <w:r w:rsidRPr="009E36A4">
        <w:t xml:space="preserve">[D]. </w:t>
      </w:r>
      <w:r w:rsidRPr="009E36A4">
        <w:t>中南大学</w:t>
      </w:r>
      <w:r w:rsidRPr="009E36A4">
        <w:t>, 2012.</w:t>
      </w:r>
    </w:p>
    <w:p w14:paraId="1C136929" w14:textId="77777777" w:rsidR="00851FCD" w:rsidRPr="009E36A4" w:rsidRDefault="00851FCD" w:rsidP="0055063F">
      <w:pPr>
        <w:adjustRightInd/>
        <w:spacing w:line="320" w:lineRule="exact"/>
        <w:textAlignment w:val="auto"/>
      </w:pPr>
      <w:r w:rsidRPr="009E36A4">
        <w:t>[4]</w:t>
      </w:r>
      <w:bookmarkStart w:id="1244" w:name="_Ref381604291"/>
      <w:r w:rsidR="007833D0" w:rsidRPr="009E36A4">
        <w:t xml:space="preserve">  </w:t>
      </w:r>
      <w:r w:rsidR="004753CE" w:rsidRPr="009E36A4">
        <w:rPr>
          <w:rFonts w:hint="eastAsia"/>
        </w:rPr>
        <w:t>罗峰，孙泽昌．汽车</w:t>
      </w:r>
      <w:r w:rsidR="004753CE" w:rsidRPr="009E36A4">
        <w:rPr>
          <w:rFonts w:hint="eastAsia"/>
        </w:rPr>
        <w:t>CAN</w:t>
      </w:r>
      <w:r w:rsidR="004753CE" w:rsidRPr="009E36A4">
        <w:rPr>
          <w:rFonts w:hint="eastAsia"/>
        </w:rPr>
        <w:t>总线原理、设计与应用</w:t>
      </w:r>
      <w:r w:rsidR="004753CE" w:rsidRPr="009E36A4">
        <w:rPr>
          <w:rFonts w:hint="eastAsia"/>
        </w:rPr>
        <w:t>[M]</w:t>
      </w:r>
      <w:r w:rsidR="004753CE" w:rsidRPr="009E36A4">
        <w:rPr>
          <w:rFonts w:hint="eastAsia"/>
        </w:rPr>
        <w:t>．北京：电子工业出版社，</w:t>
      </w:r>
      <w:r w:rsidR="004753CE" w:rsidRPr="009E36A4">
        <w:rPr>
          <w:rFonts w:hint="eastAsia"/>
        </w:rPr>
        <w:t>2010.</w:t>
      </w:r>
      <w:bookmarkEnd w:id="1244"/>
    </w:p>
    <w:p w14:paraId="2FB5FCD9"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55063F" w:rsidRPr="009E36A4">
        <w:t>5</w:t>
      </w:r>
      <w:r w:rsidRPr="009E36A4">
        <w:rPr>
          <w:rFonts w:hint="eastAsia"/>
        </w:rPr>
        <w:t xml:space="preserve">] </w:t>
      </w:r>
      <w:r w:rsidR="007833D0"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 HXD3</w:t>
      </w:r>
      <w:r w:rsidRPr="009E36A4">
        <w:rPr>
          <w:rFonts w:hint="eastAsia"/>
        </w:rPr>
        <w:t>型电力机车空气制动系统</w:t>
      </w:r>
      <w:r w:rsidRPr="009E36A4">
        <w:rPr>
          <w:rFonts w:hint="eastAsia"/>
        </w:rPr>
        <w:t xml:space="preserve">[J]. </w:t>
      </w:r>
      <w:r w:rsidRPr="009E36A4">
        <w:rPr>
          <w:rFonts w:hint="eastAsia"/>
        </w:rPr>
        <w:t>铁道机车车辆</w:t>
      </w:r>
      <w:r w:rsidRPr="009E36A4">
        <w:rPr>
          <w:rFonts w:hint="eastAsia"/>
        </w:rPr>
        <w:t>, 2009, 29(4):46-50.</w:t>
      </w:r>
    </w:p>
    <w:p w14:paraId="73B1D8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55063F" w:rsidRPr="009E36A4">
        <w:t>6</w:t>
      </w:r>
      <w:r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w:t>
      </w:r>
      <w:r w:rsidRPr="009E36A4">
        <w:rPr>
          <w:rFonts w:hint="eastAsia"/>
        </w:rPr>
        <w:t>等</w:t>
      </w:r>
      <w:r w:rsidRPr="009E36A4">
        <w:rPr>
          <w:rFonts w:hint="eastAsia"/>
        </w:rPr>
        <w:t>. HXD3B</w:t>
      </w:r>
      <w:r w:rsidRPr="009E36A4">
        <w:rPr>
          <w:rFonts w:hint="eastAsia"/>
        </w:rPr>
        <w:t>型交流传动电力机车空气制动系统</w:t>
      </w:r>
      <w:r w:rsidRPr="009E36A4">
        <w:rPr>
          <w:rFonts w:hint="eastAsia"/>
        </w:rPr>
        <w:t xml:space="preserve">[J]. </w:t>
      </w:r>
      <w:r w:rsidRPr="009E36A4">
        <w:rPr>
          <w:rFonts w:hint="eastAsia"/>
        </w:rPr>
        <w:t>电力机车与城轨车辆</w:t>
      </w:r>
      <w:r w:rsidRPr="009E36A4">
        <w:rPr>
          <w:rFonts w:hint="eastAsia"/>
        </w:rPr>
        <w:t>, 2010, 33(2):17-20.</w:t>
      </w:r>
    </w:p>
    <w:p w14:paraId="08BBBA3C"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7833D0" w:rsidRPr="009E36A4">
        <w:t>7</w:t>
      </w:r>
      <w:r w:rsidRPr="009E36A4">
        <w:rPr>
          <w:rFonts w:hint="eastAsia"/>
        </w:rPr>
        <w:t>]</w:t>
      </w:r>
      <w:r w:rsidRPr="009E36A4">
        <w:t xml:space="preserve">  </w:t>
      </w:r>
      <w:r w:rsidRPr="009E36A4">
        <w:rPr>
          <w:rFonts w:hint="eastAsia"/>
        </w:rPr>
        <w:t>曹灏</w:t>
      </w:r>
      <w:r w:rsidRPr="009E36A4">
        <w:rPr>
          <w:rFonts w:hint="eastAsia"/>
        </w:rPr>
        <w:t>. 160 km/h</w:t>
      </w:r>
      <w:r w:rsidRPr="009E36A4">
        <w:rPr>
          <w:rFonts w:hint="eastAsia"/>
        </w:rPr>
        <w:t>交流传动客运电力机车制动系统</w:t>
      </w:r>
      <w:r w:rsidRPr="009E36A4">
        <w:rPr>
          <w:rFonts w:hint="eastAsia"/>
        </w:rPr>
        <w:t xml:space="preserve">[J]. </w:t>
      </w:r>
      <w:r w:rsidRPr="009E36A4">
        <w:rPr>
          <w:rFonts w:hint="eastAsia"/>
        </w:rPr>
        <w:t>铁道机车车辆</w:t>
      </w:r>
      <w:r w:rsidRPr="009E36A4">
        <w:rPr>
          <w:rFonts w:hint="eastAsia"/>
        </w:rPr>
        <w:t>, 2013, 33(4):49-52.</w:t>
      </w:r>
    </w:p>
    <w:p w14:paraId="24E43530" w14:textId="77777777" w:rsidR="007833D0" w:rsidRPr="009E36A4" w:rsidRDefault="007833D0" w:rsidP="008B31DA">
      <w:pPr>
        <w:tabs>
          <w:tab w:val="num" w:pos="540"/>
        </w:tabs>
        <w:kinsoku w:val="0"/>
        <w:overflowPunct w:val="0"/>
        <w:spacing w:line="360" w:lineRule="exact"/>
        <w:ind w:left="420" w:rightChars="-6" w:right="-13" w:hangingChars="200" w:hanging="420"/>
      </w:pPr>
      <w:r w:rsidRPr="009E36A4">
        <w:t xml:space="preserve">[8]  </w:t>
      </w:r>
      <w:r w:rsidRPr="009E36A4">
        <w:t>周浩</w:t>
      </w:r>
      <w:r w:rsidRPr="009E36A4">
        <w:t xml:space="preserve">, </w:t>
      </w:r>
      <w:r w:rsidRPr="009E36A4">
        <w:t>王树海</w:t>
      </w:r>
      <w:r w:rsidRPr="009E36A4">
        <w:t xml:space="preserve">, </w:t>
      </w:r>
      <w:r w:rsidRPr="009E36A4">
        <w:t>仝雷</w:t>
      </w:r>
      <w:r w:rsidRPr="009E36A4">
        <w:t>. HXD2</w:t>
      </w:r>
      <w:r w:rsidRPr="009E36A4">
        <w:t>型大功率交流传动电力机车空气管路与制动系统</w:t>
      </w:r>
      <w:r w:rsidRPr="009E36A4">
        <w:t xml:space="preserve">[J]. </w:t>
      </w:r>
      <w:r w:rsidRPr="009E36A4">
        <w:t>机车电传动</w:t>
      </w:r>
      <w:r w:rsidRPr="009E36A4">
        <w:t>, 2008(5):15-18.</w:t>
      </w:r>
    </w:p>
    <w:p w14:paraId="61D93E6A" w14:textId="77777777" w:rsidR="00F008D0" w:rsidRPr="009E36A4" w:rsidRDefault="00F008D0" w:rsidP="008B31DA">
      <w:pPr>
        <w:tabs>
          <w:tab w:val="num" w:pos="540"/>
        </w:tabs>
        <w:kinsoku w:val="0"/>
        <w:overflowPunct w:val="0"/>
        <w:spacing w:line="360" w:lineRule="exact"/>
        <w:ind w:left="420" w:rightChars="-6" w:right="-13" w:hangingChars="200" w:hanging="420"/>
      </w:pPr>
      <w:r w:rsidRPr="009E36A4">
        <w:t xml:space="preserve">[9]  </w:t>
      </w:r>
      <w:r w:rsidRPr="009E36A4">
        <w:t>唐济扬</w:t>
      </w:r>
      <w:r w:rsidRPr="009E36A4">
        <w:t xml:space="preserve">. </w:t>
      </w:r>
      <w:r w:rsidRPr="009E36A4">
        <w:t>基于现场总线技术的先进控制系统</w:t>
      </w:r>
      <w:r w:rsidRPr="009E36A4">
        <w:t xml:space="preserve">[J]. </w:t>
      </w:r>
      <w:r w:rsidRPr="009E36A4">
        <w:t>制造业自动化</w:t>
      </w:r>
      <w:r w:rsidRPr="009E36A4">
        <w:t>, 2000, 22(7):31-35.</w:t>
      </w:r>
    </w:p>
    <w:p w14:paraId="663C4963" w14:textId="77777777" w:rsidR="000031C0" w:rsidRPr="009E36A4" w:rsidRDefault="000031C0" w:rsidP="000031C0">
      <w:pPr>
        <w:tabs>
          <w:tab w:val="num" w:pos="540"/>
        </w:tabs>
        <w:kinsoku w:val="0"/>
        <w:overflowPunct w:val="0"/>
        <w:spacing w:line="360" w:lineRule="exact"/>
        <w:ind w:left="420" w:rightChars="-6" w:right="-13" w:hangingChars="200" w:hanging="420"/>
      </w:pPr>
      <w:r w:rsidRPr="009E36A4">
        <w:t>[</w:t>
      </w:r>
      <w:r w:rsidR="00AD18CC" w:rsidRPr="009E36A4">
        <w:t>10</w:t>
      </w:r>
      <w:r w:rsidRPr="009E36A4">
        <w:t xml:space="preserve">]  iCAN </w:t>
      </w:r>
      <w:r w:rsidRPr="009E36A4">
        <w:t>现场总线原理与应用</w:t>
      </w:r>
      <w:r w:rsidRPr="009E36A4">
        <w:t xml:space="preserve">[M]. </w:t>
      </w:r>
      <w:r w:rsidRPr="009E36A4">
        <w:t>北京航空航天大学出版社</w:t>
      </w:r>
      <w:r w:rsidRPr="009E36A4">
        <w:t>, 2007.</w:t>
      </w:r>
    </w:p>
    <w:p w14:paraId="31D855D9" w14:textId="77777777" w:rsidR="00AD18CC" w:rsidRPr="009E36A4" w:rsidRDefault="00AD18CC" w:rsidP="00AD18CC">
      <w:pPr>
        <w:tabs>
          <w:tab w:val="num" w:pos="540"/>
        </w:tabs>
        <w:kinsoku w:val="0"/>
        <w:overflowPunct w:val="0"/>
        <w:spacing w:line="360" w:lineRule="exact"/>
        <w:ind w:left="400" w:rightChars="-6" w:right="-13" w:hangingChars="200" w:hanging="400"/>
      </w:pPr>
      <w:r w:rsidRPr="009E36A4">
        <w:rPr>
          <w:rFonts w:cs="Arial" w:hint="eastAsia"/>
          <w:color w:val="000000"/>
          <w:sz w:val="20"/>
          <w:szCs w:val="20"/>
          <w:shd w:val="clear" w:color="auto" w:fill="FFFFFF"/>
        </w:rPr>
        <w:t xml:space="preserve">[11]  </w:t>
      </w:r>
      <w:r w:rsidRPr="009E36A4">
        <w:t>张桢</w:t>
      </w:r>
      <w:r w:rsidRPr="009E36A4">
        <w:t xml:space="preserve">, </w:t>
      </w:r>
      <w:r w:rsidRPr="009E36A4">
        <w:t>牛玉刚</w:t>
      </w:r>
      <w:r w:rsidRPr="009E36A4">
        <w:t>. DCS</w:t>
      </w:r>
      <w:r w:rsidRPr="009E36A4">
        <w:t>与现场总线综述</w:t>
      </w:r>
      <w:r w:rsidRPr="009E36A4">
        <w:t xml:space="preserve">[J]. </w:t>
      </w:r>
      <w:r w:rsidRPr="009E36A4">
        <w:t>电气自动化</w:t>
      </w:r>
      <w:r w:rsidRPr="009E36A4">
        <w:t>, 2013, 35(1):4-6.</w:t>
      </w:r>
    </w:p>
    <w:p w14:paraId="53623B79" w14:textId="143C7641" w:rsidR="000031C0" w:rsidRPr="009E36A4" w:rsidRDefault="003C2610" w:rsidP="00AD18CC">
      <w:pPr>
        <w:tabs>
          <w:tab w:val="num" w:pos="540"/>
        </w:tabs>
        <w:kinsoku w:val="0"/>
        <w:overflowPunct w:val="0"/>
        <w:spacing w:line="360" w:lineRule="exact"/>
        <w:ind w:rightChars="-6" w:right="-13"/>
      </w:pPr>
      <w:r w:rsidRPr="009E36A4">
        <w:rPr>
          <w:rFonts w:hint="eastAsia"/>
        </w:rPr>
        <w:t xml:space="preserve">[12] </w:t>
      </w:r>
      <w:r w:rsidRPr="009E36A4">
        <w:t xml:space="preserve"> </w:t>
      </w:r>
      <w:r w:rsidRPr="009E36A4">
        <w:t>徐安</w:t>
      </w:r>
      <w:r w:rsidRPr="009E36A4">
        <w:t xml:space="preserve"> </w:t>
      </w:r>
      <w:r w:rsidRPr="009E36A4">
        <w:t>陈耀</w:t>
      </w:r>
      <w:r w:rsidRPr="009E36A4">
        <w:t xml:space="preserve"> </w:t>
      </w:r>
      <w:r w:rsidRPr="009E36A4">
        <w:t>李锐华</w:t>
      </w:r>
      <w:r w:rsidRPr="009E36A4">
        <w:t xml:space="preserve"> </w:t>
      </w:r>
      <w:r w:rsidRPr="009E36A4">
        <w:t>郭其一</w:t>
      </w:r>
      <w:r w:rsidRPr="009E36A4">
        <w:t xml:space="preserve">. </w:t>
      </w:r>
      <w:r w:rsidRPr="009E36A4">
        <w:t>微型计算机控制技术</w:t>
      </w:r>
      <w:r w:rsidRPr="009E36A4">
        <w:t xml:space="preserve">([M]. </w:t>
      </w:r>
      <w:r w:rsidRPr="009E36A4">
        <w:t>电子工业出版社</w:t>
      </w:r>
      <w:r w:rsidRPr="009E36A4">
        <w:t>, 2008.</w:t>
      </w:r>
    </w:p>
    <w:p w14:paraId="7A908265" w14:textId="77777777" w:rsidR="00AF4366" w:rsidRPr="009E36A4" w:rsidRDefault="00AF4366" w:rsidP="00AD18CC">
      <w:pPr>
        <w:tabs>
          <w:tab w:val="num" w:pos="540"/>
        </w:tabs>
        <w:kinsoku w:val="0"/>
        <w:overflowPunct w:val="0"/>
        <w:spacing w:line="360" w:lineRule="exact"/>
        <w:ind w:rightChars="-6" w:right="-13"/>
      </w:pPr>
      <w:r w:rsidRPr="009E36A4">
        <w:rPr>
          <w:rFonts w:hint="eastAsia"/>
        </w:rPr>
        <w:lastRenderedPageBreak/>
        <w:t>[</w:t>
      </w:r>
      <w:r w:rsidRPr="009E36A4">
        <w:t xml:space="preserve">13]  </w:t>
      </w:r>
      <w:r w:rsidR="00182397" w:rsidRPr="009E36A4">
        <w:t>王超</w:t>
      </w:r>
      <w:r w:rsidR="00182397" w:rsidRPr="009E36A4">
        <w:t xml:space="preserve">, </w:t>
      </w:r>
      <w:r w:rsidR="00182397" w:rsidRPr="009E36A4">
        <w:t>胡仁喜</w:t>
      </w:r>
      <w:r w:rsidR="00182397" w:rsidRPr="009E36A4">
        <w:t xml:space="preserve">, </w:t>
      </w:r>
      <w:r w:rsidR="00182397" w:rsidRPr="009E36A4">
        <w:t>闫聪聪</w:t>
      </w:r>
      <w:r w:rsidR="00182397" w:rsidRPr="009E36A4">
        <w:t>. Altium Designer 16</w:t>
      </w:r>
      <w:r w:rsidR="00182397" w:rsidRPr="009E36A4">
        <w:t>中文版标准实例教程</w:t>
      </w:r>
      <w:r w:rsidR="00182397" w:rsidRPr="009E36A4">
        <w:t xml:space="preserve">[M]. </w:t>
      </w:r>
      <w:r w:rsidR="00182397" w:rsidRPr="009E36A4">
        <w:t>机械工业出版社</w:t>
      </w:r>
      <w:r w:rsidR="00182397" w:rsidRPr="009E36A4">
        <w:t>, 2016.</w:t>
      </w:r>
    </w:p>
    <w:p w14:paraId="14E75D0C" w14:textId="77777777" w:rsidR="008B31DA" w:rsidRPr="009E36A4" w:rsidRDefault="008B31DA" w:rsidP="008B31DA">
      <w:pPr>
        <w:spacing w:line="360" w:lineRule="exact"/>
        <w:ind w:left="420" w:hangingChars="200" w:hanging="420"/>
      </w:pPr>
      <w:r w:rsidRPr="009E36A4">
        <w:t>[</w:t>
      </w:r>
      <w:r w:rsidR="00A9142F" w:rsidRPr="009E36A4">
        <w:t>14</w:t>
      </w:r>
      <w:r w:rsidR="00853A1A" w:rsidRPr="009E36A4">
        <w:t xml:space="preserve">]  </w:t>
      </w:r>
      <w:r w:rsidR="00853A1A" w:rsidRPr="009E36A4">
        <w:t>陈志申</w:t>
      </w:r>
      <w:r w:rsidR="00853A1A" w:rsidRPr="009E36A4">
        <w:t>. CCBII</w:t>
      </w:r>
      <w:r w:rsidR="00853A1A" w:rsidRPr="009E36A4">
        <w:t>制动机</w:t>
      </w:r>
      <w:r w:rsidR="00853A1A" w:rsidRPr="009E36A4">
        <w:t>EBV</w:t>
      </w:r>
      <w:r w:rsidR="00853A1A" w:rsidRPr="009E36A4">
        <w:t>工作原理分析及常见故障探讨</w:t>
      </w:r>
      <w:r w:rsidR="00853A1A" w:rsidRPr="009E36A4">
        <w:t xml:space="preserve">[J]. </w:t>
      </w:r>
      <w:r w:rsidR="00853A1A" w:rsidRPr="009E36A4">
        <w:t>铁道机车车辆</w:t>
      </w:r>
      <w:r w:rsidR="00853A1A" w:rsidRPr="009E36A4">
        <w:t>, 2015, 35(3):77-79.</w:t>
      </w:r>
    </w:p>
    <w:p w14:paraId="0AE94EAF"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A9142F" w:rsidRPr="009E36A4">
        <w:t xml:space="preserve">15] </w:t>
      </w:r>
      <w:r w:rsidR="00853A1A" w:rsidRPr="009E36A4">
        <w:t xml:space="preserve"> </w:t>
      </w:r>
      <w:r w:rsidR="00853A1A" w:rsidRPr="009E36A4">
        <w:rPr>
          <w:rFonts w:hint="eastAsia"/>
        </w:rPr>
        <w:t>张领</w:t>
      </w:r>
      <w:r w:rsidR="00853A1A" w:rsidRPr="009E36A4">
        <w:rPr>
          <w:rFonts w:hint="eastAsia"/>
        </w:rPr>
        <w:t xml:space="preserve">, </w:t>
      </w:r>
      <w:r w:rsidR="00853A1A" w:rsidRPr="009E36A4">
        <w:rPr>
          <w:rFonts w:hint="eastAsia"/>
        </w:rPr>
        <w:t>马俊杰</w:t>
      </w:r>
      <w:r w:rsidR="00853A1A" w:rsidRPr="009E36A4">
        <w:rPr>
          <w:rFonts w:hint="eastAsia"/>
        </w:rPr>
        <w:t>. CCBII</w:t>
      </w:r>
      <w:r w:rsidR="00853A1A" w:rsidRPr="009E36A4">
        <w:rPr>
          <w:rFonts w:hint="eastAsia"/>
        </w:rPr>
        <w:t>制动系统无火回送中列车管“漏风”原因分析</w:t>
      </w:r>
      <w:r w:rsidR="00853A1A" w:rsidRPr="009E36A4">
        <w:rPr>
          <w:rFonts w:hint="eastAsia"/>
        </w:rPr>
        <w:t xml:space="preserve">[J]. </w:t>
      </w:r>
      <w:r w:rsidR="00853A1A" w:rsidRPr="009E36A4">
        <w:rPr>
          <w:rFonts w:hint="eastAsia"/>
        </w:rPr>
        <w:t>电力机车与城轨车辆</w:t>
      </w:r>
      <w:r w:rsidR="00853A1A" w:rsidRPr="009E36A4">
        <w:rPr>
          <w:rFonts w:hint="eastAsia"/>
        </w:rPr>
        <w:t>, 2014(1):64-65.</w:t>
      </w:r>
    </w:p>
    <w:p w14:paraId="40E2FE5F" w14:textId="33A47C86" w:rsidR="00EC2214" w:rsidRPr="009E36A4" w:rsidRDefault="008B31DA" w:rsidP="0087425F">
      <w:pPr>
        <w:tabs>
          <w:tab w:val="num" w:pos="540"/>
        </w:tabs>
        <w:kinsoku w:val="0"/>
        <w:overflowPunct w:val="0"/>
        <w:spacing w:line="360" w:lineRule="exact"/>
        <w:ind w:left="420" w:rightChars="-6" w:right="-13" w:hangingChars="200" w:hanging="420"/>
      </w:pPr>
      <w:r w:rsidRPr="009E36A4">
        <w:rPr>
          <w:rFonts w:hint="eastAsia"/>
        </w:rPr>
        <w:t>[</w:t>
      </w:r>
      <w:r w:rsidR="00EC2214" w:rsidRPr="009E36A4">
        <w:t>16]</w:t>
      </w:r>
      <w:r w:rsidRPr="009E36A4">
        <w:t xml:space="preserve"> </w:t>
      </w:r>
      <w:r w:rsidR="00EC2214" w:rsidRPr="009E36A4">
        <w:t xml:space="preserve"> </w:t>
      </w:r>
      <w:r w:rsidR="00EC2214" w:rsidRPr="009E36A4">
        <w:t>孙兵</w:t>
      </w:r>
      <w:r w:rsidR="00EC2214" w:rsidRPr="009E36A4">
        <w:t xml:space="preserve">, </w:t>
      </w:r>
      <w:r w:rsidR="00EC2214" w:rsidRPr="009E36A4">
        <w:t>何瑾</w:t>
      </w:r>
      <w:r w:rsidR="00EC2214" w:rsidRPr="009E36A4">
        <w:t xml:space="preserve">, </w:t>
      </w:r>
      <w:r w:rsidR="00EC2214" w:rsidRPr="009E36A4">
        <w:t>陈广厦</w:t>
      </w:r>
      <w:r w:rsidR="00EC2214" w:rsidRPr="009E36A4">
        <w:t xml:space="preserve">. </w:t>
      </w:r>
      <w:r w:rsidR="00EC2214" w:rsidRPr="009E36A4">
        <w:t>基于</w:t>
      </w:r>
      <w:r w:rsidR="00EC2214" w:rsidRPr="009E36A4">
        <w:t xml:space="preserve"> DSP</w:t>
      </w:r>
      <w:r w:rsidR="00EC2214" w:rsidRPr="009E36A4">
        <w:rPr>
          <w:rFonts w:hint="eastAsia"/>
        </w:rPr>
        <w:t>的</w:t>
      </w:r>
      <w:r w:rsidR="00EC2214" w:rsidRPr="009E36A4">
        <w:t>CAN</w:t>
      </w:r>
      <w:r w:rsidR="00EC2214" w:rsidRPr="009E36A4">
        <w:t>总线与以太网互联系统研制</w:t>
      </w:r>
      <w:r w:rsidR="00EC2214" w:rsidRPr="009E36A4">
        <w:t xml:space="preserve">[J]. </w:t>
      </w:r>
      <w:r w:rsidR="00EC2214" w:rsidRPr="009E36A4">
        <w:t>仪器仪表学报</w:t>
      </w:r>
      <w:r w:rsidR="00EC2214" w:rsidRPr="009E36A4">
        <w:t>, 2008, 29(2): 377-380.</w:t>
      </w:r>
    </w:p>
    <w:p w14:paraId="5F45479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17]</w:t>
      </w:r>
      <w:r w:rsidRPr="009E36A4">
        <w:t xml:space="preserve"> </w:t>
      </w:r>
      <w:r w:rsidR="00605EB4" w:rsidRPr="009E36A4">
        <w:t xml:space="preserve"> SV itturi Some features of two fieldbuses of the IEC 61158 standard[J] . Computer Standards and Interfaces, 2000, 22(3): 203 -205</w:t>
      </w:r>
    </w:p>
    <w:p w14:paraId="7FD87E3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18]</w:t>
      </w:r>
      <w:r w:rsidRPr="009E36A4">
        <w:t xml:space="preserve"> </w:t>
      </w:r>
      <w:r w:rsidR="00605EB4" w:rsidRPr="009E36A4">
        <w:t xml:space="preserve"> G Cena, C Demartini, A Valenzano. On the performances of two popular fieldbuses[ J]. IEEE Workshop Factory Communication Systems (WFCS'97)1997(10): 177 - 186 .</w:t>
      </w:r>
    </w:p>
    <w:p w14:paraId="2F6DEDD3"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Pr="009E36A4">
        <w:t>1</w:t>
      </w:r>
      <w:r w:rsidR="00605EB4" w:rsidRPr="009E36A4">
        <w:t>9</w:t>
      </w:r>
      <w:r w:rsidRPr="009E36A4">
        <w:rPr>
          <w:rFonts w:hint="eastAsia"/>
        </w:rPr>
        <w:t>]</w:t>
      </w:r>
      <w:r w:rsidRPr="009E36A4">
        <w:t xml:space="preserve"> </w:t>
      </w:r>
      <w:r w:rsidRPr="009E36A4">
        <w:t>赵华华</w:t>
      </w:r>
      <w:r w:rsidRPr="009E36A4">
        <w:t xml:space="preserve">, </w:t>
      </w:r>
      <w:r w:rsidRPr="009E36A4">
        <w:t>廖志明</w:t>
      </w:r>
      <w:r w:rsidRPr="009E36A4">
        <w:t xml:space="preserve">. </w:t>
      </w:r>
      <w:r w:rsidRPr="009E36A4">
        <w:t>现场总线在列车通信网络中的应用</w:t>
      </w:r>
      <w:r w:rsidRPr="009E36A4">
        <w:t xml:space="preserve">[J]. </w:t>
      </w:r>
      <w:r w:rsidRPr="009E36A4">
        <w:t>工业控制计算机</w:t>
      </w:r>
      <w:r w:rsidRPr="009E36A4">
        <w:t>, 2007, 20(7): 25-26.</w:t>
      </w:r>
    </w:p>
    <w:p w14:paraId="27499132"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20</w:t>
      </w:r>
      <w:r w:rsidRPr="009E36A4">
        <w:rPr>
          <w:rFonts w:hint="eastAsia"/>
        </w:rPr>
        <w:t>]</w:t>
      </w:r>
      <w:r w:rsidRPr="009E36A4">
        <w:t xml:space="preserve"> </w:t>
      </w:r>
      <w:r w:rsidRPr="009E36A4">
        <w:rPr>
          <w:rFonts w:hint="eastAsia"/>
        </w:rPr>
        <w:t>曹霖</w:t>
      </w:r>
      <w:r w:rsidRPr="009E36A4">
        <w:rPr>
          <w:rFonts w:hint="eastAsia"/>
        </w:rPr>
        <w:t xml:space="preserve">. </w:t>
      </w:r>
      <w:r w:rsidRPr="009E36A4">
        <w:rPr>
          <w:rFonts w:hint="eastAsia"/>
        </w:rPr>
        <w:t>分布式控制系统的设计与实现</w:t>
      </w:r>
      <w:r w:rsidRPr="009E36A4">
        <w:rPr>
          <w:rFonts w:hint="eastAsia"/>
        </w:rPr>
        <w:t xml:space="preserve">[D]. </w:t>
      </w:r>
      <w:r w:rsidRPr="009E36A4">
        <w:rPr>
          <w:rFonts w:hint="eastAsia"/>
        </w:rPr>
        <w:t>南京航空航天大学</w:t>
      </w:r>
      <w:r w:rsidRPr="009E36A4">
        <w:rPr>
          <w:rFonts w:hint="eastAsia"/>
        </w:rPr>
        <w:t xml:space="preserve">, 2011. </w:t>
      </w:r>
    </w:p>
    <w:p w14:paraId="4C53E0F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21</w:t>
      </w:r>
      <w:r w:rsidRPr="009E36A4">
        <w:rPr>
          <w:rFonts w:hint="eastAsia"/>
        </w:rPr>
        <w:t xml:space="preserve">] </w:t>
      </w:r>
      <w:r w:rsidRPr="009E36A4">
        <w:rPr>
          <w:rFonts w:hint="eastAsia"/>
        </w:rPr>
        <w:t>刘文超</w:t>
      </w:r>
      <w:r w:rsidRPr="009E36A4">
        <w:rPr>
          <w:rFonts w:hint="eastAsia"/>
        </w:rPr>
        <w:t xml:space="preserve">. </w:t>
      </w:r>
      <w:r w:rsidRPr="009E36A4">
        <w:rPr>
          <w:rFonts w:hint="eastAsia"/>
        </w:rPr>
        <w:t>基于功能块的车间数字设备集成控制系统设计方法研究</w:t>
      </w:r>
      <w:r w:rsidRPr="009E36A4">
        <w:rPr>
          <w:rFonts w:hint="eastAsia"/>
        </w:rPr>
        <w:t xml:space="preserve">[D]. </w:t>
      </w:r>
      <w:r w:rsidRPr="009E36A4">
        <w:rPr>
          <w:rFonts w:hint="eastAsia"/>
        </w:rPr>
        <w:t>武汉理工大学</w:t>
      </w:r>
      <w:r w:rsidRPr="009E36A4">
        <w:rPr>
          <w:rFonts w:hint="eastAsia"/>
        </w:rPr>
        <w:t>, 2007.</w:t>
      </w:r>
    </w:p>
    <w:p w14:paraId="48EA273E" w14:textId="3B061D2E"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22</w:t>
      </w:r>
      <w:r w:rsidRPr="009E36A4">
        <w:rPr>
          <w:rFonts w:hint="eastAsia"/>
        </w:rPr>
        <w:t>]</w:t>
      </w:r>
      <w:r w:rsidRPr="009E36A4">
        <w:t xml:space="preserve"> </w:t>
      </w:r>
      <w:r w:rsidRPr="009E36A4">
        <w:t>陈伟文</w:t>
      </w:r>
      <w:r w:rsidRPr="009E36A4">
        <w:t xml:space="preserve">, </w:t>
      </w:r>
      <w:r w:rsidRPr="009E36A4">
        <w:t>凌玉华</w:t>
      </w:r>
      <w:r w:rsidRPr="009E36A4">
        <w:t xml:space="preserve">, </w:t>
      </w:r>
      <w:r w:rsidRPr="009E36A4">
        <w:t>颜毅斌</w:t>
      </w:r>
      <w:r w:rsidRPr="009E36A4">
        <w:t>. CANopen</w:t>
      </w:r>
      <w:del w:id="1245" w:author="zhuqinyue" w:date="2017-06-10T19:03:00Z">
        <w:r w:rsidRPr="009E36A4" w:rsidDel="00E91A03">
          <w:delText xml:space="preserve"> </w:delText>
        </w:r>
      </w:del>
      <w:r w:rsidRPr="009E36A4">
        <w:t>总线协议在地铁通信网络中的应用</w:t>
      </w:r>
      <w:r w:rsidRPr="009E36A4">
        <w:t xml:space="preserve"> [J]. </w:t>
      </w:r>
      <w:r w:rsidRPr="009E36A4">
        <w:t>可编程控制器与工厂自动化</w:t>
      </w:r>
      <w:r w:rsidRPr="009E36A4">
        <w:t xml:space="preserve"> (PLC FA), 2010 (003): 107-110.</w:t>
      </w:r>
    </w:p>
    <w:p w14:paraId="59F0424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23</w:t>
      </w:r>
      <w:r w:rsidRPr="009E36A4">
        <w:t xml:space="preserve">] </w:t>
      </w:r>
      <w:r w:rsidRPr="009E36A4">
        <w:t>王毅峰</w:t>
      </w:r>
      <w:r w:rsidRPr="009E36A4">
        <w:t xml:space="preserve">, </w:t>
      </w:r>
      <w:r w:rsidRPr="009E36A4">
        <w:t>李令奇</w:t>
      </w:r>
      <w:r w:rsidRPr="009E36A4">
        <w:t xml:space="preserve">. </w:t>
      </w:r>
      <w:r w:rsidRPr="009E36A4">
        <w:t>基于</w:t>
      </w:r>
      <w:r w:rsidRPr="009E36A4">
        <w:t xml:space="preserve"> CAN </w:t>
      </w:r>
      <w:r w:rsidRPr="009E36A4">
        <w:t>总线的分布式数据采集与控制系统</w:t>
      </w:r>
      <w:r w:rsidRPr="009E36A4">
        <w:t xml:space="preserve">[J]. </w:t>
      </w:r>
      <w:r w:rsidRPr="009E36A4">
        <w:t>工业控制计算机</w:t>
      </w:r>
      <w:r w:rsidRPr="009E36A4">
        <w:t>, 2000, 13(5): 34-38.</w:t>
      </w:r>
    </w:p>
    <w:p w14:paraId="712A6B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24</w:t>
      </w:r>
      <w:r w:rsidRPr="009E36A4">
        <w:t xml:space="preserve">] </w:t>
      </w:r>
      <w:r w:rsidRPr="009E36A4">
        <w:t>匡付华</w:t>
      </w:r>
      <w:r w:rsidRPr="009E36A4">
        <w:t xml:space="preserve">. CANopen </w:t>
      </w:r>
      <w:r w:rsidRPr="009E36A4">
        <w:t>网络应用的实时性和可靠性若干问题的研究</w:t>
      </w:r>
      <w:r w:rsidRPr="009E36A4">
        <w:t xml:space="preserve">[D]. </w:t>
      </w:r>
      <w:r w:rsidRPr="009E36A4">
        <w:t>华南理工大学</w:t>
      </w:r>
      <w:r w:rsidRPr="009E36A4">
        <w:t>, 2011.</w:t>
      </w:r>
    </w:p>
    <w:p w14:paraId="035B230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25</w:t>
      </w:r>
      <w:r w:rsidRPr="009E36A4">
        <w:t xml:space="preserve">] </w:t>
      </w:r>
      <w:r w:rsidRPr="009E36A4">
        <w:t>程希明</w:t>
      </w:r>
      <w:r w:rsidRPr="009E36A4">
        <w:t xml:space="preserve">. CAN </w:t>
      </w:r>
      <w:r w:rsidRPr="009E36A4">
        <w:t>现场总线数据采集系统设计方案</w:t>
      </w:r>
      <w:r w:rsidRPr="009E36A4">
        <w:t xml:space="preserve">[J]. </w:t>
      </w:r>
      <w:r w:rsidRPr="009E36A4">
        <w:t>自动化仪表</w:t>
      </w:r>
      <w:r w:rsidRPr="009E36A4">
        <w:t>, 2004, 25(6): 21-25.</w:t>
      </w:r>
    </w:p>
    <w:p w14:paraId="5A5B9D15"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26</w:t>
      </w:r>
      <w:r w:rsidRPr="009E36A4">
        <w:rPr>
          <w:rFonts w:hint="eastAsia"/>
        </w:rPr>
        <w:t>]</w:t>
      </w:r>
      <w:r w:rsidRPr="009E36A4">
        <w:t xml:space="preserve"> </w:t>
      </w:r>
      <w:r w:rsidRPr="009E36A4">
        <w:t>孙树文</w:t>
      </w:r>
      <w:r w:rsidRPr="009E36A4">
        <w:t xml:space="preserve">, </w:t>
      </w:r>
      <w:r w:rsidRPr="009E36A4">
        <w:t>杨建武</w:t>
      </w:r>
      <w:r w:rsidRPr="009E36A4">
        <w:t xml:space="preserve">, </w:t>
      </w:r>
      <w:r w:rsidRPr="009E36A4">
        <w:t>张慧慧</w:t>
      </w:r>
      <w:r w:rsidRPr="009E36A4">
        <w:t xml:space="preserve">, </w:t>
      </w:r>
      <w:r w:rsidRPr="009E36A4">
        <w:t>等</w:t>
      </w:r>
      <w:r w:rsidRPr="009E36A4">
        <w:t xml:space="preserve">. </w:t>
      </w:r>
      <w:r w:rsidRPr="009E36A4">
        <w:t>基于</w:t>
      </w:r>
      <w:r w:rsidRPr="009E36A4">
        <w:t xml:space="preserve"> CANopen </w:t>
      </w:r>
      <w:r w:rsidRPr="009E36A4">
        <w:t>协议的分布式控制系统</w:t>
      </w:r>
      <w:r w:rsidRPr="009E36A4">
        <w:t xml:space="preserve"> I/O </w:t>
      </w:r>
      <w:r w:rsidRPr="009E36A4">
        <w:t>从站设计</w:t>
      </w:r>
      <w:r w:rsidRPr="009E36A4">
        <w:t xml:space="preserve">[J]. </w:t>
      </w:r>
      <w:r w:rsidRPr="009E36A4">
        <w:t>计算机测量与控制</w:t>
      </w:r>
      <w:r w:rsidRPr="009E36A4">
        <w:t>, 2008, 15(12): 1705-1707.</w:t>
      </w:r>
    </w:p>
    <w:p w14:paraId="07A60ACB" w14:textId="77777777" w:rsidR="00D06896" w:rsidRPr="009E36A4" w:rsidRDefault="00D06896" w:rsidP="00D06896">
      <w:pPr>
        <w:spacing w:line="360" w:lineRule="exact"/>
        <w:jc w:val="left"/>
        <w:rPr>
          <w:rFonts w:eastAsia="黑体"/>
          <w:b/>
          <w:sz w:val="28"/>
          <w:szCs w:val="28"/>
        </w:rPr>
      </w:pPr>
      <w:r w:rsidRPr="009E36A4">
        <w:br w:type="page"/>
      </w:r>
      <w:bookmarkStart w:id="1246" w:name="致谢"/>
    </w:p>
    <w:p w14:paraId="07F8D143" w14:textId="77777777" w:rsidR="00AE248B" w:rsidRPr="009E36A4" w:rsidRDefault="00D06896" w:rsidP="00AE248B">
      <w:pPr>
        <w:pStyle w:val="1"/>
        <w:spacing w:beforeLines="50" w:before="156" w:afterLines="50" w:after="156" w:line="360" w:lineRule="exact"/>
        <w:jc w:val="center"/>
        <w:rPr>
          <w:rFonts w:eastAsia="黑体" w:cs="Arial"/>
          <w:b w:val="0"/>
          <w:i w:val="0"/>
        </w:rPr>
      </w:pPr>
      <w:bookmarkStart w:id="1247" w:name="_Toc261510901"/>
      <w:bookmarkStart w:id="1248" w:name="_Toc484917563"/>
      <w:r w:rsidRPr="009E36A4">
        <w:rPr>
          <w:rFonts w:eastAsia="黑体" w:cs="Arial"/>
          <w:b w:val="0"/>
          <w:i w:val="0"/>
        </w:rPr>
        <w:lastRenderedPageBreak/>
        <w:t>谢</w:t>
      </w:r>
      <w:bookmarkEnd w:id="1247"/>
      <w:r w:rsidRPr="009E36A4">
        <w:rPr>
          <w:rFonts w:eastAsia="黑体" w:cs="Arial" w:hint="eastAsia"/>
          <w:b w:val="0"/>
          <w:i w:val="0"/>
        </w:rPr>
        <w:t xml:space="preserve"> </w:t>
      </w:r>
      <w:r w:rsidRPr="009E36A4">
        <w:rPr>
          <w:rFonts w:eastAsia="黑体" w:cs="Arial" w:hint="eastAsia"/>
          <w:b w:val="0"/>
          <w:i w:val="0"/>
        </w:rPr>
        <w:t>辞</w:t>
      </w:r>
      <w:bookmarkEnd w:id="1246"/>
      <w:bookmarkEnd w:id="1248"/>
    </w:p>
    <w:p w14:paraId="6F809DB3" w14:textId="77777777" w:rsidR="00AE248B" w:rsidRPr="009E36A4" w:rsidRDefault="00AE248B" w:rsidP="00AE248B">
      <w:pPr>
        <w:spacing w:line="360" w:lineRule="exact"/>
        <w:jc w:val="left"/>
      </w:pPr>
      <w:r w:rsidRPr="009E36A4">
        <w:t xml:space="preserve"> </w:t>
      </w:r>
      <w:r w:rsidRPr="009E36A4">
        <w:tab/>
      </w:r>
      <w:r w:rsidRPr="009E36A4">
        <w:rPr>
          <w:rFonts w:hint="eastAsia"/>
        </w:rPr>
        <w:t>时光荏苒，岁月易逝，一转眼，四年的大学生涯已临近尾声。回首过去四年的点点滴滴，承载着许许多多美好的回忆，有过欢笑和汗水，让我收获良多。在毕业之际，我由衷感谢关心过我生活、学习、工作的每一位家人、老师、同学和朋友，你们孜孜不倦的帮助使我茁壮成长！</w:t>
      </w:r>
    </w:p>
    <w:p w14:paraId="342EDC3B" w14:textId="497E14A1" w:rsidR="00AE248B" w:rsidRPr="009E36A4" w:rsidRDefault="00AE248B" w:rsidP="00AE248B">
      <w:pPr>
        <w:spacing w:line="360" w:lineRule="exact"/>
        <w:ind w:firstLine="420"/>
        <w:jc w:val="left"/>
      </w:pPr>
      <w:r w:rsidRPr="009E36A4">
        <w:rPr>
          <w:rFonts w:hint="eastAsia"/>
        </w:rPr>
        <w:t>感谢我的导师</w:t>
      </w:r>
      <w:r w:rsidR="00201390">
        <w:rPr>
          <w:rFonts w:hint="eastAsia"/>
        </w:rPr>
        <w:t>朱琴跃老师一</w:t>
      </w:r>
      <w:r w:rsidR="00C842F2">
        <w:rPr>
          <w:rFonts w:hint="eastAsia"/>
        </w:rPr>
        <w:t>直以来朱老师给予我学习</w:t>
      </w:r>
      <w:r w:rsidR="00460076">
        <w:rPr>
          <w:rFonts w:hint="eastAsia"/>
        </w:rPr>
        <w:t>上的悉心指导，让我受益匪浅，</w:t>
      </w:r>
      <w:r w:rsidRPr="009E36A4">
        <w:rPr>
          <w:rFonts w:hint="eastAsia"/>
        </w:rPr>
        <w:t>她严肃的科学态度，严谨的治学精神以及精益求精的工作作风，深深地感染和激励着我。从课题的选取、文献的查阅、方案的改进、项目进度的敦促、疑难问题的解答以及给我们创造的优越的实验条件和良好的学习环境，朱老师无不倾其心血让我得到最全面的锻炼，始终给予我细心的指导和不懈的支持。朱老师对我的毕设提出了很多指导性的建议，不仅使我的研究目标逐渐清晰，更使我明确了研究方法，令我的研究工作渐入佳境。朱老师渊博的学识、谦和质朴的长者风范以及执着追求的敬业精神给我留下了极其深刻的印象，是我终身学习和追求的楷模。朱老师对工程学识的见解，让我重新思考和审视我对科学技术的认知。一日为师，终生为师，在此谨向朱老师致以诚挚的谢意和崇高的敬意，愿老师身体健康、工作顺利！</w:t>
      </w:r>
    </w:p>
    <w:p w14:paraId="04C3952F" w14:textId="77777777" w:rsidR="00AE248B" w:rsidRPr="009E36A4" w:rsidRDefault="00AE248B" w:rsidP="00AE248B">
      <w:pPr>
        <w:spacing w:line="360" w:lineRule="exact"/>
        <w:ind w:firstLine="420"/>
        <w:jc w:val="left"/>
      </w:pPr>
      <w:r w:rsidRPr="009E36A4">
        <w:rPr>
          <w:rFonts w:hint="eastAsia"/>
        </w:rPr>
        <w:t>感谢帮助过我的刘榕雄师兄、陶灵师姐以及实验室的各位师兄师姐们，他们在我遇到问题的时候非常耐心的指导和帮助我解决问题，从他们身上我学到了很多知识，受益匪浅，在这里我由衷地感谢他们！</w:t>
      </w:r>
    </w:p>
    <w:p w14:paraId="5E3EE611" w14:textId="77777777" w:rsidR="00AE248B" w:rsidRPr="009E36A4" w:rsidRDefault="00AE248B" w:rsidP="00AE248B">
      <w:pPr>
        <w:autoSpaceDE w:val="0"/>
        <w:autoSpaceDN w:val="0"/>
        <w:spacing w:line="360" w:lineRule="exact"/>
        <w:ind w:firstLineChars="200" w:firstLine="420"/>
      </w:pPr>
      <w:r w:rsidRPr="009E36A4">
        <w:t>最后，向审阅此文的专家、教授致以我最诚挚的谢意。</w:t>
      </w:r>
    </w:p>
    <w:p w14:paraId="2E0D0AA5" w14:textId="77777777" w:rsidR="00AE248B" w:rsidRPr="009E36A4" w:rsidRDefault="00AE248B" w:rsidP="00AE248B">
      <w:pPr>
        <w:spacing w:line="360" w:lineRule="exact"/>
        <w:ind w:firstLine="420"/>
        <w:jc w:val="left"/>
      </w:pPr>
    </w:p>
    <w:p w14:paraId="455E2812" w14:textId="77777777" w:rsidR="00AE248B" w:rsidRPr="009E36A4" w:rsidRDefault="00AE248B" w:rsidP="00AE248B">
      <w:pPr>
        <w:spacing w:line="360" w:lineRule="exact"/>
        <w:ind w:firstLine="420"/>
        <w:jc w:val="left"/>
      </w:pPr>
    </w:p>
    <w:p w14:paraId="483402FF" w14:textId="77777777" w:rsidR="00AE248B" w:rsidRPr="009E36A4" w:rsidRDefault="00AE248B" w:rsidP="00AE248B">
      <w:pPr>
        <w:spacing w:line="360" w:lineRule="exact"/>
        <w:ind w:firstLine="420"/>
        <w:jc w:val="left"/>
      </w:pPr>
    </w:p>
    <w:p w14:paraId="0E63BCEB" w14:textId="77777777" w:rsidR="00AE248B" w:rsidRPr="009E36A4" w:rsidRDefault="00AE248B" w:rsidP="00AE248B">
      <w:pPr>
        <w:spacing w:line="360" w:lineRule="exact"/>
        <w:ind w:firstLine="420"/>
        <w:jc w:val="left"/>
      </w:pPr>
    </w:p>
    <w:p w14:paraId="23533367" w14:textId="77777777" w:rsidR="00AE248B" w:rsidRPr="009E36A4" w:rsidRDefault="00AE248B" w:rsidP="00AE248B">
      <w:pPr>
        <w:spacing w:line="360" w:lineRule="exact"/>
        <w:ind w:firstLine="420"/>
        <w:jc w:val="left"/>
      </w:pPr>
    </w:p>
    <w:p w14:paraId="49E7BA74" w14:textId="77777777" w:rsidR="00AE248B" w:rsidRPr="009E36A4" w:rsidRDefault="00AE248B" w:rsidP="00AE248B">
      <w:pPr>
        <w:spacing w:line="360" w:lineRule="exact"/>
        <w:ind w:firstLine="420"/>
        <w:jc w:val="left"/>
      </w:pPr>
    </w:p>
    <w:p w14:paraId="59E8CB48" w14:textId="77777777" w:rsidR="00AE248B" w:rsidRPr="009E36A4" w:rsidRDefault="00AE248B" w:rsidP="00AE248B">
      <w:pPr>
        <w:spacing w:line="360" w:lineRule="exact"/>
        <w:ind w:firstLine="420"/>
        <w:jc w:val="left"/>
      </w:pPr>
    </w:p>
    <w:p w14:paraId="52CB6C83" w14:textId="77777777" w:rsidR="00AE248B" w:rsidRPr="009E36A4" w:rsidRDefault="00AE248B" w:rsidP="00AE248B">
      <w:pPr>
        <w:spacing w:line="360" w:lineRule="exact"/>
        <w:ind w:firstLine="420"/>
        <w:jc w:val="left"/>
      </w:pPr>
    </w:p>
    <w:p w14:paraId="610EB1E2" w14:textId="77777777" w:rsidR="00AE248B" w:rsidRPr="009E36A4" w:rsidRDefault="00AE248B" w:rsidP="00AE248B">
      <w:pPr>
        <w:spacing w:line="360" w:lineRule="exact"/>
        <w:ind w:firstLine="420"/>
        <w:jc w:val="left"/>
      </w:pPr>
    </w:p>
    <w:p w14:paraId="0BCB1235" w14:textId="77777777" w:rsidR="00AE248B" w:rsidRPr="009E36A4" w:rsidRDefault="00AE248B" w:rsidP="00AE248B">
      <w:pPr>
        <w:spacing w:line="360" w:lineRule="exact"/>
        <w:ind w:firstLine="420"/>
        <w:jc w:val="left"/>
      </w:pPr>
    </w:p>
    <w:p w14:paraId="08862C56" w14:textId="77777777" w:rsidR="00AE248B" w:rsidRPr="009E36A4" w:rsidRDefault="00AE248B" w:rsidP="00AE248B">
      <w:pPr>
        <w:spacing w:line="360" w:lineRule="exact"/>
        <w:ind w:firstLine="420"/>
        <w:jc w:val="left"/>
      </w:pPr>
    </w:p>
    <w:p w14:paraId="1E5F91BF" w14:textId="77777777" w:rsidR="00AE248B" w:rsidRPr="009E36A4" w:rsidRDefault="00AE248B" w:rsidP="00AE248B">
      <w:pPr>
        <w:spacing w:line="360" w:lineRule="exact"/>
        <w:ind w:firstLine="420"/>
        <w:jc w:val="left"/>
      </w:pPr>
    </w:p>
    <w:p w14:paraId="53671032" w14:textId="77777777" w:rsidR="00AE248B" w:rsidRPr="009E36A4" w:rsidRDefault="00AE248B" w:rsidP="00AE248B">
      <w:pPr>
        <w:spacing w:line="360" w:lineRule="exact"/>
        <w:ind w:firstLine="420"/>
        <w:jc w:val="left"/>
      </w:pPr>
    </w:p>
    <w:p w14:paraId="33E536C4" w14:textId="77777777" w:rsidR="00D06896" w:rsidRPr="009E36A4" w:rsidRDefault="00D06896" w:rsidP="00D06896">
      <w:pPr>
        <w:spacing w:line="360" w:lineRule="exact"/>
      </w:pPr>
    </w:p>
    <w:p w14:paraId="7B72C68E" w14:textId="77777777" w:rsidR="00D06896" w:rsidRPr="009E36A4" w:rsidRDefault="00D06896" w:rsidP="00D06896">
      <w:pPr>
        <w:spacing w:line="360" w:lineRule="exact"/>
      </w:pPr>
    </w:p>
    <w:p w14:paraId="7D382F1E" w14:textId="77777777" w:rsidR="00734394" w:rsidRPr="009E36A4" w:rsidRDefault="00734394"/>
    <w:p w14:paraId="6F7483B6" w14:textId="77777777" w:rsidR="00ED5AC7" w:rsidRPr="009E36A4" w:rsidRDefault="00ED5AC7"/>
    <w:p w14:paraId="36D1EA3A" w14:textId="4867F098" w:rsidR="00711DE5" w:rsidRPr="009E36A4" w:rsidRDefault="00ED5AC7" w:rsidP="0087425F">
      <w:pPr>
        <w:pStyle w:val="1"/>
        <w:spacing w:beforeLines="50" w:before="156" w:afterLines="50" w:after="156" w:line="360" w:lineRule="exact"/>
        <w:jc w:val="center"/>
      </w:pPr>
      <w:bookmarkStart w:id="1249" w:name="_Toc484917564"/>
      <w:r w:rsidRPr="009E36A4">
        <w:rPr>
          <w:rFonts w:eastAsia="黑体" w:cs="Arial" w:hint="eastAsia"/>
          <w:b w:val="0"/>
          <w:i w:val="0"/>
        </w:rPr>
        <w:lastRenderedPageBreak/>
        <w:t>附录</w:t>
      </w:r>
      <w:r w:rsidRPr="009E36A4">
        <w:rPr>
          <w:rFonts w:eastAsia="黑体" w:cs="Arial" w:hint="eastAsia"/>
          <w:b w:val="0"/>
          <w:i w:val="0"/>
        </w:rPr>
        <w:t>1</w:t>
      </w:r>
      <w:r w:rsidRPr="009E36A4">
        <w:rPr>
          <w:rFonts w:eastAsia="黑体" w:cs="Arial"/>
          <w:b w:val="0"/>
          <w:i w:val="0"/>
        </w:rPr>
        <w:t xml:space="preserve"> </w:t>
      </w:r>
      <w:r w:rsidR="000F0C78" w:rsidRPr="009E36A4">
        <w:rPr>
          <w:rFonts w:eastAsia="黑体" w:cs="Arial" w:hint="eastAsia"/>
          <w:b w:val="0"/>
          <w:i w:val="0"/>
        </w:rPr>
        <w:t>EPCU</w:t>
      </w:r>
      <w:r w:rsidR="000F0C78" w:rsidRPr="009E36A4">
        <w:rPr>
          <w:rFonts w:eastAsia="黑体" w:cs="Arial" w:hint="eastAsia"/>
          <w:b w:val="0"/>
          <w:i w:val="0"/>
        </w:rPr>
        <w:t>气路图</w:t>
      </w:r>
      <w:bookmarkEnd w:id="1249"/>
    </w:p>
    <w:p w14:paraId="2E1388F1" w14:textId="4E7909D9" w:rsidR="00D42F06" w:rsidRPr="009E36A4" w:rsidRDefault="00D42F06" w:rsidP="00D42F06">
      <w:pPr>
        <w:pStyle w:val="1"/>
        <w:spacing w:beforeLines="50" w:before="156" w:afterLines="50" w:after="156" w:line="360" w:lineRule="exact"/>
        <w:jc w:val="center"/>
        <w:rPr>
          <w:rFonts w:eastAsia="黑体" w:cs="Arial"/>
          <w:b w:val="0"/>
          <w:i w:val="0"/>
        </w:rPr>
      </w:pPr>
      <w:r w:rsidRPr="009E36A4">
        <w:rPr>
          <w:rFonts w:eastAsia="黑体" w:cs="Arial"/>
          <w:b w:val="0"/>
          <w:i w:val="0"/>
        </w:rPr>
        <w:t xml:space="preserve"> </w:t>
      </w:r>
    </w:p>
    <w:p w14:paraId="63E36967" w14:textId="67C22274" w:rsidR="005D686C" w:rsidRPr="009E36A4" w:rsidRDefault="008102E8">
      <w:pPr>
        <w:spacing w:line="240" w:lineRule="atLeast"/>
        <w:jc w:val="left"/>
        <w:rPr>
          <w:lang w:val="x-none" w:eastAsia="x-none"/>
        </w:rPr>
      </w:pPr>
      <w:r w:rsidRPr="009E36A4">
        <w:rPr>
          <w:lang w:val="x-none" w:eastAsia="x-none"/>
        </w:rPr>
        <w:object w:dxaOrig="25260" w:dyaOrig="17865" w14:anchorId="5AF69183">
          <v:shape id="_x0000_i1047" type="#_x0000_t75" style="width:447pt;height:315.05pt" o:ole="">
            <v:imagedata r:id="rId94" o:title=""/>
          </v:shape>
          <o:OLEObject Type="Embed" ProgID="Acrobat.Document.11" ShapeID="_x0000_i1047" DrawAspect="Content" ObjectID="_1558661445" r:id="rId95"/>
        </w:object>
      </w:r>
    </w:p>
    <w:p w14:paraId="264F815E" w14:textId="77777777" w:rsidR="005D686C" w:rsidRPr="009E36A4" w:rsidRDefault="005D686C">
      <w:pPr>
        <w:spacing w:line="240" w:lineRule="atLeast"/>
        <w:jc w:val="left"/>
        <w:rPr>
          <w:lang w:val="x-none" w:eastAsia="x-none"/>
        </w:rPr>
      </w:pPr>
    </w:p>
    <w:p w14:paraId="5322AAAB" w14:textId="77777777" w:rsidR="005D686C" w:rsidRPr="009E36A4" w:rsidRDefault="005D686C">
      <w:pPr>
        <w:spacing w:line="240" w:lineRule="atLeast"/>
        <w:jc w:val="left"/>
        <w:rPr>
          <w:lang w:val="x-none" w:eastAsia="x-none"/>
        </w:rPr>
      </w:pPr>
    </w:p>
    <w:p w14:paraId="73FA52CF" w14:textId="77777777" w:rsidR="005D686C" w:rsidRPr="009E36A4" w:rsidRDefault="005D686C">
      <w:pPr>
        <w:spacing w:line="240" w:lineRule="atLeast"/>
        <w:jc w:val="left"/>
        <w:rPr>
          <w:lang w:val="x-none" w:eastAsia="x-none"/>
        </w:rPr>
      </w:pPr>
    </w:p>
    <w:p w14:paraId="6547D698" w14:textId="77777777" w:rsidR="005D686C" w:rsidRPr="009E36A4" w:rsidRDefault="005D686C">
      <w:pPr>
        <w:spacing w:line="240" w:lineRule="atLeast"/>
        <w:jc w:val="left"/>
        <w:rPr>
          <w:lang w:val="x-none" w:eastAsia="x-none"/>
        </w:rPr>
      </w:pPr>
    </w:p>
    <w:p w14:paraId="100067C1" w14:textId="77777777" w:rsidR="005D686C" w:rsidRPr="009E36A4" w:rsidRDefault="005D686C">
      <w:pPr>
        <w:spacing w:line="240" w:lineRule="atLeast"/>
        <w:jc w:val="left"/>
        <w:rPr>
          <w:lang w:val="x-none" w:eastAsia="x-none"/>
        </w:rPr>
      </w:pPr>
    </w:p>
    <w:p w14:paraId="7A99051E" w14:textId="77777777" w:rsidR="005D686C" w:rsidRPr="009E36A4" w:rsidRDefault="005D686C">
      <w:pPr>
        <w:spacing w:line="240" w:lineRule="atLeast"/>
        <w:jc w:val="left"/>
        <w:rPr>
          <w:lang w:val="x-none" w:eastAsia="x-none"/>
        </w:rPr>
      </w:pPr>
    </w:p>
    <w:p w14:paraId="5B663DF7" w14:textId="77777777" w:rsidR="005D686C" w:rsidRPr="009E36A4" w:rsidRDefault="005D686C">
      <w:pPr>
        <w:spacing w:line="240" w:lineRule="atLeast"/>
        <w:jc w:val="left"/>
        <w:rPr>
          <w:lang w:val="x-none" w:eastAsia="x-none"/>
        </w:rPr>
      </w:pPr>
    </w:p>
    <w:p w14:paraId="7C64267C" w14:textId="77777777" w:rsidR="005D686C" w:rsidRPr="009E36A4" w:rsidRDefault="005D686C">
      <w:pPr>
        <w:spacing w:line="240" w:lineRule="atLeast"/>
        <w:jc w:val="left"/>
        <w:rPr>
          <w:lang w:val="x-none" w:eastAsia="x-none"/>
        </w:rPr>
      </w:pPr>
    </w:p>
    <w:p w14:paraId="4F68F8C2" w14:textId="74EFD11A" w:rsidR="00A93E05" w:rsidRPr="005773A3" w:rsidRDefault="00A93E05" w:rsidP="005773A3">
      <w:pPr>
        <w:pStyle w:val="1"/>
        <w:spacing w:beforeLines="50" w:before="156" w:afterLines="50" w:after="156" w:line="360" w:lineRule="exact"/>
        <w:rPr>
          <w:rFonts w:eastAsia="黑体" w:cs="Arial"/>
          <w:b w:val="0"/>
          <w:i w:val="0"/>
        </w:rPr>
      </w:pPr>
    </w:p>
    <w:sectPr w:rsidR="00A93E05" w:rsidRPr="005773A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89" w:author="zhuqinyue" w:date="2017-06-10T18:05:00Z" w:initials="zqy">
    <w:p w14:paraId="5CBD0F60" w14:textId="7A2B1E3C" w:rsidR="00DE015D" w:rsidRDefault="00DE015D">
      <w:pPr>
        <w:pStyle w:val="afe"/>
      </w:pPr>
      <w:r>
        <w:rPr>
          <w:rStyle w:val="afd"/>
        </w:rPr>
        <w:annotationRef/>
      </w:r>
      <w:r>
        <w:rPr>
          <w:rFonts w:hint="eastAsia"/>
        </w:rPr>
        <w:t>加入网络</w:t>
      </w:r>
      <w:r>
        <w:t>架构图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BD0F6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55912A" w14:textId="77777777" w:rsidR="009E6592" w:rsidRDefault="009E6592" w:rsidP="00D06896">
      <w:r>
        <w:separator/>
      </w:r>
    </w:p>
  </w:endnote>
  <w:endnote w:type="continuationSeparator" w:id="0">
    <w:p w14:paraId="2A96C813" w14:textId="77777777" w:rsidR="009E6592" w:rsidRDefault="009E6592" w:rsidP="00D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E74CC" w14:textId="793C1F96" w:rsidR="00DE015D" w:rsidRPr="001934B9" w:rsidRDefault="00DE015D">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6E6EBE" w:rsidRPr="006E6EBE">
      <w:rPr>
        <w:noProof/>
        <w:sz w:val="24"/>
        <w:szCs w:val="24"/>
        <w:lang w:val="zh-CN"/>
      </w:rPr>
      <w:t>IV</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D3E7C7" w14:textId="77777777" w:rsidR="009E6592" w:rsidRDefault="009E6592" w:rsidP="00D06896">
      <w:r>
        <w:separator/>
      </w:r>
    </w:p>
  </w:footnote>
  <w:footnote w:type="continuationSeparator" w:id="0">
    <w:p w14:paraId="25ABFAFF" w14:textId="77777777" w:rsidR="009E6592" w:rsidRDefault="009E6592" w:rsidP="00D06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91C1" w14:textId="77777777" w:rsidR="00DE015D" w:rsidRDefault="00DE015D">
    <w:pPr>
      <w:framePr w:w="466" w:h="11551" w:hSpace="180" w:wrap="auto" w:vAnchor="text" w:hAnchor="page" w:x="831" w:y="151"/>
      <w:jc w:val="center"/>
      <w:rPr>
        <w:rFonts w:ascii="宋体"/>
      </w:rPr>
    </w:pPr>
  </w:p>
  <w:p w14:paraId="52BC805D" w14:textId="77777777" w:rsidR="00DE015D" w:rsidRDefault="00DE015D">
    <w:pPr>
      <w:framePr w:w="466" w:h="11551" w:hSpace="180" w:wrap="auto" w:vAnchor="text" w:hAnchor="page" w:x="831" w:y="151"/>
      <w:jc w:val="center"/>
      <w:rPr>
        <w:rFonts w:ascii="宋体"/>
      </w:rPr>
    </w:pPr>
  </w:p>
  <w:p w14:paraId="2495552A" w14:textId="77777777" w:rsidR="00DE015D" w:rsidRDefault="00DE015D">
    <w:pPr>
      <w:framePr w:w="466" w:h="11551" w:hSpace="180" w:wrap="auto" w:vAnchor="text" w:hAnchor="page" w:x="831" w:y="151"/>
      <w:jc w:val="center"/>
      <w:rPr>
        <w:rFonts w:ascii="宋体"/>
      </w:rPr>
    </w:pPr>
  </w:p>
  <w:p w14:paraId="0FF0FCE2" w14:textId="77777777" w:rsidR="00DE015D" w:rsidRDefault="00DE015D">
    <w:pPr>
      <w:framePr w:w="466" w:h="11551" w:hSpace="180" w:wrap="auto" w:vAnchor="text" w:hAnchor="page" w:x="831" w:y="151"/>
      <w:jc w:val="center"/>
      <w:rPr>
        <w:rFonts w:ascii="宋体"/>
      </w:rPr>
    </w:pPr>
  </w:p>
  <w:p w14:paraId="2B222EAA" w14:textId="77777777" w:rsidR="00DE015D" w:rsidRDefault="00DE015D">
    <w:pPr>
      <w:framePr w:w="466" w:h="11551" w:hSpace="180" w:wrap="auto" w:vAnchor="text" w:hAnchor="page" w:x="831" w:y="151"/>
      <w:jc w:val="center"/>
      <w:rPr>
        <w:rFonts w:ascii="宋体"/>
      </w:rPr>
    </w:pPr>
  </w:p>
  <w:p w14:paraId="5964EAF3" w14:textId="77777777" w:rsidR="00DE015D" w:rsidRDefault="00DE015D">
    <w:pPr>
      <w:framePr w:w="466" w:h="11551" w:hSpace="180" w:wrap="auto" w:vAnchor="text" w:hAnchor="page" w:x="831" w:y="151"/>
      <w:jc w:val="center"/>
      <w:rPr>
        <w:rFonts w:ascii="宋体"/>
      </w:rPr>
    </w:pPr>
  </w:p>
  <w:p w14:paraId="0F965927" w14:textId="77777777" w:rsidR="00DE015D" w:rsidRDefault="00DE015D">
    <w:pPr>
      <w:framePr w:w="466" w:h="11551" w:hSpace="180" w:wrap="auto" w:vAnchor="text" w:hAnchor="page" w:x="831" w:y="151"/>
      <w:jc w:val="center"/>
      <w:rPr>
        <w:rFonts w:ascii="宋体"/>
      </w:rPr>
    </w:pPr>
  </w:p>
  <w:p w14:paraId="15E6DDB9" w14:textId="77777777" w:rsidR="00DE015D" w:rsidRDefault="00DE015D">
    <w:pPr>
      <w:framePr w:w="466" w:h="11551" w:hSpace="180" w:wrap="auto" w:vAnchor="text" w:hAnchor="page" w:x="831" w:y="151"/>
      <w:jc w:val="center"/>
      <w:rPr>
        <w:rFonts w:ascii="宋体"/>
      </w:rPr>
    </w:pPr>
  </w:p>
  <w:p w14:paraId="54D4D0A8" w14:textId="77777777" w:rsidR="00DE015D" w:rsidRDefault="00DE015D">
    <w:pPr>
      <w:framePr w:w="466" w:h="11551" w:hSpace="180" w:wrap="auto" w:vAnchor="text" w:hAnchor="page" w:x="831" w:y="151"/>
      <w:jc w:val="center"/>
      <w:rPr>
        <w:rFonts w:ascii="宋体"/>
      </w:rPr>
    </w:pPr>
  </w:p>
  <w:p w14:paraId="03559DB1" w14:textId="77777777" w:rsidR="00DE015D" w:rsidRDefault="00DE015D">
    <w:pPr>
      <w:framePr w:w="466" w:h="11551" w:hSpace="180" w:wrap="auto" w:vAnchor="text" w:hAnchor="page" w:x="831" w:y="151"/>
      <w:jc w:val="center"/>
      <w:rPr>
        <w:rFonts w:ascii="宋体"/>
      </w:rPr>
    </w:pPr>
    <w:r>
      <w:rPr>
        <w:rFonts w:ascii="宋体" w:hint="eastAsia"/>
      </w:rPr>
      <w:t>┊</w:t>
    </w:r>
  </w:p>
  <w:p w14:paraId="068F4EEB" w14:textId="77777777" w:rsidR="00DE015D" w:rsidRDefault="00DE015D">
    <w:pPr>
      <w:framePr w:w="466" w:h="11551" w:hSpace="180" w:wrap="auto" w:vAnchor="text" w:hAnchor="page" w:x="831" w:y="151"/>
      <w:jc w:val="center"/>
      <w:rPr>
        <w:rFonts w:ascii="宋体"/>
      </w:rPr>
    </w:pPr>
    <w:r>
      <w:rPr>
        <w:rFonts w:ascii="宋体" w:hint="eastAsia"/>
      </w:rPr>
      <w:t>┊</w:t>
    </w:r>
  </w:p>
  <w:p w14:paraId="42D34904" w14:textId="77777777" w:rsidR="00DE015D" w:rsidRDefault="00DE015D">
    <w:pPr>
      <w:framePr w:w="466" w:h="11551" w:hSpace="180" w:wrap="auto" w:vAnchor="text" w:hAnchor="page" w:x="831" w:y="151"/>
      <w:jc w:val="center"/>
      <w:rPr>
        <w:rFonts w:ascii="宋体"/>
      </w:rPr>
    </w:pPr>
    <w:r>
      <w:rPr>
        <w:rFonts w:ascii="宋体" w:hint="eastAsia"/>
      </w:rPr>
      <w:t>┊</w:t>
    </w:r>
  </w:p>
  <w:p w14:paraId="3EA4E868" w14:textId="77777777" w:rsidR="00DE015D" w:rsidRDefault="00DE015D">
    <w:pPr>
      <w:framePr w:w="466" w:h="11551" w:hSpace="180" w:wrap="auto" w:vAnchor="text" w:hAnchor="page" w:x="831" w:y="151"/>
      <w:jc w:val="center"/>
      <w:rPr>
        <w:rFonts w:ascii="宋体"/>
      </w:rPr>
    </w:pPr>
    <w:r>
      <w:rPr>
        <w:rFonts w:ascii="宋体" w:hint="eastAsia"/>
      </w:rPr>
      <w:t>┊</w:t>
    </w:r>
  </w:p>
  <w:p w14:paraId="5774C255" w14:textId="77777777" w:rsidR="00DE015D" w:rsidRDefault="00DE015D">
    <w:pPr>
      <w:framePr w:w="466" w:h="11551" w:hSpace="180" w:wrap="auto" w:vAnchor="text" w:hAnchor="page" w:x="831" w:y="151"/>
      <w:jc w:val="center"/>
      <w:rPr>
        <w:rFonts w:ascii="宋体"/>
      </w:rPr>
    </w:pPr>
    <w:r>
      <w:rPr>
        <w:rFonts w:ascii="宋体" w:hint="eastAsia"/>
      </w:rPr>
      <w:t>┊</w:t>
    </w:r>
  </w:p>
  <w:p w14:paraId="35502DF1" w14:textId="77777777" w:rsidR="00DE015D" w:rsidRDefault="00DE015D">
    <w:pPr>
      <w:framePr w:w="466" w:h="11551" w:hSpace="180" w:wrap="auto" w:vAnchor="text" w:hAnchor="page" w:x="831" w:y="151"/>
      <w:jc w:val="center"/>
      <w:rPr>
        <w:rFonts w:ascii="宋体"/>
      </w:rPr>
    </w:pPr>
    <w:r>
      <w:rPr>
        <w:rFonts w:ascii="宋体" w:hint="eastAsia"/>
      </w:rPr>
      <w:t>┊</w:t>
    </w:r>
  </w:p>
  <w:p w14:paraId="5FFF4214" w14:textId="77777777" w:rsidR="00DE015D" w:rsidRDefault="00DE015D">
    <w:pPr>
      <w:framePr w:w="466" w:h="11551" w:hSpace="180" w:wrap="auto" w:vAnchor="text" w:hAnchor="page" w:x="831" w:y="151"/>
      <w:jc w:val="center"/>
      <w:rPr>
        <w:rFonts w:ascii="宋体"/>
      </w:rPr>
    </w:pPr>
    <w:r>
      <w:rPr>
        <w:rFonts w:ascii="宋体" w:hint="eastAsia"/>
      </w:rPr>
      <w:t>┊</w:t>
    </w:r>
  </w:p>
  <w:p w14:paraId="5E96D6B3" w14:textId="77777777" w:rsidR="00DE015D" w:rsidRDefault="00DE015D">
    <w:pPr>
      <w:framePr w:w="466" w:h="11551" w:hSpace="180" w:wrap="auto" w:vAnchor="text" w:hAnchor="page" w:x="831" w:y="151"/>
      <w:jc w:val="center"/>
      <w:rPr>
        <w:rFonts w:ascii="宋体"/>
      </w:rPr>
    </w:pPr>
    <w:r>
      <w:rPr>
        <w:rFonts w:ascii="宋体" w:hint="eastAsia"/>
      </w:rPr>
      <w:t>┊</w:t>
    </w:r>
  </w:p>
  <w:p w14:paraId="5BB77E45" w14:textId="77777777" w:rsidR="00DE015D" w:rsidRDefault="00DE015D">
    <w:pPr>
      <w:framePr w:w="466" w:h="11551" w:hSpace="180" w:wrap="auto" w:vAnchor="text" w:hAnchor="page" w:x="831" w:y="151"/>
      <w:jc w:val="center"/>
      <w:rPr>
        <w:rFonts w:ascii="宋体"/>
      </w:rPr>
    </w:pPr>
    <w:r>
      <w:rPr>
        <w:rFonts w:ascii="宋体" w:hint="eastAsia"/>
      </w:rPr>
      <w:t>┊</w:t>
    </w:r>
  </w:p>
  <w:p w14:paraId="297416D4" w14:textId="77777777" w:rsidR="00DE015D" w:rsidRDefault="00DE015D">
    <w:pPr>
      <w:framePr w:w="466" w:h="11551" w:hSpace="180" w:wrap="auto" w:vAnchor="text" w:hAnchor="page" w:x="831" w:y="151"/>
      <w:jc w:val="center"/>
      <w:rPr>
        <w:rFonts w:ascii="宋体"/>
      </w:rPr>
    </w:pPr>
    <w:r>
      <w:rPr>
        <w:rFonts w:ascii="宋体" w:hint="eastAsia"/>
      </w:rPr>
      <w:t>┊</w:t>
    </w:r>
  </w:p>
  <w:p w14:paraId="659C7CDC" w14:textId="77777777" w:rsidR="00DE015D" w:rsidRDefault="00DE015D">
    <w:pPr>
      <w:framePr w:w="466" w:h="11551" w:hSpace="180" w:wrap="auto" w:vAnchor="text" w:hAnchor="page" w:x="831" w:y="151"/>
      <w:jc w:val="center"/>
    </w:pPr>
    <w:r>
      <w:rPr>
        <w:rFonts w:ascii="宋体" w:hint="eastAsia"/>
      </w:rPr>
      <w:t>┊</w:t>
    </w:r>
  </w:p>
  <w:p w14:paraId="3F6EE674" w14:textId="77777777" w:rsidR="00DE015D" w:rsidRDefault="00DE015D">
    <w:pPr>
      <w:framePr w:w="466" w:h="11551" w:hSpace="180" w:wrap="auto" w:vAnchor="text" w:hAnchor="page" w:x="831" w:y="151"/>
      <w:jc w:val="center"/>
      <w:rPr>
        <w:rFonts w:ascii="宋体"/>
      </w:rPr>
    </w:pPr>
    <w:r>
      <w:rPr>
        <w:rFonts w:ascii="宋体" w:hint="eastAsia"/>
      </w:rPr>
      <w:t>┊</w:t>
    </w:r>
  </w:p>
  <w:p w14:paraId="1C8BC483" w14:textId="77777777" w:rsidR="00DE015D" w:rsidRDefault="00DE015D">
    <w:pPr>
      <w:framePr w:w="466" w:h="11551" w:hSpace="180" w:wrap="auto" w:vAnchor="text" w:hAnchor="page" w:x="831" w:y="151"/>
      <w:jc w:val="center"/>
      <w:rPr>
        <w:rFonts w:ascii="宋体"/>
      </w:rPr>
    </w:pPr>
    <w:r>
      <w:rPr>
        <w:rFonts w:ascii="宋体" w:hint="eastAsia"/>
      </w:rPr>
      <w:t>┊</w:t>
    </w:r>
  </w:p>
  <w:p w14:paraId="38FE9D4C" w14:textId="77777777" w:rsidR="00DE015D" w:rsidRDefault="00DE015D">
    <w:pPr>
      <w:framePr w:w="466" w:h="11551" w:hSpace="180" w:wrap="auto" w:vAnchor="text" w:hAnchor="page" w:x="831" w:y="151"/>
      <w:jc w:val="center"/>
      <w:rPr>
        <w:rFonts w:ascii="宋体"/>
      </w:rPr>
    </w:pPr>
    <w:r>
      <w:rPr>
        <w:rFonts w:ascii="宋体" w:hint="eastAsia"/>
      </w:rPr>
      <w:t>装</w:t>
    </w:r>
  </w:p>
  <w:p w14:paraId="1AE53FEF" w14:textId="77777777" w:rsidR="00DE015D" w:rsidRDefault="00DE015D">
    <w:pPr>
      <w:framePr w:w="466" w:h="11551" w:hSpace="180" w:wrap="auto" w:vAnchor="text" w:hAnchor="page" w:x="831" w:y="151"/>
      <w:jc w:val="center"/>
      <w:rPr>
        <w:rFonts w:ascii="宋体"/>
      </w:rPr>
    </w:pPr>
    <w:r>
      <w:rPr>
        <w:rFonts w:ascii="宋体" w:hint="eastAsia"/>
      </w:rPr>
      <w:t>┊</w:t>
    </w:r>
  </w:p>
  <w:p w14:paraId="67D266B3" w14:textId="77777777" w:rsidR="00DE015D" w:rsidRDefault="00DE015D">
    <w:pPr>
      <w:framePr w:w="466" w:h="11551" w:hSpace="180" w:wrap="auto" w:vAnchor="text" w:hAnchor="page" w:x="831" w:y="151"/>
      <w:jc w:val="center"/>
      <w:rPr>
        <w:rFonts w:ascii="宋体"/>
      </w:rPr>
    </w:pPr>
    <w:r>
      <w:rPr>
        <w:rFonts w:ascii="宋体" w:hint="eastAsia"/>
      </w:rPr>
      <w:t>┊</w:t>
    </w:r>
  </w:p>
  <w:p w14:paraId="0DBAC7AF" w14:textId="77777777" w:rsidR="00DE015D" w:rsidRDefault="00DE015D">
    <w:pPr>
      <w:framePr w:w="466" w:h="11551" w:hSpace="180" w:wrap="auto" w:vAnchor="text" w:hAnchor="page" w:x="831" w:y="151"/>
      <w:jc w:val="center"/>
      <w:rPr>
        <w:rFonts w:ascii="宋体"/>
      </w:rPr>
    </w:pPr>
    <w:r>
      <w:rPr>
        <w:rFonts w:ascii="宋体" w:hint="eastAsia"/>
      </w:rPr>
      <w:t>┊</w:t>
    </w:r>
  </w:p>
  <w:p w14:paraId="518B3234" w14:textId="77777777" w:rsidR="00DE015D" w:rsidRDefault="00DE015D">
    <w:pPr>
      <w:framePr w:w="466" w:h="11551" w:hSpace="180" w:wrap="auto" w:vAnchor="text" w:hAnchor="page" w:x="831" w:y="151"/>
      <w:jc w:val="center"/>
      <w:rPr>
        <w:rFonts w:ascii="宋体"/>
      </w:rPr>
    </w:pPr>
    <w:r>
      <w:rPr>
        <w:rFonts w:ascii="宋体" w:hint="eastAsia"/>
      </w:rPr>
      <w:t>┊</w:t>
    </w:r>
  </w:p>
  <w:p w14:paraId="6411E67B" w14:textId="77777777" w:rsidR="00DE015D" w:rsidRDefault="00DE015D">
    <w:pPr>
      <w:framePr w:w="466" w:h="11551" w:hSpace="180" w:wrap="auto" w:vAnchor="text" w:hAnchor="page" w:x="831" w:y="151"/>
      <w:jc w:val="center"/>
      <w:rPr>
        <w:rFonts w:ascii="宋体"/>
      </w:rPr>
    </w:pPr>
    <w:r>
      <w:rPr>
        <w:rFonts w:ascii="宋体" w:hint="eastAsia"/>
      </w:rPr>
      <w:t>┊</w:t>
    </w:r>
  </w:p>
  <w:p w14:paraId="1DC3E49D" w14:textId="77777777" w:rsidR="00DE015D" w:rsidRDefault="00DE015D">
    <w:pPr>
      <w:framePr w:w="466" w:h="11551" w:hSpace="180" w:wrap="auto" w:vAnchor="text" w:hAnchor="page" w:x="831" w:y="151"/>
      <w:jc w:val="center"/>
      <w:rPr>
        <w:rFonts w:ascii="宋体"/>
      </w:rPr>
    </w:pPr>
    <w:r>
      <w:rPr>
        <w:rFonts w:ascii="宋体" w:hint="eastAsia"/>
      </w:rPr>
      <w:t>订</w:t>
    </w:r>
  </w:p>
  <w:p w14:paraId="7F260C09" w14:textId="77777777" w:rsidR="00DE015D" w:rsidRDefault="00DE015D">
    <w:pPr>
      <w:framePr w:w="466" w:h="11551" w:hSpace="180" w:wrap="auto" w:vAnchor="text" w:hAnchor="page" w:x="831" w:y="151"/>
      <w:jc w:val="center"/>
      <w:rPr>
        <w:rFonts w:ascii="宋体"/>
      </w:rPr>
    </w:pPr>
    <w:r>
      <w:rPr>
        <w:rFonts w:ascii="宋体" w:hint="eastAsia"/>
      </w:rPr>
      <w:t>┊</w:t>
    </w:r>
  </w:p>
  <w:p w14:paraId="71A8AD87" w14:textId="77777777" w:rsidR="00DE015D" w:rsidRDefault="00DE015D">
    <w:pPr>
      <w:framePr w:w="466" w:h="11551" w:hSpace="180" w:wrap="auto" w:vAnchor="text" w:hAnchor="page" w:x="831" w:y="151"/>
      <w:jc w:val="center"/>
      <w:rPr>
        <w:rFonts w:ascii="宋体"/>
      </w:rPr>
    </w:pPr>
    <w:r>
      <w:rPr>
        <w:rFonts w:ascii="宋体" w:hint="eastAsia"/>
      </w:rPr>
      <w:t>┊</w:t>
    </w:r>
  </w:p>
  <w:p w14:paraId="6F160269" w14:textId="77777777" w:rsidR="00DE015D" w:rsidRDefault="00DE015D">
    <w:pPr>
      <w:framePr w:w="466" w:h="11551" w:hSpace="180" w:wrap="auto" w:vAnchor="text" w:hAnchor="page" w:x="831" w:y="151"/>
      <w:jc w:val="center"/>
      <w:rPr>
        <w:rFonts w:ascii="宋体"/>
      </w:rPr>
    </w:pPr>
    <w:r>
      <w:rPr>
        <w:rFonts w:ascii="宋体" w:hint="eastAsia"/>
      </w:rPr>
      <w:t>┊</w:t>
    </w:r>
  </w:p>
  <w:p w14:paraId="3A67656A" w14:textId="77777777" w:rsidR="00DE015D" w:rsidRDefault="00DE015D">
    <w:pPr>
      <w:framePr w:w="466" w:h="11551" w:hSpace="180" w:wrap="auto" w:vAnchor="text" w:hAnchor="page" w:x="831" w:y="151"/>
      <w:jc w:val="center"/>
      <w:rPr>
        <w:rFonts w:ascii="宋体"/>
      </w:rPr>
    </w:pPr>
    <w:r>
      <w:rPr>
        <w:rFonts w:ascii="宋体" w:hint="eastAsia"/>
      </w:rPr>
      <w:t>┊</w:t>
    </w:r>
  </w:p>
  <w:p w14:paraId="2BAA634F" w14:textId="77777777" w:rsidR="00DE015D" w:rsidRDefault="00DE015D">
    <w:pPr>
      <w:framePr w:w="466" w:h="11551" w:hSpace="180" w:wrap="auto" w:vAnchor="text" w:hAnchor="page" w:x="831" w:y="151"/>
      <w:jc w:val="center"/>
      <w:rPr>
        <w:rFonts w:ascii="宋体"/>
      </w:rPr>
    </w:pPr>
    <w:r>
      <w:rPr>
        <w:rFonts w:ascii="宋体" w:hint="eastAsia"/>
      </w:rPr>
      <w:t>┊</w:t>
    </w:r>
  </w:p>
  <w:p w14:paraId="42B09255" w14:textId="77777777" w:rsidR="00DE015D" w:rsidRDefault="00DE015D">
    <w:pPr>
      <w:framePr w:w="466" w:h="11551" w:hSpace="180" w:wrap="auto" w:vAnchor="text" w:hAnchor="page" w:x="831" w:y="151"/>
      <w:jc w:val="center"/>
      <w:rPr>
        <w:rFonts w:ascii="宋体"/>
      </w:rPr>
    </w:pPr>
    <w:r>
      <w:rPr>
        <w:rFonts w:ascii="宋体" w:hint="eastAsia"/>
      </w:rPr>
      <w:t>线</w:t>
    </w:r>
  </w:p>
  <w:p w14:paraId="0AEAAF68" w14:textId="77777777" w:rsidR="00DE015D" w:rsidRDefault="00DE015D">
    <w:pPr>
      <w:framePr w:w="466" w:h="11551" w:hSpace="180" w:wrap="auto" w:vAnchor="text" w:hAnchor="page" w:x="831" w:y="151"/>
      <w:jc w:val="center"/>
      <w:rPr>
        <w:rFonts w:ascii="宋体"/>
      </w:rPr>
    </w:pPr>
    <w:r>
      <w:rPr>
        <w:rFonts w:ascii="宋体" w:hint="eastAsia"/>
      </w:rPr>
      <w:t>┊</w:t>
    </w:r>
  </w:p>
  <w:p w14:paraId="6857EB2A" w14:textId="77777777" w:rsidR="00DE015D" w:rsidRDefault="00DE015D">
    <w:pPr>
      <w:framePr w:w="466" w:h="11551" w:hSpace="180" w:wrap="auto" w:vAnchor="text" w:hAnchor="page" w:x="831" w:y="151"/>
      <w:jc w:val="center"/>
      <w:rPr>
        <w:rFonts w:ascii="宋体"/>
      </w:rPr>
    </w:pPr>
    <w:r>
      <w:rPr>
        <w:rFonts w:ascii="宋体" w:hint="eastAsia"/>
      </w:rPr>
      <w:t>┊</w:t>
    </w:r>
  </w:p>
  <w:p w14:paraId="0FE5A7EA" w14:textId="77777777" w:rsidR="00DE015D" w:rsidRDefault="00DE015D">
    <w:pPr>
      <w:framePr w:w="466" w:h="11551" w:hSpace="180" w:wrap="auto" w:vAnchor="text" w:hAnchor="page" w:x="831" w:y="151"/>
      <w:jc w:val="center"/>
      <w:rPr>
        <w:rFonts w:ascii="宋体"/>
      </w:rPr>
    </w:pPr>
    <w:r>
      <w:rPr>
        <w:rFonts w:ascii="宋体" w:hint="eastAsia"/>
      </w:rPr>
      <w:t>┊</w:t>
    </w:r>
  </w:p>
  <w:p w14:paraId="786786EF" w14:textId="77777777" w:rsidR="00DE015D" w:rsidRDefault="00DE015D">
    <w:pPr>
      <w:framePr w:w="466" w:h="11551" w:hSpace="180" w:wrap="auto" w:vAnchor="text" w:hAnchor="page" w:x="831" w:y="151"/>
      <w:jc w:val="center"/>
      <w:rPr>
        <w:rFonts w:ascii="宋体"/>
      </w:rPr>
    </w:pPr>
    <w:r>
      <w:rPr>
        <w:rFonts w:ascii="宋体" w:hint="eastAsia"/>
      </w:rPr>
      <w:t>┊</w:t>
    </w:r>
  </w:p>
  <w:p w14:paraId="36B0713E" w14:textId="77777777" w:rsidR="00DE015D" w:rsidRDefault="00DE015D">
    <w:pPr>
      <w:framePr w:w="466" w:h="11551" w:hSpace="180" w:wrap="auto" w:vAnchor="text" w:hAnchor="page" w:x="831" w:y="151"/>
      <w:jc w:val="center"/>
      <w:rPr>
        <w:rFonts w:ascii="宋体"/>
      </w:rPr>
    </w:pPr>
    <w:r>
      <w:rPr>
        <w:rFonts w:ascii="宋体" w:hint="eastAsia"/>
      </w:rPr>
      <w:t>┊</w:t>
    </w:r>
  </w:p>
  <w:p w14:paraId="29F51916" w14:textId="77777777" w:rsidR="00DE015D" w:rsidRDefault="00DE015D">
    <w:pPr>
      <w:framePr w:w="466" w:h="11551" w:hSpace="180" w:wrap="auto" w:vAnchor="text" w:hAnchor="page" w:x="831" w:y="151"/>
      <w:jc w:val="center"/>
      <w:rPr>
        <w:rFonts w:ascii="宋体"/>
      </w:rPr>
    </w:pPr>
    <w:r>
      <w:rPr>
        <w:rFonts w:ascii="宋体" w:hint="eastAsia"/>
      </w:rPr>
      <w:t>┊</w:t>
    </w:r>
  </w:p>
  <w:p w14:paraId="3AD0385C" w14:textId="77777777" w:rsidR="00DE015D" w:rsidRDefault="00DE015D">
    <w:pPr>
      <w:framePr w:w="466" w:h="11551" w:hSpace="180" w:wrap="auto" w:vAnchor="text" w:hAnchor="page" w:x="831" w:y="151"/>
      <w:jc w:val="center"/>
      <w:rPr>
        <w:rFonts w:ascii="宋体"/>
      </w:rPr>
    </w:pPr>
    <w:r>
      <w:rPr>
        <w:rFonts w:ascii="宋体" w:hint="eastAsia"/>
      </w:rPr>
      <w:t>┊</w:t>
    </w:r>
  </w:p>
  <w:p w14:paraId="610EF351" w14:textId="77777777" w:rsidR="00DE015D" w:rsidRDefault="00DE015D">
    <w:pPr>
      <w:framePr w:w="466" w:h="11551" w:hSpace="180" w:wrap="auto" w:vAnchor="text" w:hAnchor="page" w:x="831" w:y="151"/>
      <w:jc w:val="center"/>
      <w:rPr>
        <w:rFonts w:ascii="宋体"/>
      </w:rPr>
    </w:pPr>
    <w:r>
      <w:rPr>
        <w:rFonts w:ascii="宋体" w:hint="eastAsia"/>
      </w:rPr>
      <w:t>┊</w:t>
    </w:r>
  </w:p>
  <w:p w14:paraId="159958B9" w14:textId="77777777" w:rsidR="00DE015D" w:rsidRDefault="00DE015D">
    <w:pPr>
      <w:framePr w:w="466" w:h="11551" w:hSpace="180" w:wrap="auto" w:vAnchor="text" w:hAnchor="page" w:x="831" w:y="151"/>
      <w:jc w:val="center"/>
      <w:rPr>
        <w:rFonts w:ascii="宋体"/>
      </w:rPr>
    </w:pPr>
    <w:r>
      <w:rPr>
        <w:rFonts w:ascii="宋体" w:hint="eastAsia"/>
      </w:rPr>
      <w:t>┊</w:t>
    </w:r>
  </w:p>
  <w:p w14:paraId="36ED7312" w14:textId="77777777" w:rsidR="00DE015D" w:rsidRDefault="00DE015D">
    <w:pPr>
      <w:framePr w:w="466" w:h="11551" w:hSpace="180" w:wrap="auto" w:vAnchor="text" w:hAnchor="page" w:x="831" w:y="151"/>
      <w:jc w:val="center"/>
      <w:rPr>
        <w:rFonts w:ascii="宋体"/>
      </w:rPr>
    </w:pPr>
    <w:r>
      <w:rPr>
        <w:rFonts w:ascii="宋体" w:hint="eastAsia"/>
      </w:rPr>
      <w:t>┊</w:t>
    </w:r>
  </w:p>
  <w:p w14:paraId="4E64466A" w14:textId="77777777" w:rsidR="00DE015D" w:rsidRDefault="00DE015D">
    <w:pPr>
      <w:framePr w:w="466" w:h="11551" w:hSpace="180" w:wrap="auto" w:vAnchor="text" w:hAnchor="page" w:x="831" w:y="151"/>
      <w:jc w:val="center"/>
      <w:rPr>
        <w:rFonts w:ascii="宋体"/>
      </w:rPr>
    </w:pPr>
    <w:r>
      <w:rPr>
        <w:rFonts w:ascii="宋体" w:hint="eastAsia"/>
      </w:rPr>
      <w:t>┊</w:t>
    </w:r>
  </w:p>
  <w:p w14:paraId="77EE3848" w14:textId="77777777" w:rsidR="00DE015D" w:rsidRDefault="00DE015D">
    <w:pPr>
      <w:framePr w:w="466" w:h="11551" w:hSpace="180" w:wrap="auto" w:vAnchor="text" w:hAnchor="page" w:x="831" w:y="151"/>
      <w:jc w:val="center"/>
      <w:rPr>
        <w:rFonts w:ascii="宋体"/>
      </w:rPr>
    </w:pPr>
    <w:r>
      <w:rPr>
        <w:rFonts w:ascii="宋体" w:hint="eastAsia"/>
      </w:rPr>
      <w:t>┊</w:t>
    </w:r>
  </w:p>
  <w:p w14:paraId="08F211F4" w14:textId="77777777" w:rsidR="00DE015D" w:rsidRDefault="00DE015D">
    <w:pPr>
      <w:framePr w:w="466" w:h="11551" w:hSpace="180" w:wrap="auto" w:vAnchor="text" w:hAnchor="page" w:x="831" w:y="151"/>
      <w:jc w:val="center"/>
    </w:pPr>
    <w:r>
      <w:rPr>
        <w:rFonts w:ascii="宋体" w:hint="eastAsia"/>
      </w:rPr>
      <w:t>┊</w:t>
    </w:r>
  </w:p>
  <w:p w14:paraId="49A7716A" w14:textId="77777777" w:rsidR="00DE015D" w:rsidRPr="002666F4" w:rsidRDefault="00DE015D">
    <w:pPr>
      <w:pStyle w:val="a4"/>
      <w:pBdr>
        <w:bottom w:val="single" w:sz="6" w:space="12" w:color="auto"/>
      </w:pBdr>
    </w:pPr>
  </w:p>
  <w:p w14:paraId="37B6DD0E" w14:textId="77777777" w:rsidR="00DE015D" w:rsidRDefault="00DE015D">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0043A93C" wp14:editId="3EC00677">
              <wp:simplePos x="0" y="0"/>
              <wp:positionH relativeFrom="column">
                <wp:posOffset>227330</wp:posOffset>
              </wp:positionH>
              <wp:positionV relativeFrom="paragraph">
                <wp:posOffset>58420</wp:posOffset>
              </wp:positionV>
              <wp:extent cx="1969135" cy="475615"/>
              <wp:effectExtent l="1905" t="0" r="635" b="127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F7CBB02" w14:textId="77777777" w:rsidR="00DE015D" w:rsidRDefault="00DE015D">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3A93C" id="矩形 4" o:spid="_x0000_s1033"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" o:allowincell="f" filled="f" stroked="f" strokeweight="0">
              <v:textbox inset="0,0,0,0">
                <w:txbxContent>
                  <w:p w14:paraId="5F7CBB02" w14:textId="77777777" w:rsidR="00DE015D" w:rsidRDefault="00DE015D">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7D4B2AFD" w14:textId="77777777" w:rsidR="00DE015D" w:rsidRDefault="00DE015D">
    <w:pPr>
      <w:pStyle w:val="a4"/>
      <w:pBdr>
        <w:bottom w:val="single" w:sz="6" w:space="12" w:color="auto"/>
      </w:pBdr>
      <w:jc w:val="right"/>
    </w:pPr>
  </w:p>
  <w:p w14:paraId="47BD21FF" w14:textId="77777777" w:rsidR="00DE015D" w:rsidRDefault="00DE015D">
    <w:pPr>
      <w:pStyle w:val="a4"/>
      <w:pBdr>
        <w:bottom w:val="single" w:sz="6" w:space="12" w:color="auto"/>
      </w:pBdr>
      <w:jc w:val="right"/>
      <w:rPr>
        <w:rFonts w:ascii="宋体"/>
        <w:sz w:val="24"/>
        <w:szCs w:val="24"/>
      </w:rPr>
    </w:pPr>
    <w:r>
      <w:rPr>
        <w:rFonts w:ascii="宋体" w:hint="eastAsia"/>
        <w:sz w:val="24"/>
        <w:szCs w:val="24"/>
      </w:rPr>
      <w:t>毕业设计（论文）</w:t>
    </w:r>
  </w:p>
  <w:p w14:paraId="3DCE17AB" w14:textId="77777777" w:rsidR="00DE015D" w:rsidRDefault="00DE015D">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6D"/>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 w15:restartNumberingAfterBreak="0">
    <w:nsid w:val="042C305E"/>
    <w:multiLevelType w:val="hybridMultilevel"/>
    <w:tmpl w:val="75E439AA"/>
    <w:lvl w:ilvl="0" w:tplc="8FFA0612">
      <w:start w:val="1"/>
      <w:numFmt w:val="decimal"/>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 w15:restartNumberingAfterBreak="0">
    <w:nsid w:val="05C75891"/>
    <w:multiLevelType w:val="hybridMultilevel"/>
    <w:tmpl w:val="3F807384"/>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68B436F"/>
    <w:multiLevelType w:val="hybridMultilevel"/>
    <w:tmpl w:val="B8C04140"/>
    <w:lvl w:ilvl="0" w:tplc="04090011">
      <w:start w:val="1"/>
      <w:numFmt w:val="decimal"/>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5" w15:restartNumberingAfterBreak="0">
    <w:nsid w:val="096E674A"/>
    <w:multiLevelType w:val="hybridMultilevel"/>
    <w:tmpl w:val="92D211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3B13C0"/>
    <w:multiLevelType w:val="hybridMultilevel"/>
    <w:tmpl w:val="7EB2DE5E"/>
    <w:lvl w:ilvl="0" w:tplc="321001F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CC2657"/>
    <w:multiLevelType w:val="hybridMultilevel"/>
    <w:tmpl w:val="42D442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DFA6883"/>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15:restartNumberingAfterBreak="0">
    <w:nsid w:val="105F3609"/>
    <w:multiLevelType w:val="hybridMultilevel"/>
    <w:tmpl w:val="C338D9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12D31DA"/>
    <w:multiLevelType w:val="hybridMultilevel"/>
    <w:tmpl w:val="48902BE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9E72A4"/>
    <w:multiLevelType w:val="hybridMultilevel"/>
    <w:tmpl w:val="C302C43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12"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5"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6" w15:restartNumberingAfterBreak="0">
    <w:nsid w:val="212A7B29"/>
    <w:multiLevelType w:val="hybridMultilevel"/>
    <w:tmpl w:val="2B7E088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8327BA"/>
    <w:multiLevelType w:val="hybridMultilevel"/>
    <w:tmpl w:val="6F129848"/>
    <w:lvl w:ilvl="0" w:tplc="35486E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70054A5"/>
    <w:multiLevelType w:val="hybridMultilevel"/>
    <w:tmpl w:val="052E02A8"/>
    <w:lvl w:ilvl="0" w:tplc="4462F966">
      <w:start w:val="1"/>
      <w:numFmt w:val="upp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8626372"/>
    <w:multiLevelType w:val="hybridMultilevel"/>
    <w:tmpl w:val="49C212C8"/>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2"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29555719"/>
    <w:multiLevelType w:val="hybridMultilevel"/>
    <w:tmpl w:val="024A4632"/>
    <w:lvl w:ilvl="0" w:tplc="8FFA0612">
      <w:start w:val="1"/>
      <w:numFmt w:val="decimal"/>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4" w15:restartNumberingAfterBreak="0">
    <w:nsid w:val="29A60CF8"/>
    <w:multiLevelType w:val="hybridMultilevel"/>
    <w:tmpl w:val="1AC410CE"/>
    <w:lvl w:ilvl="0" w:tplc="AFBEB7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A386B09"/>
    <w:multiLevelType w:val="hybridMultilevel"/>
    <w:tmpl w:val="D67A8C68"/>
    <w:lvl w:ilvl="0" w:tplc="04090011">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ACB5887"/>
    <w:multiLevelType w:val="hybridMultilevel"/>
    <w:tmpl w:val="FEB2A0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D7A690B"/>
    <w:multiLevelType w:val="hybridMultilevel"/>
    <w:tmpl w:val="A01CBAE6"/>
    <w:lvl w:ilvl="0" w:tplc="9C18C61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8" w15:restartNumberingAfterBreak="0">
    <w:nsid w:val="2E0949FD"/>
    <w:multiLevelType w:val="hybridMultilevel"/>
    <w:tmpl w:val="4F9EB8D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F0C2013"/>
    <w:multiLevelType w:val="hybridMultilevel"/>
    <w:tmpl w:val="4AFC05EE"/>
    <w:lvl w:ilvl="0" w:tplc="04090011">
      <w:start w:val="1"/>
      <w:numFmt w:val="decimal"/>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0" w15:restartNumberingAfterBreak="0">
    <w:nsid w:val="31607B82"/>
    <w:multiLevelType w:val="hybridMultilevel"/>
    <w:tmpl w:val="14264D92"/>
    <w:lvl w:ilvl="0" w:tplc="4462F966">
      <w:start w:val="1"/>
      <w:numFmt w:val="upperLetter"/>
      <w:lvlText w:val="%1."/>
      <w:lvlJc w:val="left"/>
      <w:pPr>
        <w:ind w:left="832" w:hanging="420"/>
      </w:pPr>
      <w:rPr>
        <w:rFonts w:hint="eastAsia"/>
      </w:r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1" w15:restartNumberingAfterBreak="0">
    <w:nsid w:val="39AD6650"/>
    <w:multiLevelType w:val="hybridMultilevel"/>
    <w:tmpl w:val="4EEAD25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A337E11"/>
    <w:multiLevelType w:val="hybridMultilevel"/>
    <w:tmpl w:val="54B053C2"/>
    <w:lvl w:ilvl="0" w:tplc="10DE78BE">
      <w:start w:val="2"/>
      <w:numFmt w:val="upp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BA03278"/>
    <w:multiLevelType w:val="hybridMultilevel"/>
    <w:tmpl w:val="043249CA"/>
    <w:lvl w:ilvl="0" w:tplc="1A687A02">
      <w:start w:val="1"/>
      <w:numFmt w:val="upperLetter"/>
      <w:lvlText w:val="%1."/>
      <w:lvlJc w:val="left"/>
      <w:pPr>
        <w:ind w:left="780" w:hanging="360"/>
      </w:pPr>
      <w:rPr>
        <w:rFonts w:ascii="Times New Roman" w:hAnsi="Times New Roman"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4" w15:restartNumberingAfterBreak="0">
    <w:nsid w:val="3D3E41F7"/>
    <w:multiLevelType w:val="hybridMultilevel"/>
    <w:tmpl w:val="988A70B2"/>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E283D2F"/>
    <w:multiLevelType w:val="hybridMultilevel"/>
    <w:tmpl w:val="E9620D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0F003D9"/>
    <w:multiLevelType w:val="hybridMultilevel"/>
    <w:tmpl w:val="426EFE0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7" w15:restartNumberingAfterBreak="0">
    <w:nsid w:val="420201B1"/>
    <w:multiLevelType w:val="hybridMultilevel"/>
    <w:tmpl w:val="2D6838DE"/>
    <w:lvl w:ilvl="0" w:tplc="2A9ACC1A">
      <w:start w:val="2"/>
      <w:numFmt w:val="upperLetter"/>
      <w:lvlText w:val="%1."/>
      <w:lvlJc w:val="left"/>
      <w:pPr>
        <w:ind w:left="83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5F75B3F"/>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B939ED"/>
    <w:multiLevelType w:val="hybridMultilevel"/>
    <w:tmpl w:val="D416DE3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4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0701B92"/>
    <w:multiLevelType w:val="hybridMultilevel"/>
    <w:tmpl w:val="BE10F6E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44"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50025AA"/>
    <w:multiLevelType w:val="hybridMultilevel"/>
    <w:tmpl w:val="6850649A"/>
    <w:lvl w:ilvl="0" w:tplc="FDEC096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D47734"/>
    <w:multiLevelType w:val="hybridMultilevel"/>
    <w:tmpl w:val="B8C04140"/>
    <w:lvl w:ilvl="0" w:tplc="04090011">
      <w:start w:val="1"/>
      <w:numFmt w:val="decimal"/>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48" w15:restartNumberingAfterBreak="0">
    <w:nsid w:val="55EF6D57"/>
    <w:multiLevelType w:val="hybridMultilevel"/>
    <w:tmpl w:val="99107A24"/>
    <w:lvl w:ilvl="0" w:tplc="B86814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58643326"/>
    <w:multiLevelType w:val="hybridMultilevel"/>
    <w:tmpl w:val="F36E7372"/>
    <w:lvl w:ilvl="0" w:tplc="FDEC096A">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58B25F28"/>
    <w:multiLevelType w:val="hybridMultilevel"/>
    <w:tmpl w:val="321263A0"/>
    <w:lvl w:ilvl="0" w:tplc="2952A9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3" w15:restartNumberingAfterBreak="0">
    <w:nsid w:val="5E830D9F"/>
    <w:multiLevelType w:val="hybridMultilevel"/>
    <w:tmpl w:val="5FBE7EBE"/>
    <w:lvl w:ilvl="0" w:tplc="4462F966">
      <w:start w:val="1"/>
      <w:numFmt w:val="upp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F1B680E"/>
    <w:multiLevelType w:val="hybridMultilevel"/>
    <w:tmpl w:val="782CA27E"/>
    <w:lvl w:ilvl="0" w:tplc="556479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04D2571"/>
    <w:multiLevelType w:val="hybridMultilevel"/>
    <w:tmpl w:val="9EB40642"/>
    <w:lvl w:ilvl="0" w:tplc="4462F966">
      <w:start w:val="1"/>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1FF3F31"/>
    <w:multiLevelType w:val="hybridMultilevel"/>
    <w:tmpl w:val="8578CFE2"/>
    <w:lvl w:ilvl="0" w:tplc="20CA6998">
      <w:start w:val="1"/>
      <w:numFmt w:val="upperLetter"/>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7" w15:restartNumberingAfterBreak="0">
    <w:nsid w:val="62E54235"/>
    <w:multiLevelType w:val="hybridMultilevel"/>
    <w:tmpl w:val="FEB2A0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30B6692"/>
    <w:multiLevelType w:val="hybridMultilevel"/>
    <w:tmpl w:val="6E6A6CD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6C037B2F"/>
    <w:multiLevelType w:val="hybridMultilevel"/>
    <w:tmpl w:val="FAD2F7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0180DD2"/>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18A7BF4"/>
    <w:multiLevelType w:val="hybridMultilevel"/>
    <w:tmpl w:val="3F54E812"/>
    <w:lvl w:ilvl="0" w:tplc="04090011">
      <w:start w:val="1"/>
      <w:numFmt w:val="decimal"/>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63"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44"/>
  </w:num>
  <w:num w:numId="3">
    <w:abstractNumId w:val="51"/>
  </w:num>
  <w:num w:numId="4">
    <w:abstractNumId w:val="42"/>
  </w:num>
  <w:num w:numId="5">
    <w:abstractNumId w:val="63"/>
  </w:num>
  <w:num w:numId="6">
    <w:abstractNumId w:val="41"/>
  </w:num>
  <w:num w:numId="7">
    <w:abstractNumId w:val="52"/>
  </w:num>
  <w:num w:numId="8">
    <w:abstractNumId w:val="15"/>
  </w:num>
  <w:num w:numId="9">
    <w:abstractNumId w:val="40"/>
  </w:num>
  <w:num w:numId="10">
    <w:abstractNumId w:val="45"/>
  </w:num>
  <w:num w:numId="11">
    <w:abstractNumId w:val="59"/>
  </w:num>
  <w:num w:numId="12">
    <w:abstractNumId w:val="14"/>
  </w:num>
  <w:num w:numId="13">
    <w:abstractNumId w:val="21"/>
  </w:num>
  <w:num w:numId="14">
    <w:abstractNumId w:val="22"/>
  </w:num>
  <w:num w:numId="15">
    <w:abstractNumId w:val="3"/>
  </w:num>
  <w:num w:numId="16">
    <w:abstractNumId w:val="12"/>
  </w:num>
  <w:num w:numId="17">
    <w:abstractNumId w:val="13"/>
  </w:num>
  <w:num w:numId="18">
    <w:abstractNumId w:val="4"/>
  </w:num>
  <w:num w:numId="19">
    <w:abstractNumId w:val="60"/>
  </w:num>
  <w:num w:numId="20">
    <w:abstractNumId w:val="5"/>
  </w:num>
  <w:num w:numId="21">
    <w:abstractNumId w:val="2"/>
  </w:num>
  <w:num w:numId="22">
    <w:abstractNumId w:val="0"/>
  </w:num>
  <w:num w:numId="23">
    <w:abstractNumId w:val="29"/>
  </w:num>
  <w:num w:numId="24">
    <w:abstractNumId w:val="8"/>
  </w:num>
  <w:num w:numId="25">
    <w:abstractNumId w:val="35"/>
  </w:num>
  <w:num w:numId="26">
    <w:abstractNumId w:val="10"/>
  </w:num>
  <w:num w:numId="27">
    <w:abstractNumId w:val="16"/>
  </w:num>
  <w:num w:numId="28">
    <w:abstractNumId w:val="38"/>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43"/>
  </w:num>
  <w:num w:numId="34">
    <w:abstractNumId w:val="39"/>
  </w:num>
  <w:num w:numId="35">
    <w:abstractNumId w:val="46"/>
  </w:num>
  <w:num w:numId="36">
    <w:abstractNumId w:val="49"/>
  </w:num>
  <w:num w:numId="37">
    <w:abstractNumId w:val="24"/>
  </w:num>
  <w:num w:numId="38">
    <w:abstractNumId w:val="50"/>
  </w:num>
  <w:num w:numId="39">
    <w:abstractNumId w:val="48"/>
  </w:num>
  <w:num w:numId="40">
    <w:abstractNumId w:val="18"/>
  </w:num>
  <w:num w:numId="41">
    <w:abstractNumId w:val="27"/>
  </w:num>
  <w:num w:numId="42">
    <w:abstractNumId w:val="6"/>
  </w:num>
  <w:num w:numId="43">
    <w:abstractNumId w:val="54"/>
  </w:num>
  <w:num w:numId="44">
    <w:abstractNumId w:val="28"/>
  </w:num>
  <w:num w:numId="45">
    <w:abstractNumId w:val="26"/>
  </w:num>
  <w:num w:numId="46">
    <w:abstractNumId w:val="7"/>
  </w:num>
  <w:num w:numId="47">
    <w:abstractNumId w:val="58"/>
  </w:num>
  <w:num w:numId="48">
    <w:abstractNumId w:val="57"/>
  </w:num>
  <w:num w:numId="49">
    <w:abstractNumId w:val="9"/>
  </w:num>
  <w:num w:numId="50">
    <w:abstractNumId w:val="47"/>
  </w:num>
  <w:num w:numId="51">
    <w:abstractNumId w:val="61"/>
  </w:num>
  <w:num w:numId="52">
    <w:abstractNumId w:val="20"/>
  </w:num>
  <w:num w:numId="53">
    <w:abstractNumId w:val="25"/>
  </w:num>
  <w:num w:numId="54">
    <w:abstractNumId w:val="55"/>
  </w:num>
  <w:num w:numId="55">
    <w:abstractNumId w:val="1"/>
  </w:num>
  <w:num w:numId="56">
    <w:abstractNumId w:val="19"/>
  </w:num>
  <w:num w:numId="57">
    <w:abstractNumId w:val="31"/>
  </w:num>
  <w:num w:numId="58">
    <w:abstractNumId w:val="32"/>
  </w:num>
  <w:num w:numId="59">
    <w:abstractNumId w:val="37"/>
  </w:num>
  <w:num w:numId="60">
    <w:abstractNumId w:val="62"/>
  </w:num>
  <w:num w:numId="61">
    <w:abstractNumId w:val="23"/>
  </w:num>
  <w:num w:numId="62">
    <w:abstractNumId w:val="30"/>
  </w:num>
  <w:num w:numId="63">
    <w:abstractNumId w:val="34"/>
  </w:num>
  <w:num w:numId="64">
    <w:abstractNumId w:val="5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uan Wen">
    <w15:presenceInfo w15:providerId="Windows Live" w15:userId="6e91f85310501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647"/>
    <w:rsid w:val="0000097B"/>
    <w:rsid w:val="00002F9B"/>
    <w:rsid w:val="000031C0"/>
    <w:rsid w:val="00003B0A"/>
    <w:rsid w:val="00003B4F"/>
    <w:rsid w:val="00003F39"/>
    <w:rsid w:val="00005DCB"/>
    <w:rsid w:val="00006AAE"/>
    <w:rsid w:val="00006BB2"/>
    <w:rsid w:val="000101FF"/>
    <w:rsid w:val="00010EA8"/>
    <w:rsid w:val="000112C3"/>
    <w:rsid w:val="00011CA2"/>
    <w:rsid w:val="00012A3D"/>
    <w:rsid w:val="00014C33"/>
    <w:rsid w:val="00015724"/>
    <w:rsid w:val="0001629F"/>
    <w:rsid w:val="0001783D"/>
    <w:rsid w:val="00017989"/>
    <w:rsid w:val="0002013E"/>
    <w:rsid w:val="00021623"/>
    <w:rsid w:val="000218DB"/>
    <w:rsid w:val="0002234F"/>
    <w:rsid w:val="000225FA"/>
    <w:rsid w:val="00026EF2"/>
    <w:rsid w:val="000273D2"/>
    <w:rsid w:val="00027764"/>
    <w:rsid w:val="00030BCD"/>
    <w:rsid w:val="000316AA"/>
    <w:rsid w:val="00031AE4"/>
    <w:rsid w:val="00031D33"/>
    <w:rsid w:val="000335B6"/>
    <w:rsid w:val="00034420"/>
    <w:rsid w:val="000377DC"/>
    <w:rsid w:val="00041437"/>
    <w:rsid w:val="00043060"/>
    <w:rsid w:val="0004364A"/>
    <w:rsid w:val="00044FA7"/>
    <w:rsid w:val="0004567A"/>
    <w:rsid w:val="000460E5"/>
    <w:rsid w:val="00046201"/>
    <w:rsid w:val="00050501"/>
    <w:rsid w:val="000508D5"/>
    <w:rsid w:val="0005140F"/>
    <w:rsid w:val="00051771"/>
    <w:rsid w:val="00052285"/>
    <w:rsid w:val="00052972"/>
    <w:rsid w:val="000552A0"/>
    <w:rsid w:val="000558AE"/>
    <w:rsid w:val="00055E4C"/>
    <w:rsid w:val="0005675B"/>
    <w:rsid w:val="00056974"/>
    <w:rsid w:val="00057C69"/>
    <w:rsid w:val="000627E4"/>
    <w:rsid w:val="00062E53"/>
    <w:rsid w:val="0006410D"/>
    <w:rsid w:val="000668BA"/>
    <w:rsid w:val="00067E2D"/>
    <w:rsid w:val="00071D05"/>
    <w:rsid w:val="00072246"/>
    <w:rsid w:val="00072BF9"/>
    <w:rsid w:val="00072DFE"/>
    <w:rsid w:val="0007300D"/>
    <w:rsid w:val="0007417C"/>
    <w:rsid w:val="000749B1"/>
    <w:rsid w:val="00074EF0"/>
    <w:rsid w:val="0007566C"/>
    <w:rsid w:val="00076FA2"/>
    <w:rsid w:val="000777C4"/>
    <w:rsid w:val="00077952"/>
    <w:rsid w:val="00083DC7"/>
    <w:rsid w:val="00086E6A"/>
    <w:rsid w:val="00086F3F"/>
    <w:rsid w:val="00087A2C"/>
    <w:rsid w:val="000909A1"/>
    <w:rsid w:val="00091CE7"/>
    <w:rsid w:val="00092998"/>
    <w:rsid w:val="00092B41"/>
    <w:rsid w:val="00093E2F"/>
    <w:rsid w:val="00095AF1"/>
    <w:rsid w:val="00096772"/>
    <w:rsid w:val="00097C96"/>
    <w:rsid w:val="000A07E8"/>
    <w:rsid w:val="000A16F1"/>
    <w:rsid w:val="000A2891"/>
    <w:rsid w:val="000A39DB"/>
    <w:rsid w:val="000A4D5D"/>
    <w:rsid w:val="000A5626"/>
    <w:rsid w:val="000A77CC"/>
    <w:rsid w:val="000B0FB2"/>
    <w:rsid w:val="000B2AD1"/>
    <w:rsid w:val="000B33F7"/>
    <w:rsid w:val="000B3FC9"/>
    <w:rsid w:val="000B4344"/>
    <w:rsid w:val="000B5037"/>
    <w:rsid w:val="000C0AF9"/>
    <w:rsid w:val="000C1389"/>
    <w:rsid w:val="000C324B"/>
    <w:rsid w:val="000C3A7D"/>
    <w:rsid w:val="000C458F"/>
    <w:rsid w:val="000C6F6E"/>
    <w:rsid w:val="000D1473"/>
    <w:rsid w:val="000D20E5"/>
    <w:rsid w:val="000D2136"/>
    <w:rsid w:val="000D2E16"/>
    <w:rsid w:val="000D38A4"/>
    <w:rsid w:val="000D3FC4"/>
    <w:rsid w:val="000D4C5D"/>
    <w:rsid w:val="000D5C0B"/>
    <w:rsid w:val="000D7BAB"/>
    <w:rsid w:val="000E0927"/>
    <w:rsid w:val="000E1637"/>
    <w:rsid w:val="000E268E"/>
    <w:rsid w:val="000E400C"/>
    <w:rsid w:val="000E422C"/>
    <w:rsid w:val="000E5CCA"/>
    <w:rsid w:val="000E737D"/>
    <w:rsid w:val="000F0C78"/>
    <w:rsid w:val="000F134A"/>
    <w:rsid w:val="000F1D9F"/>
    <w:rsid w:val="000F2300"/>
    <w:rsid w:val="000F2B4C"/>
    <w:rsid w:val="000F2BEB"/>
    <w:rsid w:val="000F2D40"/>
    <w:rsid w:val="000F3400"/>
    <w:rsid w:val="000F56A9"/>
    <w:rsid w:val="000F68F5"/>
    <w:rsid w:val="000F7FD3"/>
    <w:rsid w:val="001022AF"/>
    <w:rsid w:val="00104D31"/>
    <w:rsid w:val="00105802"/>
    <w:rsid w:val="00110A1F"/>
    <w:rsid w:val="00111ACD"/>
    <w:rsid w:val="00111AEF"/>
    <w:rsid w:val="0011344C"/>
    <w:rsid w:val="00113D73"/>
    <w:rsid w:val="00113E8E"/>
    <w:rsid w:val="00115525"/>
    <w:rsid w:val="00115E69"/>
    <w:rsid w:val="001161FF"/>
    <w:rsid w:val="00116CED"/>
    <w:rsid w:val="00116EE4"/>
    <w:rsid w:val="001175EA"/>
    <w:rsid w:val="00117FAB"/>
    <w:rsid w:val="00120443"/>
    <w:rsid w:val="0012144C"/>
    <w:rsid w:val="0012354B"/>
    <w:rsid w:val="00124DEE"/>
    <w:rsid w:val="00127739"/>
    <w:rsid w:val="0013259D"/>
    <w:rsid w:val="00132BA4"/>
    <w:rsid w:val="001343BC"/>
    <w:rsid w:val="00135583"/>
    <w:rsid w:val="0014047E"/>
    <w:rsid w:val="001409FB"/>
    <w:rsid w:val="0014107A"/>
    <w:rsid w:val="00142D05"/>
    <w:rsid w:val="00144A45"/>
    <w:rsid w:val="00146CAD"/>
    <w:rsid w:val="001479A2"/>
    <w:rsid w:val="00147BE2"/>
    <w:rsid w:val="00150CF3"/>
    <w:rsid w:val="00151452"/>
    <w:rsid w:val="001521C3"/>
    <w:rsid w:val="00157B54"/>
    <w:rsid w:val="001600E7"/>
    <w:rsid w:val="00162733"/>
    <w:rsid w:val="0016487E"/>
    <w:rsid w:val="00165B83"/>
    <w:rsid w:val="00165D5A"/>
    <w:rsid w:val="00165E0B"/>
    <w:rsid w:val="001665EB"/>
    <w:rsid w:val="00167BD7"/>
    <w:rsid w:val="001715BE"/>
    <w:rsid w:val="00172996"/>
    <w:rsid w:val="001742E8"/>
    <w:rsid w:val="00174375"/>
    <w:rsid w:val="00174F17"/>
    <w:rsid w:val="001753F3"/>
    <w:rsid w:val="001759C8"/>
    <w:rsid w:val="00177BE3"/>
    <w:rsid w:val="00180587"/>
    <w:rsid w:val="00180654"/>
    <w:rsid w:val="0018074F"/>
    <w:rsid w:val="00180AD0"/>
    <w:rsid w:val="00180CA4"/>
    <w:rsid w:val="00182367"/>
    <w:rsid w:val="00182397"/>
    <w:rsid w:val="00183754"/>
    <w:rsid w:val="0018393B"/>
    <w:rsid w:val="0018414F"/>
    <w:rsid w:val="0018567B"/>
    <w:rsid w:val="00185D1A"/>
    <w:rsid w:val="00186365"/>
    <w:rsid w:val="0018651C"/>
    <w:rsid w:val="00187ABD"/>
    <w:rsid w:val="0019017B"/>
    <w:rsid w:val="0019106C"/>
    <w:rsid w:val="00193785"/>
    <w:rsid w:val="0019396D"/>
    <w:rsid w:val="00194447"/>
    <w:rsid w:val="001944AC"/>
    <w:rsid w:val="00196D5A"/>
    <w:rsid w:val="001A1180"/>
    <w:rsid w:val="001A1535"/>
    <w:rsid w:val="001A1624"/>
    <w:rsid w:val="001A1A88"/>
    <w:rsid w:val="001A1EDF"/>
    <w:rsid w:val="001A3B6C"/>
    <w:rsid w:val="001A3CE7"/>
    <w:rsid w:val="001A3DA6"/>
    <w:rsid w:val="001A4EBE"/>
    <w:rsid w:val="001B0E71"/>
    <w:rsid w:val="001B0FD7"/>
    <w:rsid w:val="001B3949"/>
    <w:rsid w:val="001B412E"/>
    <w:rsid w:val="001B477A"/>
    <w:rsid w:val="001B4D5F"/>
    <w:rsid w:val="001B5695"/>
    <w:rsid w:val="001B5A28"/>
    <w:rsid w:val="001B5F2F"/>
    <w:rsid w:val="001B6953"/>
    <w:rsid w:val="001B7E6C"/>
    <w:rsid w:val="001C06FA"/>
    <w:rsid w:val="001C0746"/>
    <w:rsid w:val="001C29C4"/>
    <w:rsid w:val="001C5ED7"/>
    <w:rsid w:val="001C6DA1"/>
    <w:rsid w:val="001D10DF"/>
    <w:rsid w:val="001D1747"/>
    <w:rsid w:val="001D19F7"/>
    <w:rsid w:val="001D3993"/>
    <w:rsid w:val="001D44ED"/>
    <w:rsid w:val="001D4B1E"/>
    <w:rsid w:val="001D4FC4"/>
    <w:rsid w:val="001D51DF"/>
    <w:rsid w:val="001D7DAB"/>
    <w:rsid w:val="001E2658"/>
    <w:rsid w:val="001E336D"/>
    <w:rsid w:val="001E45E2"/>
    <w:rsid w:val="001E4926"/>
    <w:rsid w:val="001E4A46"/>
    <w:rsid w:val="001E549D"/>
    <w:rsid w:val="001E70C0"/>
    <w:rsid w:val="001F0C73"/>
    <w:rsid w:val="001F1F4D"/>
    <w:rsid w:val="001F23D7"/>
    <w:rsid w:val="001F252A"/>
    <w:rsid w:val="001F499F"/>
    <w:rsid w:val="001F6308"/>
    <w:rsid w:val="001F6ABD"/>
    <w:rsid w:val="001F7EB4"/>
    <w:rsid w:val="00201390"/>
    <w:rsid w:val="00202F88"/>
    <w:rsid w:val="00203DBD"/>
    <w:rsid w:val="00205F73"/>
    <w:rsid w:val="00206629"/>
    <w:rsid w:val="00210924"/>
    <w:rsid w:val="0021157E"/>
    <w:rsid w:val="00214CB4"/>
    <w:rsid w:val="00216322"/>
    <w:rsid w:val="00216DA3"/>
    <w:rsid w:val="00217472"/>
    <w:rsid w:val="00217840"/>
    <w:rsid w:val="00220662"/>
    <w:rsid w:val="002206A4"/>
    <w:rsid w:val="00221460"/>
    <w:rsid w:val="002232EC"/>
    <w:rsid w:val="0022371A"/>
    <w:rsid w:val="00224951"/>
    <w:rsid w:val="00225017"/>
    <w:rsid w:val="00225C93"/>
    <w:rsid w:val="00226F98"/>
    <w:rsid w:val="00230FDE"/>
    <w:rsid w:val="002324A5"/>
    <w:rsid w:val="00232EF0"/>
    <w:rsid w:val="00233113"/>
    <w:rsid w:val="002333D9"/>
    <w:rsid w:val="00233F10"/>
    <w:rsid w:val="00234253"/>
    <w:rsid w:val="002348EE"/>
    <w:rsid w:val="002367BD"/>
    <w:rsid w:val="00237224"/>
    <w:rsid w:val="00237720"/>
    <w:rsid w:val="0024233F"/>
    <w:rsid w:val="00242766"/>
    <w:rsid w:val="002448E5"/>
    <w:rsid w:val="0024547E"/>
    <w:rsid w:val="0024568D"/>
    <w:rsid w:val="00245C1A"/>
    <w:rsid w:val="00245CD0"/>
    <w:rsid w:val="002463AC"/>
    <w:rsid w:val="002466BC"/>
    <w:rsid w:val="0025098F"/>
    <w:rsid w:val="002521F8"/>
    <w:rsid w:val="00252347"/>
    <w:rsid w:val="00256E00"/>
    <w:rsid w:val="00257D29"/>
    <w:rsid w:val="0026015E"/>
    <w:rsid w:val="0026240D"/>
    <w:rsid w:val="00262F68"/>
    <w:rsid w:val="00263893"/>
    <w:rsid w:val="00266096"/>
    <w:rsid w:val="00266ED8"/>
    <w:rsid w:val="00270C03"/>
    <w:rsid w:val="00271F39"/>
    <w:rsid w:val="00272076"/>
    <w:rsid w:val="00272992"/>
    <w:rsid w:val="00275607"/>
    <w:rsid w:val="00275D82"/>
    <w:rsid w:val="00275F54"/>
    <w:rsid w:val="002777B5"/>
    <w:rsid w:val="00277808"/>
    <w:rsid w:val="00280D73"/>
    <w:rsid w:val="002818E2"/>
    <w:rsid w:val="00281AE2"/>
    <w:rsid w:val="00281F7C"/>
    <w:rsid w:val="002830C9"/>
    <w:rsid w:val="00284A6F"/>
    <w:rsid w:val="00284EA8"/>
    <w:rsid w:val="00285748"/>
    <w:rsid w:val="002874D3"/>
    <w:rsid w:val="00287757"/>
    <w:rsid w:val="00287A8E"/>
    <w:rsid w:val="00287B24"/>
    <w:rsid w:val="00287C23"/>
    <w:rsid w:val="00290244"/>
    <w:rsid w:val="00290554"/>
    <w:rsid w:val="00291EC1"/>
    <w:rsid w:val="00292E55"/>
    <w:rsid w:val="00292F2A"/>
    <w:rsid w:val="00293BC7"/>
    <w:rsid w:val="00294A5B"/>
    <w:rsid w:val="00295A29"/>
    <w:rsid w:val="00297240"/>
    <w:rsid w:val="00297E9F"/>
    <w:rsid w:val="00297EAA"/>
    <w:rsid w:val="002A2121"/>
    <w:rsid w:val="002A4360"/>
    <w:rsid w:val="002A4692"/>
    <w:rsid w:val="002A478E"/>
    <w:rsid w:val="002A504D"/>
    <w:rsid w:val="002A5AD2"/>
    <w:rsid w:val="002A6392"/>
    <w:rsid w:val="002A68EF"/>
    <w:rsid w:val="002B11AE"/>
    <w:rsid w:val="002B1B4E"/>
    <w:rsid w:val="002B3D75"/>
    <w:rsid w:val="002B433C"/>
    <w:rsid w:val="002B4FC0"/>
    <w:rsid w:val="002B6E5B"/>
    <w:rsid w:val="002B79A9"/>
    <w:rsid w:val="002B7F70"/>
    <w:rsid w:val="002C01BB"/>
    <w:rsid w:val="002C0E04"/>
    <w:rsid w:val="002C0EA8"/>
    <w:rsid w:val="002C1190"/>
    <w:rsid w:val="002C1D46"/>
    <w:rsid w:val="002C38C3"/>
    <w:rsid w:val="002C45F0"/>
    <w:rsid w:val="002C4B4D"/>
    <w:rsid w:val="002C5547"/>
    <w:rsid w:val="002C5F97"/>
    <w:rsid w:val="002C6343"/>
    <w:rsid w:val="002C70D4"/>
    <w:rsid w:val="002D01AD"/>
    <w:rsid w:val="002D0789"/>
    <w:rsid w:val="002D1B51"/>
    <w:rsid w:val="002D2C3A"/>
    <w:rsid w:val="002D3B00"/>
    <w:rsid w:val="002D3BC2"/>
    <w:rsid w:val="002D5F1C"/>
    <w:rsid w:val="002D6541"/>
    <w:rsid w:val="002E0B96"/>
    <w:rsid w:val="002E0BA9"/>
    <w:rsid w:val="002E2996"/>
    <w:rsid w:val="002E55C3"/>
    <w:rsid w:val="002E5E6E"/>
    <w:rsid w:val="002E786F"/>
    <w:rsid w:val="002F07E8"/>
    <w:rsid w:val="002F0D8E"/>
    <w:rsid w:val="002F3455"/>
    <w:rsid w:val="002F3802"/>
    <w:rsid w:val="002F3814"/>
    <w:rsid w:val="002F3899"/>
    <w:rsid w:val="002F4D12"/>
    <w:rsid w:val="002F6EEB"/>
    <w:rsid w:val="002F745F"/>
    <w:rsid w:val="00301980"/>
    <w:rsid w:val="00302AD3"/>
    <w:rsid w:val="0030330A"/>
    <w:rsid w:val="0030340C"/>
    <w:rsid w:val="00303B78"/>
    <w:rsid w:val="003053E6"/>
    <w:rsid w:val="0030591E"/>
    <w:rsid w:val="00307819"/>
    <w:rsid w:val="00307986"/>
    <w:rsid w:val="00307E45"/>
    <w:rsid w:val="00310DFE"/>
    <w:rsid w:val="00314FC1"/>
    <w:rsid w:val="00315CF5"/>
    <w:rsid w:val="00317325"/>
    <w:rsid w:val="00321CFB"/>
    <w:rsid w:val="003246EA"/>
    <w:rsid w:val="00325F46"/>
    <w:rsid w:val="00330862"/>
    <w:rsid w:val="003337C8"/>
    <w:rsid w:val="00335769"/>
    <w:rsid w:val="003373B5"/>
    <w:rsid w:val="00337D55"/>
    <w:rsid w:val="00340C2C"/>
    <w:rsid w:val="0034168A"/>
    <w:rsid w:val="003423F8"/>
    <w:rsid w:val="0034333E"/>
    <w:rsid w:val="0034443C"/>
    <w:rsid w:val="00345F9E"/>
    <w:rsid w:val="00350574"/>
    <w:rsid w:val="00351BEF"/>
    <w:rsid w:val="00351C9B"/>
    <w:rsid w:val="00351FAE"/>
    <w:rsid w:val="0035394B"/>
    <w:rsid w:val="00354184"/>
    <w:rsid w:val="00355239"/>
    <w:rsid w:val="00355240"/>
    <w:rsid w:val="00355544"/>
    <w:rsid w:val="00355B49"/>
    <w:rsid w:val="00355CE4"/>
    <w:rsid w:val="00355EF1"/>
    <w:rsid w:val="00355FF8"/>
    <w:rsid w:val="00356788"/>
    <w:rsid w:val="00356828"/>
    <w:rsid w:val="00357493"/>
    <w:rsid w:val="00361E50"/>
    <w:rsid w:val="00362E49"/>
    <w:rsid w:val="003634AC"/>
    <w:rsid w:val="003638BC"/>
    <w:rsid w:val="00363CF7"/>
    <w:rsid w:val="00364177"/>
    <w:rsid w:val="00364755"/>
    <w:rsid w:val="00364AE6"/>
    <w:rsid w:val="003664BD"/>
    <w:rsid w:val="00366F46"/>
    <w:rsid w:val="0036722E"/>
    <w:rsid w:val="00370964"/>
    <w:rsid w:val="00370A6E"/>
    <w:rsid w:val="00371451"/>
    <w:rsid w:val="0037326D"/>
    <w:rsid w:val="0037420A"/>
    <w:rsid w:val="00375DD8"/>
    <w:rsid w:val="0037616D"/>
    <w:rsid w:val="003768D1"/>
    <w:rsid w:val="00376F89"/>
    <w:rsid w:val="00377E44"/>
    <w:rsid w:val="00377ECB"/>
    <w:rsid w:val="0038071D"/>
    <w:rsid w:val="003827FA"/>
    <w:rsid w:val="0038304F"/>
    <w:rsid w:val="00384B7F"/>
    <w:rsid w:val="00385DA2"/>
    <w:rsid w:val="00387C55"/>
    <w:rsid w:val="00390CBC"/>
    <w:rsid w:val="00392366"/>
    <w:rsid w:val="0039270F"/>
    <w:rsid w:val="00392C17"/>
    <w:rsid w:val="00395468"/>
    <w:rsid w:val="003958C1"/>
    <w:rsid w:val="00397CBA"/>
    <w:rsid w:val="003A0A18"/>
    <w:rsid w:val="003A0CD3"/>
    <w:rsid w:val="003A718F"/>
    <w:rsid w:val="003A7C5A"/>
    <w:rsid w:val="003A7CF1"/>
    <w:rsid w:val="003B0E58"/>
    <w:rsid w:val="003B267A"/>
    <w:rsid w:val="003B4233"/>
    <w:rsid w:val="003B4935"/>
    <w:rsid w:val="003B5DF2"/>
    <w:rsid w:val="003B6CEC"/>
    <w:rsid w:val="003B7DD4"/>
    <w:rsid w:val="003B7F90"/>
    <w:rsid w:val="003C1273"/>
    <w:rsid w:val="003C1F34"/>
    <w:rsid w:val="003C1FDA"/>
    <w:rsid w:val="003C2204"/>
    <w:rsid w:val="003C2610"/>
    <w:rsid w:val="003C2687"/>
    <w:rsid w:val="003C624F"/>
    <w:rsid w:val="003C6FFE"/>
    <w:rsid w:val="003C7F17"/>
    <w:rsid w:val="003D1EF6"/>
    <w:rsid w:val="003D5082"/>
    <w:rsid w:val="003D6E76"/>
    <w:rsid w:val="003E1E36"/>
    <w:rsid w:val="003E2F82"/>
    <w:rsid w:val="003E5305"/>
    <w:rsid w:val="003F077B"/>
    <w:rsid w:val="003F0D01"/>
    <w:rsid w:val="003F2610"/>
    <w:rsid w:val="003F26D0"/>
    <w:rsid w:val="003F2EA4"/>
    <w:rsid w:val="003F4FFD"/>
    <w:rsid w:val="003F6261"/>
    <w:rsid w:val="003F6780"/>
    <w:rsid w:val="003F7590"/>
    <w:rsid w:val="00402B32"/>
    <w:rsid w:val="00403149"/>
    <w:rsid w:val="00403639"/>
    <w:rsid w:val="004037AB"/>
    <w:rsid w:val="004038A5"/>
    <w:rsid w:val="0040451A"/>
    <w:rsid w:val="004049D9"/>
    <w:rsid w:val="00405814"/>
    <w:rsid w:val="00406784"/>
    <w:rsid w:val="00406812"/>
    <w:rsid w:val="004070FB"/>
    <w:rsid w:val="00407963"/>
    <w:rsid w:val="00407B2F"/>
    <w:rsid w:val="00407B69"/>
    <w:rsid w:val="00410B28"/>
    <w:rsid w:val="0041169C"/>
    <w:rsid w:val="00411B14"/>
    <w:rsid w:val="00412110"/>
    <w:rsid w:val="00414A3A"/>
    <w:rsid w:val="00420632"/>
    <w:rsid w:val="004218A0"/>
    <w:rsid w:val="0042335B"/>
    <w:rsid w:val="00423660"/>
    <w:rsid w:val="00424418"/>
    <w:rsid w:val="00425869"/>
    <w:rsid w:val="0042713A"/>
    <w:rsid w:val="00431956"/>
    <w:rsid w:val="0043563A"/>
    <w:rsid w:val="0043641F"/>
    <w:rsid w:val="0043656F"/>
    <w:rsid w:val="00437CA1"/>
    <w:rsid w:val="00437D06"/>
    <w:rsid w:val="0044035E"/>
    <w:rsid w:val="00440719"/>
    <w:rsid w:val="00440B91"/>
    <w:rsid w:val="00442DA1"/>
    <w:rsid w:val="0044399C"/>
    <w:rsid w:val="00443E92"/>
    <w:rsid w:val="0044576E"/>
    <w:rsid w:val="00446143"/>
    <w:rsid w:val="004466D1"/>
    <w:rsid w:val="00446863"/>
    <w:rsid w:val="00446F70"/>
    <w:rsid w:val="00446F8D"/>
    <w:rsid w:val="00450D4B"/>
    <w:rsid w:val="00455185"/>
    <w:rsid w:val="004562BA"/>
    <w:rsid w:val="00456F3A"/>
    <w:rsid w:val="004576E6"/>
    <w:rsid w:val="00457FF3"/>
    <w:rsid w:val="00460076"/>
    <w:rsid w:val="00460946"/>
    <w:rsid w:val="0046220F"/>
    <w:rsid w:val="00462860"/>
    <w:rsid w:val="004644BE"/>
    <w:rsid w:val="004660DF"/>
    <w:rsid w:val="004661AC"/>
    <w:rsid w:val="004668E5"/>
    <w:rsid w:val="004668FE"/>
    <w:rsid w:val="00467029"/>
    <w:rsid w:val="00467420"/>
    <w:rsid w:val="00470CEE"/>
    <w:rsid w:val="00472148"/>
    <w:rsid w:val="004735EA"/>
    <w:rsid w:val="0047386C"/>
    <w:rsid w:val="00473B0D"/>
    <w:rsid w:val="00474919"/>
    <w:rsid w:val="004753CE"/>
    <w:rsid w:val="004760F1"/>
    <w:rsid w:val="004767E0"/>
    <w:rsid w:val="00476CF1"/>
    <w:rsid w:val="00476F15"/>
    <w:rsid w:val="00477D35"/>
    <w:rsid w:val="00480136"/>
    <w:rsid w:val="0048024A"/>
    <w:rsid w:val="0048139C"/>
    <w:rsid w:val="00481B20"/>
    <w:rsid w:val="00481C23"/>
    <w:rsid w:val="00482AAD"/>
    <w:rsid w:val="00482FE4"/>
    <w:rsid w:val="004830B5"/>
    <w:rsid w:val="00483B71"/>
    <w:rsid w:val="00484023"/>
    <w:rsid w:val="00484AF2"/>
    <w:rsid w:val="00484CFB"/>
    <w:rsid w:val="0048501A"/>
    <w:rsid w:val="004854FD"/>
    <w:rsid w:val="00486D25"/>
    <w:rsid w:val="00487DA8"/>
    <w:rsid w:val="00491AF4"/>
    <w:rsid w:val="004949B5"/>
    <w:rsid w:val="00496032"/>
    <w:rsid w:val="004A3540"/>
    <w:rsid w:val="004A3D2D"/>
    <w:rsid w:val="004A3D98"/>
    <w:rsid w:val="004A4A53"/>
    <w:rsid w:val="004A540D"/>
    <w:rsid w:val="004A6223"/>
    <w:rsid w:val="004A6460"/>
    <w:rsid w:val="004B1CCA"/>
    <w:rsid w:val="004B1DC5"/>
    <w:rsid w:val="004B4901"/>
    <w:rsid w:val="004B4FB9"/>
    <w:rsid w:val="004B50D8"/>
    <w:rsid w:val="004B7681"/>
    <w:rsid w:val="004B76C6"/>
    <w:rsid w:val="004C2D5A"/>
    <w:rsid w:val="004C3962"/>
    <w:rsid w:val="004C41B9"/>
    <w:rsid w:val="004C518F"/>
    <w:rsid w:val="004C54C7"/>
    <w:rsid w:val="004C5EDD"/>
    <w:rsid w:val="004C6361"/>
    <w:rsid w:val="004C6FB7"/>
    <w:rsid w:val="004C71CA"/>
    <w:rsid w:val="004C7FA0"/>
    <w:rsid w:val="004D0695"/>
    <w:rsid w:val="004D1B9F"/>
    <w:rsid w:val="004D26FA"/>
    <w:rsid w:val="004D2E18"/>
    <w:rsid w:val="004D3468"/>
    <w:rsid w:val="004D4F8B"/>
    <w:rsid w:val="004D63C8"/>
    <w:rsid w:val="004D70BA"/>
    <w:rsid w:val="004D78F6"/>
    <w:rsid w:val="004E0D67"/>
    <w:rsid w:val="004E2176"/>
    <w:rsid w:val="004E2822"/>
    <w:rsid w:val="004E2C2C"/>
    <w:rsid w:val="004E2D5E"/>
    <w:rsid w:val="004E486E"/>
    <w:rsid w:val="004E4912"/>
    <w:rsid w:val="004E545E"/>
    <w:rsid w:val="004E7393"/>
    <w:rsid w:val="004E7DFC"/>
    <w:rsid w:val="004F09E4"/>
    <w:rsid w:val="004F1424"/>
    <w:rsid w:val="004F5DB7"/>
    <w:rsid w:val="0050219E"/>
    <w:rsid w:val="00502C36"/>
    <w:rsid w:val="0050331A"/>
    <w:rsid w:val="00505440"/>
    <w:rsid w:val="005056A8"/>
    <w:rsid w:val="00505C82"/>
    <w:rsid w:val="005076A3"/>
    <w:rsid w:val="0051123D"/>
    <w:rsid w:val="00512A3B"/>
    <w:rsid w:val="00514B17"/>
    <w:rsid w:val="00514F89"/>
    <w:rsid w:val="0051502D"/>
    <w:rsid w:val="005168BC"/>
    <w:rsid w:val="00516A7B"/>
    <w:rsid w:val="00521349"/>
    <w:rsid w:val="00521A05"/>
    <w:rsid w:val="00523278"/>
    <w:rsid w:val="005246E4"/>
    <w:rsid w:val="00524F78"/>
    <w:rsid w:val="005255A5"/>
    <w:rsid w:val="00526076"/>
    <w:rsid w:val="005266A4"/>
    <w:rsid w:val="005267EC"/>
    <w:rsid w:val="005274AD"/>
    <w:rsid w:val="0053004C"/>
    <w:rsid w:val="00530DEA"/>
    <w:rsid w:val="00531C63"/>
    <w:rsid w:val="005337BE"/>
    <w:rsid w:val="00534BCD"/>
    <w:rsid w:val="00536B6E"/>
    <w:rsid w:val="0054057D"/>
    <w:rsid w:val="00540BC8"/>
    <w:rsid w:val="0054218F"/>
    <w:rsid w:val="00542556"/>
    <w:rsid w:val="005428BE"/>
    <w:rsid w:val="00542FB2"/>
    <w:rsid w:val="00544D94"/>
    <w:rsid w:val="00547CA1"/>
    <w:rsid w:val="0055063F"/>
    <w:rsid w:val="00553B06"/>
    <w:rsid w:val="00553EA6"/>
    <w:rsid w:val="00555016"/>
    <w:rsid w:val="005561B7"/>
    <w:rsid w:val="00556AE8"/>
    <w:rsid w:val="00560592"/>
    <w:rsid w:val="005619B6"/>
    <w:rsid w:val="00561AA8"/>
    <w:rsid w:val="00562603"/>
    <w:rsid w:val="00563F66"/>
    <w:rsid w:val="00567E6A"/>
    <w:rsid w:val="005719F9"/>
    <w:rsid w:val="005721E5"/>
    <w:rsid w:val="0057229F"/>
    <w:rsid w:val="005756ED"/>
    <w:rsid w:val="0057591C"/>
    <w:rsid w:val="00576B88"/>
    <w:rsid w:val="00576E23"/>
    <w:rsid w:val="005773A3"/>
    <w:rsid w:val="00586008"/>
    <w:rsid w:val="005866AF"/>
    <w:rsid w:val="005874DB"/>
    <w:rsid w:val="005877D5"/>
    <w:rsid w:val="005903FB"/>
    <w:rsid w:val="00594466"/>
    <w:rsid w:val="00594501"/>
    <w:rsid w:val="00594948"/>
    <w:rsid w:val="00594D3F"/>
    <w:rsid w:val="005A09C4"/>
    <w:rsid w:val="005A1448"/>
    <w:rsid w:val="005A29C3"/>
    <w:rsid w:val="005A367F"/>
    <w:rsid w:val="005A495F"/>
    <w:rsid w:val="005A6C8E"/>
    <w:rsid w:val="005A6DBB"/>
    <w:rsid w:val="005A7653"/>
    <w:rsid w:val="005B1F2F"/>
    <w:rsid w:val="005B22CF"/>
    <w:rsid w:val="005B23DD"/>
    <w:rsid w:val="005B253D"/>
    <w:rsid w:val="005B3368"/>
    <w:rsid w:val="005B44F8"/>
    <w:rsid w:val="005B4822"/>
    <w:rsid w:val="005B5173"/>
    <w:rsid w:val="005B51C6"/>
    <w:rsid w:val="005B5A9E"/>
    <w:rsid w:val="005B6C91"/>
    <w:rsid w:val="005B6CCF"/>
    <w:rsid w:val="005C1323"/>
    <w:rsid w:val="005C19F9"/>
    <w:rsid w:val="005C1E24"/>
    <w:rsid w:val="005C31DB"/>
    <w:rsid w:val="005C32A4"/>
    <w:rsid w:val="005C32B0"/>
    <w:rsid w:val="005C3DE2"/>
    <w:rsid w:val="005C6AF4"/>
    <w:rsid w:val="005D686C"/>
    <w:rsid w:val="005D77CF"/>
    <w:rsid w:val="005E1D4C"/>
    <w:rsid w:val="005E3BB3"/>
    <w:rsid w:val="005E3C76"/>
    <w:rsid w:val="005E471C"/>
    <w:rsid w:val="005E4B45"/>
    <w:rsid w:val="005E4C20"/>
    <w:rsid w:val="005E5FEA"/>
    <w:rsid w:val="005F0EAF"/>
    <w:rsid w:val="005F14EE"/>
    <w:rsid w:val="005F2D15"/>
    <w:rsid w:val="005F394F"/>
    <w:rsid w:val="005F39F4"/>
    <w:rsid w:val="005F44BA"/>
    <w:rsid w:val="005F484E"/>
    <w:rsid w:val="005F4FF4"/>
    <w:rsid w:val="005F588C"/>
    <w:rsid w:val="005F5B7A"/>
    <w:rsid w:val="005F6AA9"/>
    <w:rsid w:val="006000FB"/>
    <w:rsid w:val="006019F0"/>
    <w:rsid w:val="00601D85"/>
    <w:rsid w:val="00601E19"/>
    <w:rsid w:val="00602523"/>
    <w:rsid w:val="00602E7A"/>
    <w:rsid w:val="006033E6"/>
    <w:rsid w:val="00603559"/>
    <w:rsid w:val="00605A84"/>
    <w:rsid w:val="00605EB4"/>
    <w:rsid w:val="00606F5C"/>
    <w:rsid w:val="00610957"/>
    <w:rsid w:val="00610F1E"/>
    <w:rsid w:val="006114CB"/>
    <w:rsid w:val="0061325E"/>
    <w:rsid w:val="00613350"/>
    <w:rsid w:val="00613A37"/>
    <w:rsid w:val="0061408D"/>
    <w:rsid w:val="00614400"/>
    <w:rsid w:val="00616502"/>
    <w:rsid w:val="00616C2A"/>
    <w:rsid w:val="00616E81"/>
    <w:rsid w:val="00621ABF"/>
    <w:rsid w:val="00621DA2"/>
    <w:rsid w:val="0062225A"/>
    <w:rsid w:val="006223EA"/>
    <w:rsid w:val="00622ED6"/>
    <w:rsid w:val="00624198"/>
    <w:rsid w:val="006250D8"/>
    <w:rsid w:val="00626BA8"/>
    <w:rsid w:val="006272AD"/>
    <w:rsid w:val="00631197"/>
    <w:rsid w:val="0063161E"/>
    <w:rsid w:val="0063214F"/>
    <w:rsid w:val="00632397"/>
    <w:rsid w:val="00632415"/>
    <w:rsid w:val="00634E7E"/>
    <w:rsid w:val="006352D8"/>
    <w:rsid w:val="00635639"/>
    <w:rsid w:val="0063791D"/>
    <w:rsid w:val="00637A0B"/>
    <w:rsid w:val="0064030F"/>
    <w:rsid w:val="00640639"/>
    <w:rsid w:val="0064393C"/>
    <w:rsid w:val="00643EEE"/>
    <w:rsid w:val="0064414E"/>
    <w:rsid w:val="00644470"/>
    <w:rsid w:val="00646069"/>
    <w:rsid w:val="006463FB"/>
    <w:rsid w:val="00650452"/>
    <w:rsid w:val="00651863"/>
    <w:rsid w:val="006518A9"/>
    <w:rsid w:val="00651BC0"/>
    <w:rsid w:val="0065512C"/>
    <w:rsid w:val="00655654"/>
    <w:rsid w:val="006560A1"/>
    <w:rsid w:val="00656183"/>
    <w:rsid w:val="00661AE2"/>
    <w:rsid w:val="006627E7"/>
    <w:rsid w:val="006663DB"/>
    <w:rsid w:val="006663F1"/>
    <w:rsid w:val="00667822"/>
    <w:rsid w:val="00667BD1"/>
    <w:rsid w:val="006705DD"/>
    <w:rsid w:val="00673CAF"/>
    <w:rsid w:val="00674AD6"/>
    <w:rsid w:val="0068006F"/>
    <w:rsid w:val="00683DA1"/>
    <w:rsid w:val="00687730"/>
    <w:rsid w:val="00687BA1"/>
    <w:rsid w:val="00687F76"/>
    <w:rsid w:val="00691D79"/>
    <w:rsid w:val="00693C8B"/>
    <w:rsid w:val="006953D8"/>
    <w:rsid w:val="006954E4"/>
    <w:rsid w:val="006958BE"/>
    <w:rsid w:val="00696C38"/>
    <w:rsid w:val="00696EFE"/>
    <w:rsid w:val="006A0DAB"/>
    <w:rsid w:val="006A1069"/>
    <w:rsid w:val="006A1079"/>
    <w:rsid w:val="006A184E"/>
    <w:rsid w:val="006A1C51"/>
    <w:rsid w:val="006A2012"/>
    <w:rsid w:val="006A3659"/>
    <w:rsid w:val="006A3746"/>
    <w:rsid w:val="006A3749"/>
    <w:rsid w:val="006A5AAE"/>
    <w:rsid w:val="006A6642"/>
    <w:rsid w:val="006A768F"/>
    <w:rsid w:val="006B223B"/>
    <w:rsid w:val="006B41EB"/>
    <w:rsid w:val="006B49CC"/>
    <w:rsid w:val="006B4F37"/>
    <w:rsid w:val="006C014D"/>
    <w:rsid w:val="006C02E0"/>
    <w:rsid w:val="006C211C"/>
    <w:rsid w:val="006C2315"/>
    <w:rsid w:val="006C4DE7"/>
    <w:rsid w:val="006C4E34"/>
    <w:rsid w:val="006C733B"/>
    <w:rsid w:val="006C7FF1"/>
    <w:rsid w:val="006D055C"/>
    <w:rsid w:val="006D0F40"/>
    <w:rsid w:val="006D18C9"/>
    <w:rsid w:val="006D2281"/>
    <w:rsid w:val="006D38B8"/>
    <w:rsid w:val="006D4EC9"/>
    <w:rsid w:val="006D5D5A"/>
    <w:rsid w:val="006D62DC"/>
    <w:rsid w:val="006D6D6B"/>
    <w:rsid w:val="006D742D"/>
    <w:rsid w:val="006E0C63"/>
    <w:rsid w:val="006E1915"/>
    <w:rsid w:val="006E1E94"/>
    <w:rsid w:val="006E2742"/>
    <w:rsid w:val="006E29F2"/>
    <w:rsid w:val="006E3373"/>
    <w:rsid w:val="006E3C01"/>
    <w:rsid w:val="006E5670"/>
    <w:rsid w:val="006E5912"/>
    <w:rsid w:val="006E68B4"/>
    <w:rsid w:val="006E6D25"/>
    <w:rsid w:val="006E6EBE"/>
    <w:rsid w:val="006E7696"/>
    <w:rsid w:val="006E7846"/>
    <w:rsid w:val="006F21ED"/>
    <w:rsid w:val="006F25FA"/>
    <w:rsid w:val="006F3ACC"/>
    <w:rsid w:val="006F4AA5"/>
    <w:rsid w:val="006F5D47"/>
    <w:rsid w:val="006F681E"/>
    <w:rsid w:val="006F6F10"/>
    <w:rsid w:val="006F7DB9"/>
    <w:rsid w:val="006F7E3D"/>
    <w:rsid w:val="00700AE9"/>
    <w:rsid w:val="00700E86"/>
    <w:rsid w:val="00700E88"/>
    <w:rsid w:val="00701C32"/>
    <w:rsid w:val="007025A0"/>
    <w:rsid w:val="00702721"/>
    <w:rsid w:val="00702957"/>
    <w:rsid w:val="00703A4A"/>
    <w:rsid w:val="00703ADB"/>
    <w:rsid w:val="00703E12"/>
    <w:rsid w:val="007052DB"/>
    <w:rsid w:val="00706BDF"/>
    <w:rsid w:val="00707CC0"/>
    <w:rsid w:val="00711DE5"/>
    <w:rsid w:val="00713CB8"/>
    <w:rsid w:val="00713EA0"/>
    <w:rsid w:val="0071475B"/>
    <w:rsid w:val="00715E65"/>
    <w:rsid w:val="007160C1"/>
    <w:rsid w:val="0071726C"/>
    <w:rsid w:val="00717869"/>
    <w:rsid w:val="007216D1"/>
    <w:rsid w:val="00721DDC"/>
    <w:rsid w:val="00725431"/>
    <w:rsid w:val="007257D4"/>
    <w:rsid w:val="007259CF"/>
    <w:rsid w:val="00726B01"/>
    <w:rsid w:val="007310B9"/>
    <w:rsid w:val="007324B4"/>
    <w:rsid w:val="007333C9"/>
    <w:rsid w:val="00734394"/>
    <w:rsid w:val="00735834"/>
    <w:rsid w:val="00736396"/>
    <w:rsid w:val="0073651A"/>
    <w:rsid w:val="0074038B"/>
    <w:rsid w:val="007404BC"/>
    <w:rsid w:val="0074267D"/>
    <w:rsid w:val="007434B4"/>
    <w:rsid w:val="00743606"/>
    <w:rsid w:val="007436DA"/>
    <w:rsid w:val="00744516"/>
    <w:rsid w:val="007445AE"/>
    <w:rsid w:val="007448CA"/>
    <w:rsid w:val="00747294"/>
    <w:rsid w:val="007500BD"/>
    <w:rsid w:val="00750FB0"/>
    <w:rsid w:val="0075184B"/>
    <w:rsid w:val="007527AF"/>
    <w:rsid w:val="00752A05"/>
    <w:rsid w:val="007536CB"/>
    <w:rsid w:val="00753CFE"/>
    <w:rsid w:val="007558CD"/>
    <w:rsid w:val="007565F8"/>
    <w:rsid w:val="00757B3F"/>
    <w:rsid w:val="007601DB"/>
    <w:rsid w:val="00760414"/>
    <w:rsid w:val="00761B67"/>
    <w:rsid w:val="00761DED"/>
    <w:rsid w:val="00765591"/>
    <w:rsid w:val="007657EE"/>
    <w:rsid w:val="00766251"/>
    <w:rsid w:val="00771657"/>
    <w:rsid w:val="0077170D"/>
    <w:rsid w:val="00772B78"/>
    <w:rsid w:val="00774F58"/>
    <w:rsid w:val="00776C40"/>
    <w:rsid w:val="00776DAE"/>
    <w:rsid w:val="00780343"/>
    <w:rsid w:val="0078088C"/>
    <w:rsid w:val="00781B91"/>
    <w:rsid w:val="007833D0"/>
    <w:rsid w:val="00783A8E"/>
    <w:rsid w:val="00786486"/>
    <w:rsid w:val="007904AA"/>
    <w:rsid w:val="0079187F"/>
    <w:rsid w:val="0079406F"/>
    <w:rsid w:val="00794B20"/>
    <w:rsid w:val="00795693"/>
    <w:rsid w:val="00795E54"/>
    <w:rsid w:val="00797750"/>
    <w:rsid w:val="007A1969"/>
    <w:rsid w:val="007A30FD"/>
    <w:rsid w:val="007A42AB"/>
    <w:rsid w:val="007A47BC"/>
    <w:rsid w:val="007A5FBD"/>
    <w:rsid w:val="007A6E3B"/>
    <w:rsid w:val="007B048A"/>
    <w:rsid w:val="007B04CF"/>
    <w:rsid w:val="007B116E"/>
    <w:rsid w:val="007B2152"/>
    <w:rsid w:val="007B3388"/>
    <w:rsid w:val="007B47CC"/>
    <w:rsid w:val="007B4A4D"/>
    <w:rsid w:val="007B4DB2"/>
    <w:rsid w:val="007B5CAE"/>
    <w:rsid w:val="007B63DB"/>
    <w:rsid w:val="007C1F8F"/>
    <w:rsid w:val="007C26E4"/>
    <w:rsid w:val="007C393C"/>
    <w:rsid w:val="007C3A2E"/>
    <w:rsid w:val="007C56A5"/>
    <w:rsid w:val="007D1B52"/>
    <w:rsid w:val="007D676F"/>
    <w:rsid w:val="007D6D14"/>
    <w:rsid w:val="007D7544"/>
    <w:rsid w:val="007E11ED"/>
    <w:rsid w:val="007E1C07"/>
    <w:rsid w:val="007E1E21"/>
    <w:rsid w:val="007E2BCD"/>
    <w:rsid w:val="007E3B01"/>
    <w:rsid w:val="007E5AC4"/>
    <w:rsid w:val="007E7C67"/>
    <w:rsid w:val="007F0406"/>
    <w:rsid w:val="007F0991"/>
    <w:rsid w:val="007F0D1C"/>
    <w:rsid w:val="007F26AB"/>
    <w:rsid w:val="007F2B3F"/>
    <w:rsid w:val="007F30E3"/>
    <w:rsid w:val="007F3681"/>
    <w:rsid w:val="007F4017"/>
    <w:rsid w:val="007F446D"/>
    <w:rsid w:val="007F4813"/>
    <w:rsid w:val="007F57F0"/>
    <w:rsid w:val="007F6465"/>
    <w:rsid w:val="007F78D4"/>
    <w:rsid w:val="00801969"/>
    <w:rsid w:val="00802476"/>
    <w:rsid w:val="00806CDA"/>
    <w:rsid w:val="00807076"/>
    <w:rsid w:val="0080732D"/>
    <w:rsid w:val="00807453"/>
    <w:rsid w:val="008074D4"/>
    <w:rsid w:val="00807542"/>
    <w:rsid w:val="008079A9"/>
    <w:rsid w:val="008102E8"/>
    <w:rsid w:val="00812C4D"/>
    <w:rsid w:val="00812D9F"/>
    <w:rsid w:val="00813B4A"/>
    <w:rsid w:val="008140FA"/>
    <w:rsid w:val="00815716"/>
    <w:rsid w:val="008173B8"/>
    <w:rsid w:val="008178B7"/>
    <w:rsid w:val="00817B25"/>
    <w:rsid w:val="00824465"/>
    <w:rsid w:val="00825E50"/>
    <w:rsid w:val="00827672"/>
    <w:rsid w:val="00830A30"/>
    <w:rsid w:val="008316B6"/>
    <w:rsid w:val="00831D4B"/>
    <w:rsid w:val="00832043"/>
    <w:rsid w:val="00832455"/>
    <w:rsid w:val="00832B00"/>
    <w:rsid w:val="008330C6"/>
    <w:rsid w:val="00833208"/>
    <w:rsid w:val="008338F7"/>
    <w:rsid w:val="00833C9F"/>
    <w:rsid w:val="00834B60"/>
    <w:rsid w:val="0083628B"/>
    <w:rsid w:val="008368EA"/>
    <w:rsid w:val="008428E7"/>
    <w:rsid w:val="0084333C"/>
    <w:rsid w:val="00843610"/>
    <w:rsid w:val="008440A9"/>
    <w:rsid w:val="00845B3A"/>
    <w:rsid w:val="008466B0"/>
    <w:rsid w:val="008466E0"/>
    <w:rsid w:val="00846788"/>
    <w:rsid w:val="00847422"/>
    <w:rsid w:val="00851FCD"/>
    <w:rsid w:val="00852072"/>
    <w:rsid w:val="00853754"/>
    <w:rsid w:val="00853A1A"/>
    <w:rsid w:val="00855B76"/>
    <w:rsid w:val="00861DAA"/>
    <w:rsid w:val="00863C02"/>
    <w:rsid w:val="00864129"/>
    <w:rsid w:val="00865E05"/>
    <w:rsid w:val="00867636"/>
    <w:rsid w:val="00867AE8"/>
    <w:rsid w:val="00867F62"/>
    <w:rsid w:val="00870634"/>
    <w:rsid w:val="00870D21"/>
    <w:rsid w:val="00872748"/>
    <w:rsid w:val="00872997"/>
    <w:rsid w:val="0087308B"/>
    <w:rsid w:val="0087410C"/>
    <w:rsid w:val="0087425F"/>
    <w:rsid w:val="00874B0B"/>
    <w:rsid w:val="00875DCE"/>
    <w:rsid w:val="0087632C"/>
    <w:rsid w:val="00877916"/>
    <w:rsid w:val="00877FD9"/>
    <w:rsid w:val="00881256"/>
    <w:rsid w:val="0088267E"/>
    <w:rsid w:val="0088286C"/>
    <w:rsid w:val="00887739"/>
    <w:rsid w:val="00891963"/>
    <w:rsid w:val="00891ABE"/>
    <w:rsid w:val="008925FB"/>
    <w:rsid w:val="0089295D"/>
    <w:rsid w:val="008940CB"/>
    <w:rsid w:val="00894282"/>
    <w:rsid w:val="00895F93"/>
    <w:rsid w:val="0089752E"/>
    <w:rsid w:val="008976CD"/>
    <w:rsid w:val="00897A45"/>
    <w:rsid w:val="008A060F"/>
    <w:rsid w:val="008A0FA3"/>
    <w:rsid w:val="008A2C4A"/>
    <w:rsid w:val="008A2E81"/>
    <w:rsid w:val="008A3FFC"/>
    <w:rsid w:val="008A4FF1"/>
    <w:rsid w:val="008B012A"/>
    <w:rsid w:val="008B0380"/>
    <w:rsid w:val="008B1D78"/>
    <w:rsid w:val="008B2B01"/>
    <w:rsid w:val="008B31DA"/>
    <w:rsid w:val="008B3EC7"/>
    <w:rsid w:val="008B6787"/>
    <w:rsid w:val="008B67BC"/>
    <w:rsid w:val="008B6878"/>
    <w:rsid w:val="008B76C9"/>
    <w:rsid w:val="008B785E"/>
    <w:rsid w:val="008C0912"/>
    <w:rsid w:val="008C0C6F"/>
    <w:rsid w:val="008C0FE8"/>
    <w:rsid w:val="008C2F9E"/>
    <w:rsid w:val="008C3036"/>
    <w:rsid w:val="008C40E9"/>
    <w:rsid w:val="008C43DB"/>
    <w:rsid w:val="008C4BE6"/>
    <w:rsid w:val="008C5AE3"/>
    <w:rsid w:val="008C5B42"/>
    <w:rsid w:val="008C730E"/>
    <w:rsid w:val="008C74EF"/>
    <w:rsid w:val="008D0B14"/>
    <w:rsid w:val="008D28A9"/>
    <w:rsid w:val="008D3342"/>
    <w:rsid w:val="008D3E75"/>
    <w:rsid w:val="008D42A9"/>
    <w:rsid w:val="008D4623"/>
    <w:rsid w:val="008D6638"/>
    <w:rsid w:val="008D7B96"/>
    <w:rsid w:val="008D7B9A"/>
    <w:rsid w:val="008E2125"/>
    <w:rsid w:val="008E4319"/>
    <w:rsid w:val="008F0945"/>
    <w:rsid w:val="008F16A3"/>
    <w:rsid w:val="008F1867"/>
    <w:rsid w:val="008F2934"/>
    <w:rsid w:val="008F387E"/>
    <w:rsid w:val="008F42F6"/>
    <w:rsid w:val="008F4630"/>
    <w:rsid w:val="008F486A"/>
    <w:rsid w:val="008F4FF0"/>
    <w:rsid w:val="008F55CC"/>
    <w:rsid w:val="008F6630"/>
    <w:rsid w:val="008F737C"/>
    <w:rsid w:val="008F73A4"/>
    <w:rsid w:val="008F7F6C"/>
    <w:rsid w:val="009000FC"/>
    <w:rsid w:val="0090230A"/>
    <w:rsid w:val="00903E89"/>
    <w:rsid w:val="0090411E"/>
    <w:rsid w:val="00904813"/>
    <w:rsid w:val="00904A50"/>
    <w:rsid w:val="00904DBC"/>
    <w:rsid w:val="00905DF2"/>
    <w:rsid w:val="0090615B"/>
    <w:rsid w:val="0090677C"/>
    <w:rsid w:val="00906A1D"/>
    <w:rsid w:val="00906BA3"/>
    <w:rsid w:val="00906BC1"/>
    <w:rsid w:val="009078B1"/>
    <w:rsid w:val="009079F0"/>
    <w:rsid w:val="009100E5"/>
    <w:rsid w:val="009106AC"/>
    <w:rsid w:val="00910D8B"/>
    <w:rsid w:val="00910EED"/>
    <w:rsid w:val="0091327F"/>
    <w:rsid w:val="00913A72"/>
    <w:rsid w:val="009154AE"/>
    <w:rsid w:val="00915FFD"/>
    <w:rsid w:val="009167FC"/>
    <w:rsid w:val="009169E7"/>
    <w:rsid w:val="009173C1"/>
    <w:rsid w:val="00920120"/>
    <w:rsid w:val="00921E94"/>
    <w:rsid w:val="00923993"/>
    <w:rsid w:val="0092433D"/>
    <w:rsid w:val="0093065B"/>
    <w:rsid w:val="00931880"/>
    <w:rsid w:val="00931B75"/>
    <w:rsid w:val="00931EFE"/>
    <w:rsid w:val="0093286C"/>
    <w:rsid w:val="00932C62"/>
    <w:rsid w:val="0093596C"/>
    <w:rsid w:val="0093676B"/>
    <w:rsid w:val="00936977"/>
    <w:rsid w:val="00936E46"/>
    <w:rsid w:val="00937EF5"/>
    <w:rsid w:val="00940235"/>
    <w:rsid w:val="0094046A"/>
    <w:rsid w:val="009408C9"/>
    <w:rsid w:val="009412A9"/>
    <w:rsid w:val="00941437"/>
    <w:rsid w:val="0094175D"/>
    <w:rsid w:val="009430CB"/>
    <w:rsid w:val="009433EC"/>
    <w:rsid w:val="00943A98"/>
    <w:rsid w:val="00945764"/>
    <w:rsid w:val="009465BE"/>
    <w:rsid w:val="00951A99"/>
    <w:rsid w:val="009521A5"/>
    <w:rsid w:val="009531FE"/>
    <w:rsid w:val="0095364D"/>
    <w:rsid w:val="00953CBE"/>
    <w:rsid w:val="009549FC"/>
    <w:rsid w:val="00955590"/>
    <w:rsid w:val="00957137"/>
    <w:rsid w:val="009608D3"/>
    <w:rsid w:val="00960E45"/>
    <w:rsid w:val="00961C8B"/>
    <w:rsid w:val="0096555F"/>
    <w:rsid w:val="00966541"/>
    <w:rsid w:val="00970038"/>
    <w:rsid w:val="00970EBF"/>
    <w:rsid w:val="009720A1"/>
    <w:rsid w:val="009725ED"/>
    <w:rsid w:val="0097393F"/>
    <w:rsid w:val="00973A8F"/>
    <w:rsid w:val="00974B66"/>
    <w:rsid w:val="00975C70"/>
    <w:rsid w:val="00975FA5"/>
    <w:rsid w:val="00976587"/>
    <w:rsid w:val="00976B55"/>
    <w:rsid w:val="00976C65"/>
    <w:rsid w:val="00977A69"/>
    <w:rsid w:val="00980AB1"/>
    <w:rsid w:val="00981318"/>
    <w:rsid w:val="009825F3"/>
    <w:rsid w:val="0098275F"/>
    <w:rsid w:val="00983FA2"/>
    <w:rsid w:val="0098481A"/>
    <w:rsid w:val="009850FF"/>
    <w:rsid w:val="009851E8"/>
    <w:rsid w:val="0098620B"/>
    <w:rsid w:val="00986A34"/>
    <w:rsid w:val="009870AD"/>
    <w:rsid w:val="009873AB"/>
    <w:rsid w:val="009915B1"/>
    <w:rsid w:val="00992217"/>
    <w:rsid w:val="00992AF8"/>
    <w:rsid w:val="00993138"/>
    <w:rsid w:val="009933F5"/>
    <w:rsid w:val="00994B66"/>
    <w:rsid w:val="009950BA"/>
    <w:rsid w:val="00995268"/>
    <w:rsid w:val="00996999"/>
    <w:rsid w:val="0099727C"/>
    <w:rsid w:val="009A0B71"/>
    <w:rsid w:val="009A0FCE"/>
    <w:rsid w:val="009A157E"/>
    <w:rsid w:val="009A16FF"/>
    <w:rsid w:val="009A1B16"/>
    <w:rsid w:val="009A32DB"/>
    <w:rsid w:val="009A3451"/>
    <w:rsid w:val="009A34FC"/>
    <w:rsid w:val="009A4625"/>
    <w:rsid w:val="009A538D"/>
    <w:rsid w:val="009A5D9F"/>
    <w:rsid w:val="009A64B4"/>
    <w:rsid w:val="009A7C2C"/>
    <w:rsid w:val="009B0F74"/>
    <w:rsid w:val="009B1647"/>
    <w:rsid w:val="009B1EA4"/>
    <w:rsid w:val="009B2119"/>
    <w:rsid w:val="009B356C"/>
    <w:rsid w:val="009B3A3C"/>
    <w:rsid w:val="009B65F6"/>
    <w:rsid w:val="009B6619"/>
    <w:rsid w:val="009B6973"/>
    <w:rsid w:val="009B7770"/>
    <w:rsid w:val="009C058A"/>
    <w:rsid w:val="009C3D7E"/>
    <w:rsid w:val="009C42C5"/>
    <w:rsid w:val="009C5E1A"/>
    <w:rsid w:val="009C76BE"/>
    <w:rsid w:val="009C7BC2"/>
    <w:rsid w:val="009D2372"/>
    <w:rsid w:val="009D30FA"/>
    <w:rsid w:val="009D3D12"/>
    <w:rsid w:val="009D4A42"/>
    <w:rsid w:val="009D596A"/>
    <w:rsid w:val="009D6064"/>
    <w:rsid w:val="009D6E5B"/>
    <w:rsid w:val="009D7E2D"/>
    <w:rsid w:val="009D7E93"/>
    <w:rsid w:val="009E13E9"/>
    <w:rsid w:val="009E1413"/>
    <w:rsid w:val="009E2E14"/>
    <w:rsid w:val="009E36A4"/>
    <w:rsid w:val="009E38EC"/>
    <w:rsid w:val="009E3CEE"/>
    <w:rsid w:val="009E4A43"/>
    <w:rsid w:val="009E51FB"/>
    <w:rsid w:val="009E6592"/>
    <w:rsid w:val="009F0015"/>
    <w:rsid w:val="009F3891"/>
    <w:rsid w:val="009F3A0C"/>
    <w:rsid w:val="009F41F3"/>
    <w:rsid w:val="009F5E5F"/>
    <w:rsid w:val="00A006FC"/>
    <w:rsid w:val="00A01F3E"/>
    <w:rsid w:val="00A03A72"/>
    <w:rsid w:val="00A03E02"/>
    <w:rsid w:val="00A058B6"/>
    <w:rsid w:val="00A05C14"/>
    <w:rsid w:val="00A06792"/>
    <w:rsid w:val="00A15348"/>
    <w:rsid w:val="00A16584"/>
    <w:rsid w:val="00A16641"/>
    <w:rsid w:val="00A17733"/>
    <w:rsid w:val="00A177AD"/>
    <w:rsid w:val="00A17A28"/>
    <w:rsid w:val="00A21C63"/>
    <w:rsid w:val="00A21CD4"/>
    <w:rsid w:val="00A21E0B"/>
    <w:rsid w:val="00A22DAA"/>
    <w:rsid w:val="00A23589"/>
    <w:rsid w:val="00A23AA5"/>
    <w:rsid w:val="00A25092"/>
    <w:rsid w:val="00A255EE"/>
    <w:rsid w:val="00A25BEF"/>
    <w:rsid w:val="00A264A4"/>
    <w:rsid w:val="00A30000"/>
    <w:rsid w:val="00A30EAA"/>
    <w:rsid w:val="00A3113D"/>
    <w:rsid w:val="00A32920"/>
    <w:rsid w:val="00A34CD0"/>
    <w:rsid w:val="00A359BF"/>
    <w:rsid w:val="00A365FF"/>
    <w:rsid w:val="00A36626"/>
    <w:rsid w:val="00A37FF3"/>
    <w:rsid w:val="00A42925"/>
    <w:rsid w:val="00A431BF"/>
    <w:rsid w:val="00A44AC7"/>
    <w:rsid w:val="00A44BA3"/>
    <w:rsid w:val="00A4643C"/>
    <w:rsid w:val="00A468AB"/>
    <w:rsid w:val="00A468AE"/>
    <w:rsid w:val="00A473DB"/>
    <w:rsid w:val="00A4779D"/>
    <w:rsid w:val="00A47D7B"/>
    <w:rsid w:val="00A5056A"/>
    <w:rsid w:val="00A516AE"/>
    <w:rsid w:val="00A523B1"/>
    <w:rsid w:val="00A52D93"/>
    <w:rsid w:val="00A60C3B"/>
    <w:rsid w:val="00A621F7"/>
    <w:rsid w:val="00A64264"/>
    <w:rsid w:val="00A6431B"/>
    <w:rsid w:val="00A652A7"/>
    <w:rsid w:val="00A65F00"/>
    <w:rsid w:val="00A67F0E"/>
    <w:rsid w:val="00A67F29"/>
    <w:rsid w:val="00A71619"/>
    <w:rsid w:val="00A7443F"/>
    <w:rsid w:val="00A7487B"/>
    <w:rsid w:val="00A77CD3"/>
    <w:rsid w:val="00A77F28"/>
    <w:rsid w:val="00A814E4"/>
    <w:rsid w:val="00A81AC7"/>
    <w:rsid w:val="00A8304D"/>
    <w:rsid w:val="00A87367"/>
    <w:rsid w:val="00A90E66"/>
    <w:rsid w:val="00A911AD"/>
    <w:rsid w:val="00A9142F"/>
    <w:rsid w:val="00A919B0"/>
    <w:rsid w:val="00A91BC5"/>
    <w:rsid w:val="00A92AB0"/>
    <w:rsid w:val="00A93078"/>
    <w:rsid w:val="00A931EB"/>
    <w:rsid w:val="00A937A3"/>
    <w:rsid w:val="00A93E05"/>
    <w:rsid w:val="00A94084"/>
    <w:rsid w:val="00A94787"/>
    <w:rsid w:val="00A95189"/>
    <w:rsid w:val="00A971AB"/>
    <w:rsid w:val="00A97750"/>
    <w:rsid w:val="00AA0217"/>
    <w:rsid w:val="00AA21D8"/>
    <w:rsid w:val="00AA2AEA"/>
    <w:rsid w:val="00AA39D3"/>
    <w:rsid w:val="00AA3D42"/>
    <w:rsid w:val="00AA6FD2"/>
    <w:rsid w:val="00AA74EA"/>
    <w:rsid w:val="00AB24E9"/>
    <w:rsid w:val="00AB2D95"/>
    <w:rsid w:val="00AB39F8"/>
    <w:rsid w:val="00AB718D"/>
    <w:rsid w:val="00AC168B"/>
    <w:rsid w:val="00AC2571"/>
    <w:rsid w:val="00AC29F1"/>
    <w:rsid w:val="00AC3D15"/>
    <w:rsid w:val="00AC3D7D"/>
    <w:rsid w:val="00AC4507"/>
    <w:rsid w:val="00AC4FA4"/>
    <w:rsid w:val="00AC6D4D"/>
    <w:rsid w:val="00AC73B6"/>
    <w:rsid w:val="00AD0251"/>
    <w:rsid w:val="00AD072C"/>
    <w:rsid w:val="00AD18CC"/>
    <w:rsid w:val="00AD2ED5"/>
    <w:rsid w:val="00AD4D3B"/>
    <w:rsid w:val="00AD526E"/>
    <w:rsid w:val="00AD6AB0"/>
    <w:rsid w:val="00AE087E"/>
    <w:rsid w:val="00AE0D91"/>
    <w:rsid w:val="00AE1A42"/>
    <w:rsid w:val="00AE206D"/>
    <w:rsid w:val="00AE248B"/>
    <w:rsid w:val="00AE2A01"/>
    <w:rsid w:val="00AE3299"/>
    <w:rsid w:val="00AE5D32"/>
    <w:rsid w:val="00AE645A"/>
    <w:rsid w:val="00AE74AC"/>
    <w:rsid w:val="00AF1081"/>
    <w:rsid w:val="00AF1E5B"/>
    <w:rsid w:val="00AF1EF1"/>
    <w:rsid w:val="00AF21E1"/>
    <w:rsid w:val="00AF2A45"/>
    <w:rsid w:val="00AF2A52"/>
    <w:rsid w:val="00AF4366"/>
    <w:rsid w:val="00AF492C"/>
    <w:rsid w:val="00AF72E8"/>
    <w:rsid w:val="00AF7B4F"/>
    <w:rsid w:val="00B000DF"/>
    <w:rsid w:val="00B0129B"/>
    <w:rsid w:val="00B023AB"/>
    <w:rsid w:val="00B02B28"/>
    <w:rsid w:val="00B02CC0"/>
    <w:rsid w:val="00B04155"/>
    <w:rsid w:val="00B04F76"/>
    <w:rsid w:val="00B11E4E"/>
    <w:rsid w:val="00B125C6"/>
    <w:rsid w:val="00B1379A"/>
    <w:rsid w:val="00B14476"/>
    <w:rsid w:val="00B170C4"/>
    <w:rsid w:val="00B1747B"/>
    <w:rsid w:val="00B203EF"/>
    <w:rsid w:val="00B2177C"/>
    <w:rsid w:val="00B21E1B"/>
    <w:rsid w:val="00B22112"/>
    <w:rsid w:val="00B239BF"/>
    <w:rsid w:val="00B24206"/>
    <w:rsid w:val="00B24847"/>
    <w:rsid w:val="00B24ABE"/>
    <w:rsid w:val="00B24F55"/>
    <w:rsid w:val="00B25053"/>
    <w:rsid w:val="00B25F19"/>
    <w:rsid w:val="00B27651"/>
    <w:rsid w:val="00B278F9"/>
    <w:rsid w:val="00B313DB"/>
    <w:rsid w:val="00B31B6B"/>
    <w:rsid w:val="00B32182"/>
    <w:rsid w:val="00B32637"/>
    <w:rsid w:val="00B340FF"/>
    <w:rsid w:val="00B3500B"/>
    <w:rsid w:val="00B37CBA"/>
    <w:rsid w:val="00B4085C"/>
    <w:rsid w:val="00B41ED1"/>
    <w:rsid w:val="00B4216F"/>
    <w:rsid w:val="00B426C0"/>
    <w:rsid w:val="00B4404C"/>
    <w:rsid w:val="00B445FE"/>
    <w:rsid w:val="00B447BF"/>
    <w:rsid w:val="00B44B3B"/>
    <w:rsid w:val="00B44F1D"/>
    <w:rsid w:val="00B4630B"/>
    <w:rsid w:val="00B46A2F"/>
    <w:rsid w:val="00B46AE2"/>
    <w:rsid w:val="00B47560"/>
    <w:rsid w:val="00B53133"/>
    <w:rsid w:val="00B544E1"/>
    <w:rsid w:val="00B54E2A"/>
    <w:rsid w:val="00B5541F"/>
    <w:rsid w:val="00B5772B"/>
    <w:rsid w:val="00B57774"/>
    <w:rsid w:val="00B57974"/>
    <w:rsid w:val="00B615D0"/>
    <w:rsid w:val="00B61C49"/>
    <w:rsid w:val="00B62263"/>
    <w:rsid w:val="00B63B9B"/>
    <w:rsid w:val="00B6440A"/>
    <w:rsid w:val="00B650D1"/>
    <w:rsid w:val="00B658E2"/>
    <w:rsid w:val="00B66260"/>
    <w:rsid w:val="00B717A7"/>
    <w:rsid w:val="00B72352"/>
    <w:rsid w:val="00B738B7"/>
    <w:rsid w:val="00B738F8"/>
    <w:rsid w:val="00B745B4"/>
    <w:rsid w:val="00B7514E"/>
    <w:rsid w:val="00B755B5"/>
    <w:rsid w:val="00B77CD3"/>
    <w:rsid w:val="00B816BB"/>
    <w:rsid w:val="00B82F0D"/>
    <w:rsid w:val="00B83367"/>
    <w:rsid w:val="00B83F50"/>
    <w:rsid w:val="00B84488"/>
    <w:rsid w:val="00B84702"/>
    <w:rsid w:val="00B853A9"/>
    <w:rsid w:val="00B867A8"/>
    <w:rsid w:val="00B91036"/>
    <w:rsid w:val="00B92A5F"/>
    <w:rsid w:val="00B941DE"/>
    <w:rsid w:val="00B94BF9"/>
    <w:rsid w:val="00B956D7"/>
    <w:rsid w:val="00B959E0"/>
    <w:rsid w:val="00B96D8C"/>
    <w:rsid w:val="00BA1353"/>
    <w:rsid w:val="00BA21C5"/>
    <w:rsid w:val="00BA231D"/>
    <w:rsid w:val="00BA4EFF"/>
    <w:rsid w:val="00BA65D6"/>
    <w:rsid w:val="00BA796A"/>
    <w:rsid w:val="00BA7BC1"/>
    <w:rsid w:val="00BB0462"/>
    <w:rsid w:val="00BB0844"/>
    <w:rsid w:val="00BB1A13"/>
    <w:rsid w:val="00BB4A6C"/>
    <w:rsid w:val="00BB517D"/>
    <w:rsid w:val="00BB6315"/>
    <w:rsid w:val="00BB6A5D"/>
    <w:rsid w:val="00BB6CE4"/>
    <w:rsid w:val="00BB787E"/>
    <w:rsid w:val="00BC10F9"/>
    <w:rsid w:val="00BC1333"/>
    <w:rsid w:val="00BC1992"/>
    <w:rsid w:val="00BC2523"/>
    <w:rsid w:val="00BC28E2"/>
    <w:rsid w:val="00BC3477"/>
    <w:rsid w:val="00BC37CE"/>
    <w:rsid w:val="00BC434E"/>
    <w:rsid w:val="00BC4C28"/>
    <w:rsid w:val="00BD176E"/>
    <w:rsid w:val="00BD20DC"/>
    <w:rsid w:val="00BD36BF"/>
    <w:rsid w:val="00BD483F"/>
    <w:rsid w:val="00BD4BD6"/>
    <w:rsid w:val="00BE2B07"/>
    <w:rsid w:val="00BE37BC"/>
    <w:rsid w:val="00BE3CCD"/>
    <w:rsid w:val="00BF02B4"/>
    <w:rsid w:val="00BF27C8"/>
    <w:rsid w:val="00BF3FB3"/>
    <w:rsid w:val="00BF4A84"/>
    <w:rsid w:val="00C01751"/>
    <w:rsid w:val="00C0196B"/>
    <w:rsid w:val="00C03416"/>
    <w:rsid w:val="00C060CB"/>
    <w:rsid w:val="00C076F0"/>
    <w:rsid w:val="00C100C0"/>
    <w:rsid w:val="00C11170"/>
    <w:rsid w:val="00C115FD"/>
    <w:rsid w:val="00C11832"/>
    <w:rsid w:val="00C11EE6"/>
    <w:rsid w:val="00C13AD0"/>
    <w:rsid w:val="00C13CB5"/>
    <w:rsid w:val="00C14FE8"/>
    <w:rsid w:val="00C15614"/>
    <w:rsid w:val="00C1593C"/>
    <w:rsid w:val="00C16503"/>
    <w:rsid w:val="00C16661"/>
    <w:rsid w:val="00C16FC8"/>
    <w:rsid w:val="00C2192B"/>
    <w:rsid w:val="00C22AA0"/>
    <w:rsid w:val="00C22D0E"/>
    <w:rsid w:val="00C2391F"/>
    <w:rsid w:val="00C24DAD"/>
    <w:rsid w:val="00C30DA1"/>
    <w:rsid w:val="00C318A9"/>
    <w:rsid w:val="00C32E48"/>
    <w:rsid w:val="00C33400"/>
    <w:rsid w:val="00C34827"/>
    <w:rsid w:val="00C34D5F"/>
    <w:rsid w:val="00C3506A"/>
    <w:rsid w:val="00C3536B"/>
    <w:rsid w:val="00C36075"/>
    <w:rsid w:val="00C4039D"/>
    <w:rsid w:val="00C40E8C"/>
    <w:rsid w:val="00C4292E"/>
    <w:rsid w:val="00C43E79"/>
    <w:rsid w:val="00C4498D"/>
    <w:rsid w:val="00C44C0E"/>
    <w:rsid w:val="00C45DA2"/>
    <w:rsid w:val="00C464AE"/>
    <w:rsid w:val="00C4776D"/>
    <w:rsid w:val="00C477D5"/>
    <w:rsid w:val="00C47EED"/>
    <w:rsid w:val="00C50E25"/>
    <w:rsid w:val="00C52A5C"/>
    <w:rsid w:val="00C53BD7"/>
    <w:rsid w:val="00C542BA"/>
    <w:rsid w:val="00C54707"/>
    <w:rsid w:val="00C554D4"/>
    <w:rsid w:val="00C55CE2"/>
    <w:rsid w:val="00C602D2"/>
    <w:rsid w:val="00C61AA0"/>
    <w:rsid w:val="00C64EE1"/>
    <w:rsid w:val="00C64F01"/>
    <w:rsid w:val="00C65218"/>
    <w:rsid w:val="00C72C2A"/>
    <w:rsid w:val="00C75E68"/>
    <w:rsid w:val="00C76BFE"/>
    <w:rsid w:val="00C76DB2"/>
    <w:rsid w:val="00C77384"/>
    <w:rsid w:val="00C806E0"/>
    <w:rsid w:val="00C80BFB"/>
    <w:rsid w:val="00C83640"/>
    <w:rsid w:val="00C842F2"/>
    <w:rsid w:val="00C848B6"/>
    <w:rsid w:val="00C86905"/>
    <w:rsid w:val="00C90D41"/>
    <w:rsid w:val="00C914B8"/>
    <w:rsid w:val="00C925C4"/>
    <w:rsid w:val="00C93530"/>
    <w:rsid w:val="00C94359"/>
    <w:rsid w:val="00C95C26"/>
    <w:rsid w:val="00C96304"/>
    <w:rsid w:val="00C9638E"/>
    <w:rsid w:val="00C9727A"/>
    <w:rsid w:val="00CA06BD"/>
    <w:rsid w:val="00CA5256"/>
    <w:rsid w:val="00CA5698"/>
    <w:rsid w:val="00CA5C60"/>
    <w:rsid w:val="00CA7527"/>
    <w:rsid w:val="00CA7BA4"/>
    <w:rsid w:val="00CA7BB5"/>
    <w:rsid w:val="00CB1248"/>
    <w:rsid w:val="00CB1563"/>
    <w:rsid w:val="00CB1878"/>
    <w:rsid w:val="00CB2009"/>
    <w:rsid w:val="00CB3755"/>
    <w:rsid w:val="00CB3E47"/>
    <w:rsid w:val="00CC0AA1"/>
    <w:rsid w:val="00CC1E4E"/>
    <w:rsid w:val="00CC31B2"/>
    <w:rsid w:val="00CC360D"/>
    <w:rsid w:val="00CC584A"/>
    <w:rsid w:val="00CC77C6"/>
    <w:rsid w:val="00CC7BDA"/>
    <w:rsid w:val="00CD1CED"/>
    <w:rsid w:val="00CD2693"/>
    <w:rsid w:val="00CD3010"/>
    <w:rsid w:val="00CD55D0"/>
    <w:rsid w:val="00CD5C47"/>
    <w:rsid w:val="00CD6707"/>
    <w:rsid w:val="00CD72F7"/>
    <w:rsid w:val="00CE0747"/>
    <w:rsid w:val="00CE0C02"/>
    <w:rsid w:val="00CE1DCD"/>
    <w:rsid w:val="00CE1F22"/>
    <w:rsid w:val="00CE352F"/>
    <w:rsid w:val="00CE4B16"/>
    <w:rsid w:val="00CE7022"/>
    <w:rsid w:val="00CE76C3"/>
    <w:rsid w:val="00CF03C9"/>
    <w:rsid w:val="00CF0BB1"/>
    <w:rsid w:val="00CF11BD"/>
    <w:rsid w:val="00CF12FE"/>
    <w:rsid w:val="00CF2817"/>
    <w:rsid w:val="00CF405E"/>
    <w:rsid w:val="00CF5008"/>
    <w:rsid w:val="00CF6CD4"/>
    <w:rsid w:val="00D00262"/>
    <w:rsid w:val="00D00789"/>
    <w:rsid w:val="00D01A81"/>
    <w:rsid w:val="00D0230F"/>
    <w:rsid w:val="00D047F9"/>
    <w:rsid w:val="00D05A4A"/>
    <w:rsid w:val="00D0616B"/>
    <w:rsid w:val="00D0629A"/>
    <w:rsid w:val="00D06896"/>
    <w:rsid w:val="00D07EF6"/>
    <w:rsid w:val="00D07F7E"/>
    <w:rsid w:val="00D13231"/>
    <w:rsid w:val="00D14C6F"/>
    <w:rsid w:val="00D15A8C"/>
    <w:rsid w:val="00D15B56"/>
    <w:rsid w:val="00D17903"/>
    <w:rsid w:val="00D17AB5"/>
    <w:rsid w:val="00D22424"/>
    <w:rsid w:val="00D22688"/>
    <w:rsid w:val="00D2406A"/>
    <w:rsid w:val="00D24808"/>
    <w:rsid w:val="00D24B97"/>
    <w:rsid w:val="00D260EE"/>
    <w:rsid w:val="00D26609"/>
    <w:rsid w:val="00D26A63"/>
    <w:rsid w:val="00D26D08"/>
    <w:rsid w:val="00D27554"/>
    <w:rsid w:val="00D314D7"/>
    <w:rsid w:val="00D31514"/>
    <w:rsid w:val="00D31EFE"/>
    <w:rsid w:val="00D32DF3"/>
    <w:rsid w:val="00D348AF"/>
    <w:rsid w:val="00D3581A"/>
    <w:rsid w:val="00D4018F"/>
    <w:rsid w:val="00D40393"/>
    <w:rsid w:val="00D41128"/>
    <w:rsid w:val="00D4164A"/>
    <w:rsid w:val="00D41F95"/>
    <w:rsid w:val="00D4237F"/>
    <w:rsid w:val="00D42F06"/>
    <w:rsid w:val="00D438F8"/>
    <w:rsid w:val="00D43921"/>
    <w:rsid w:val="00D44067"/>
    <w:rsid w:val="00D44B7F"/>
    <w:rsid w:val="00D457CF"/>
    <w:rsid w:val="00D46D2E"/>
    <w:rsid w:val="00D47690"/>
    <w:rsid w:val="00D479C0"/>
    <w:rsid w:val="00D530FC"/>
    <w:rsid w:val="00D546A0"/>
    <w:rsid w:val="00D55289"/>
    <w:rsid w:val="00D557EA"/>
    <w:rsid w:val="00D56B5F"/>
    <w:rsid w:val="00D574B7"/>
    <w:rsid w:val="00D62B51"/>
    <w:rsid w:val="00D63B62"/>
    <w:rsid w:val="00D64154"/>
    <w:rsid w:val="00D64232"/>
    <w:rsid w:val="00D6440E"/>
    <w:rsid w:val="00D66F0B"/>
    <w:rsid w:val="00D67831"/>
    <w:rsid w:val="00D72B57"/>
    <w:rsid w:val="00D736CC"/>
    <w:rsid w:val="00D73CEB"/>
    <w:rsid w:val="00D7602D"/>
    <w:rsid w:val="00D77E5F"/>
    <w:rsid w:val="00D817B8"/>
    <w:rsid w:val="00D81FDF"/>
    <w:rsid w:val="00D8265F"/>
    <w:rsid w:val="00D837E5"/>
    <w:rsid w:val="00D846F8"/>
    <w:rsid w:val="00D849A8"/>
    <w:rsid w:val="00D84B0E"/>
    <w:rsid w:val="00D850CF"/>
    <w:rsid w:val="00D91952"/>
    <w:rsid w:val="00D91DD9"/>
    <w:rsid w:val="00D9220B"/>
    <w:rsid w:val="00D95A36"/>
    <w:rsid w:val="00D97B7F"/>
    <w:rsid w:val="00D97ED7"/>
    <w:rsid w:val="00DA12BF"/>
    <w:rsid w:val="00DA152E"/>
    <w:rsid w:val="00DA15B0"/>
    <w:rsid w:val="00DA27DB"/>
    <w:rsid w:val="00DA3332"/>
    <w:rsid w:val="00DA362F"/>
    <w:rsid w:val="00DA5342"/>
    <w:rsid w:val="00DA53D1"/>
    <w:rsid w:val="00DB0669"/>
    <w:rsid w:val="00DB1212"/>
    <w:rsid w:val="00DB2C9E"/>
    <w:rsid w:val="00DB30B5"/>
    <w:rsid w:val="00DB42D0"/>
    <w:rsid w:val="00DB5545"/>
    <w:rsid w:val="00DB59FF"/>
    <w:rsid w:val="00DB6783"/>
    <w:rsid w:val="00DB7225"/>
    <w:rsid w:val="00DB7E87"/>
    <w:rsid w:val="00DC4575"/>
    <w:rsid w:val="00DC5CC4"/>
    <w:rsid w:val="00DC6362"/>
    <w:rsid w:val="00DC6451"/>
    <w:rsid w:val="00DC69EB"/>
    <w:rsid w:val="00DC7298"/>
    <w:rsid w:val="00DD16C0"/>
    <w:rsid w:val="00DD350B"/>
    <w:rsid w:val="00DD36F7"/>
    <w:rsid w:val="00DD57FB"/>
    <w:rsid w:val="00DD5E34"/>
    <w:rsid w:val="00DD60C5"/>
    <w:rsid w:val="00DD65D1"/>
    <w:rsid w:val="00DE015D"/>
    <w:rsid w:val="00DE1344"/>
    <w:rsid w:val="00DE1598"/>
    <w:rsid w:val="00DE2220"/>
    <w:rsid w:val="00DE24F7"/>
    <w:rsid w:val="00DE2EFA"/>
    <w:rsid w:val="00DE38B1"/>
    <w:rsid w:val="00DE4D4D"/>
    <w:rsid w:val="00DE6255"/>
    <w:rsid w:val="00DF0DAA"/>
    <w:rsid w:val="00DF0F71"/>
    <w:rsid w:val="00DF1FC0"/>
    <w:rsid w:val="00DF216C"/>
    <w:rsid w:val="00DF238B"/>
    <w:rsid w:val="00DF3738"/>
    <w:rsid w:val="00DF37B7"/>
    <w:rsid w:val="00DF517F"/>
    <w:rsid w:val="00DF59A9"/>
    <w:rsid w:val="00DF637A"/>
    <w:rsid w:val="00DF7162"/>
    <w:rsid w:val="00E00047"/>
    <w:rsid w:val="00E00709"/>
    <w:rsid w:val="00E009CE"/>
    <w:rsid w:val="00E00C31"/>
    <w:rsid w:val="00E012D7"/>
    <w:rsid w:val="00E01472"/>
    <w:rsid w:val="00E0161E"/>
    <w:rsid w:val="00E05E60"/>
    <w:rsid w:val="00E0645F"/>
    <w:rsid w:val="00E06E43"/>
    <w:rsid w:val="00E077DD"/>
    <w:rsid w:val="00E120DC"/>
    <w:rsid w:val="00E13521"/>
    <w:rsid w:val="00E13DEB"/>
    <w:rsid w:val="00E13E2F"/>
    <w:rsid w:val="00E1678D"/>
    <w:rsid w:val="00E17614"/>
    <w:rsid w:val="00E20397"/>
    <w:rsid w:val="00E225E8"/>
    <w:rsid w:val="00E23C8C"/>
    <w:rsid w:val="00E2728C"/>
    <w:rsid w:val="00E3141B"/>
    <w:rsid w:val="00E31C48"/>
    <w:rsid w:val="00E32B96"/>
    <w:rsid w:val="00E32E40"/>
    <w:rsid w:val="00E3581D"/>
    <w:rsid w:val="00E35AC3"/>
    <w:rsid w:val="00E365AD"/>
    <w:rsid w:val="00E36A02"/>
    <w:rsid w:val="00E36E94"/>
    <w:rsid w:val="00E41288"/>
    <w:rsid w:val="00E419A2"/>
    <w:rsid w:val="00E41D1E"/>
    <w:rsid w:val="00E4292B"/>
    <w:rsid w:val="00E433E3"/>
    <w:rsid w:val="00E43A15"/>
    <w:rsid w:val="00E43D6D"/>
    <w:rsid w:val="00E44AD3"/>
    <w:rsid w:val="00E454C7"/>
    <w:rsid w:val="00E460E4"/>
    <w:rsid w:val="00E4698E"/>
    <w:rsid w:val="00E46F39"/>
    <w:rsid w:val="00E52101"/>
    <w:rsid w:val="00E5404B"/>
    <w:rsid w:val="00E54C78"/>
    <w:rsid w:val="00E5633A"/>
    <w:rsid w:val="00E61D83"/>
    <w:rsid w:val="00E63651"/>
    <w:rsid w:val="00E63B16"/>
    <w:rsid w:val="00E63EFB"/>
    <w:rsid w:val="00E65F26"/>
    <w:rsid w:val="00E70CCE"/>
    <w:rsid w:val="00E71A40"/>
    <w:rsid w:val="00E7267A"/>
    <w:rsid w:val="00E73681"/>
    <w:rsid w:val="00E73CDF"/>
    <w:rsid w:val="00E73F15"/>
    <w:rsid w:val="00E7505B"/>
    <w:rsid w:val="00E755C0"/>
    <w:rsid w:val="00E764DB"/>
    <w:rsid w:val="00E8190D"/>
    <w:rsid w:val="00E81AEA"/>
    <w:rsid w:val="00E822D1"/>
    <w:rsid w:val="00E83DF5"/>
    <w:rsid w:val="00E84E22"/>
    <w:rsid w:val="00E86572"/>
    <w:rsid w:val="00E86901"/>
    <w:rsid w:val="00E906ED"/>
    <w:rsid w:val="00E91A03"/>
    <w:rsid w:val="00E928E9"/>
    <w:rsid w:val="00E92DD0"/>
    <w:rsid w:val="00E92E7E"/>
    <w:rsid w:val="00E936EF"/>
    <w:rsid w:val="00E9491F"/>
    <w:rsid w:val="00E96AAF"/>
    <w:rsid w:val="00E96B08"/>
    <w:rsid w:val="00E97835"/>
    <w:rsid w:val="00EA222F"/>
    <w:rsid w:val="00EA29C9"/>
    <w:rsid w:val="00EA2A51"/>
    <w:rsid w:val="00EA32F1"/>
    <w:rsid w:val="00EA46A0"/>
    <w:rsid w:val="00EA5EB8"/>
    <w:rsid w:val="00EA6D68"/>
    <w:rsid w:val="00EA719F"/>
    <w:rsid w:val="00EB02B5"/>
    <w:rsid w:val="00EB05B9"/>
    <w:rsid w:val="00EB05C9"/>
    <w:rsid w:val="00EB29D1"/>
    <w:rsid w:val="00EB3BA8"/>
    <w:rsid w:val="00EB3F79"/>
    <w:rsid w:val="00EB4D9E"/>
    <w:rsid w:val="00EB63A7"/>
    <w:rsid w:val="00EB64A7"/>
    <w:rsid w:val="00EB704F"/>
    <w:rsid w:val="00EB7197"/>
    <w:rsid w:val="00EC1170"/>
    <w:rsid w:val="00EC1415"/>
    <w:rsid w:val="00EC157F"/>
    <w:rsid w:val="00EC2214"/>
    <w:rsid w:val="00EC32C0"/>
    <w:rsid w:val="00EC4FC1"/>
    <w:rsid w:val="00EC6972"/>
    <w:rsid w:val="00EC6A53"/>
    <w:rsid w:val="00EC70EB"/>
    <w:rsid w:val="00EC7C16"/>
    <w:rsid w:val="00ED346E"/>
    <w:rsid w:val="00ED39A1"/>
    <w:rsid w:val="00ED5AC7"/>
    <w:rsid w:val="00ED64F9"/>
    <w:rsid w:val="00ED6F14"/>
    <w:rsid w:val="00ED706C"/>
    <w:rsid w:val="00ED72BB"/>
    <w:rsid w:val="00EE0618"/>
    <w:rsid w:val="00EE14DC"/>
    <w:rsid w:val="00EE28F6"/>
    <w:rsid w:val="00EE2ABC"/>
    <w:rsid w:val="00EE2C4A"/>
    <w:rsid w:val="00EE2ED7"/>
    <w:rsid w:val="00EE3AC1"/>
    <w:rsid w:val="00EE5B73"/>
    <w:rsid w:val="00EE723F"/>
    <w:rsid w:val="00EE7CAF"/>
    <w:rsid w:val="00EF0726"/>
    <w:rsid w:val="00EF1D1F"/>
    <w:rsid w:val="00EF1E66"/>
    <w:rsid w:val="00EF22BD"/>
    <w:rsid w:val="00EF2B92"/>
    <w:rsid w:val="00EF4F3B"/>
    <w:rsid w:val="00EF76BF"/>
    <w:rsid w:val="00F008D0"/>
    <w:rsid w:val="00F0243D"/>
    <w:rsid w:val="00F02B33"/>
    <w:rsid w:val="00F03166"/>
    <w:rsid w:val="00F04928"/>
    <w:rsid w:val="00F04AA8"/>
    <w:rsid w:val="00F05BB8"/>
    <w:rsid w:val="00F0634A"/>
    <w:rsid w:val="00F06BF3"/>
    <w:rsid w:val="00F07111"/>
    <w:rsid w:val="00F0737B"/>
    <w:rsid w:val="00F13745"/>
    <w:rsid w:val="00F140D2"/>
    <w:rsid w:val="00F15262"/>
    <w:rsid w:val="00F15724"/>
    <w:rsid w:val="00F15ED6"/>
    <w:rsid w:val="00F16D52"/>
    <w:rsid w:val="00F171CD"/>
    <w:rsid w:val="00F2006F"/>
    <w:rsid w:val="00F20AD3"/>
    <w:rsid w:val="00F21093"/>
    <w:rsid w:val="00F23113"/>
    <w:rsid w:val="00F2378A"/>
    <w:rsid w:val="00F23C88"/>
    <w:rsid w:val="00F23E81"/>
    <w:rsid w:val="00F243BD"/>
    <w:rsid w:val="00F24D7E"/>
    <w:rsid w:val="00F24E33"/>
    <w:rsid w:val="00F260D9"/>
    <w:rsid w:val="00F3003E"/>
    <w:rsid w:val="00F338C6"/>
    <w:rsid w:val="00F370E9"/>
    <w:rsid w:val="00F405B6"/>
    <w:rsid w:val="00F4088C"/>
    <w:rsid w:val="00F40E5E"/>
    <w:rsid w:val="00F42091"/>
    <w:rsid w:val="00F4295A"/>
    <w:rsid w:val="00F430E4"/>
    <w:rsid w:val="00F44A79"/>
    <w:rsid w:val="00F44DB4"/>
    <w:rsid w:val="00F47671"/>
    <w:rsid w:val="00F50977"/>
    <w:rsid w:val="00F50DB3"/>
    <w:rsid w:val="00F51214"/>
    <w:rsid w:val="00F51CCB"/>
    <w:rsid w:val="00F521CA"/>
    <w:rsid w:val="00F523D5"/>
    <w:rsid w:val="00F52685"/>
    <w:rsid w:val="00F52740"/>
    <w:rsid w:val="00F52AD7"/>
    <w:rsid w:val="00F533EC"/>
    <w:rsid w:val="00F539BD"/>
    <w:rsid w:val="00F53FBA"/>
    <w:rsid w:val="00F543C0"/>
    <w:rsid w:val="00F54947"/>
    <w:rsid w:val="00F57317"/>
    <w:rsid w:val="00F57EE2"/>
    <w:rsid w:val="00F6094A"/>
    <w:rsid w:val="00F616CE"/>
    <w:rsid w:val="00F61831"/>
    <w:rsid w:val="00F62237"/>
    <w:rsid w:val="00F62280"/>
    <w:rsid w:val="00F62718"/>
    <w:rsid w:val="00F6537F"/>
    <w:rsid w:val="00F70580"/>
    <w:rsid w:val="00F72AD6"/>
    <w:rsid w:val="00F7301A"/>
    <w:rsid w:val="00F73F61"/>
    <w:rsid w:val="00F74619"/>
    <w:rsid w:val="00F7479C"/>
    <w:rsid w:val="00F75F80"/>
    <w:rsid w:val="00F823ED"/>
    <w:rsid w:val="00F8312D"/>
    <w:rsid w:val="00F8478B"/>
    <w:rsid w:val="00F8536C"/>
    <w:rsid w:val="00F86124"/>
    <w:rsid w:val="00F863E0"/>
    <w:rsid w:val="00F87E10"/>
    <w:rsid w:val="00F91A45"/>
    <w:rsid w:val="00F92126"/>
    <w:rsid w:val="00F9365B"/>
    <w:rsid w:val="00F96166"/>
    <w:rsid w:val="00F96AB5"/>
    <w:rsid w:val="00F97BB7"/>
    <w:rsid w:val="00FA0AA5"/>
    <w:rsid w:val="00FA11C0"/>
    <w:rsid w:val="00FA1CE1"/>
    <w:rsid w:val="00FA2059"/>
    <w:rsid w:val="00FA3FAD"/>
    <w:rsid w:val="00FA4EF3"/>
    <w:rsid w:val="00FA571C"/>
    <w:rsid w:val="00FA5A3B"/>
    <w:rsid w:val="00FA5B0A"/>
    <w:rsid w:val="00FA6DCF"/>
    <w:rsid w:val="00FA70E6"/>
    <w:rsid w:val="00FB15AF"/>
    <w:rsid w:val="00FB2249"/>
    <w:rsid w:val="00FB3F27"/>
    <w:rsid w:val="00FB4190"/>
    <w:rsid w:val="00FB48C6"/>
    <w:rsid w:val="00FB6417"/>
    <w:rsid w:val="00FB7E4B"/>
    <w:rsid w:val="00FC00CF"/>
    <w:rsid w:val="00FC04C8"/>
    <w:rsid w:val="00FC1F37"/>
    <w:rsid w:val="00FC5D40"/>
    <w:rsid w:val="00FC6104"/>
    <w:rsid w:val="00FC6B99"/>
    <w:rsid w:val="00FC7DD3"/>
    <w:rsid w:val="00FD002B"/>
    <w:rsid w:val="00FD002D"/>
    <w:rsid w:val="00FD0F2B"/>
    <w:rsid w:val="00FD114C"/>
    <w:rsid w:val="00FD3099"/>
    <w:rsid w:val="00FD41E1"/>
    <w:rsid w:val="00FD6EC0"/>
    <w:rsid w:val="00FE0480"/>
    <w:rsid w:val="00FE234B"/>
    <w:rsid w:val="00FE24CD"/>
    <w:rsid w:val="00FE2E0A"/>
    <w:rsid w:val="00FE3CA6"/>
    <w:rsid w:val="00FE4922"/>
    <w:rsid w:val="00FE5DC4"/>
    <w:rsid w:val="00FE5E71"/>
    <w:rsid w:val="00FE644C"/>
    <w:rsid w:val="00FE6B7E"/>
    <w:rsid w:val="00FF19DF"/>
    <w:rsid w:val="00FF60A3"/>
    <w:rsid w:val="00FF7B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51BC751"/>
  <w15:docId w15:val="{D69C6DFF-8CD6-4B1D-BB2D-E07C912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06896"/>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D06896"/>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D06896"/>
    <w:pPr>
      <w:keepNext/>
      <w:outlineLvl w:val="1"/>
    </w:pPr>
    <w:rPr>
      <w:rFonts w:eastAsia="长城楷体"/>
      <w:b/>
      <w:bCs/>
      <w:i/>
      <w:iCs/>
      <w:lang w:val="x-none" w:eastAsia="x-none"/>
    </w:rPr>
  </w:style>
  <w:style w:type="paragraph" w:styleId="3">
    <w:name w:val="heading 3"/>
    <w:basedOn w:val="a"/>
    <w:next w:val="a"/>
    <w:link w:val="31"/>
    <w:uiPriority w:val="9"/>
    <w:qFormat/>
    <w:rsid w:val="00D06896"/>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068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06896"/>
    <w:rPr>
      <w:sz w:val="18"/>
      <w:szCs w:val="18"/>
    </w:rPr>
  </w:style>
  <w:style w:type="paragraph" w:styleId="a6">
    <w:name w:val="footer"/>
    <w:basedOn w:val="a"/>
    <w:link w:val="a7"/>
    <w:uiPriority w:val="99"/>
    <w:unhideWhenUsed/>
    <w:rsid w:val="00D06896"/>
    <w:pPr>
      <w:tabs>
        <w:tab w:val="center" w:pos="4153"/>
        <w:tab w:val="right" w:pos="8306"/>
      </w:tabs>
      <w:snapToGrid w:val="0"/>
      <w:jc w:val="left"/>
    </w:pPr>
    <w:rPr>
      <w:sz w:val="18"/>
      <w:szCs w:val="18"/>
    </w:rPr>
  </w:style>
  <w:style w:type="character" w:customStyle="1" w:styleId="a7">
    <w:name w:val="页脚 字符"/>
    <w:basedOn w:val="a1"/>
    <w:link w:val="a6"/>
    <w:uiPriority w:val="99"/>
    <w:rsid w:val="00D06896"/>
    <w:rPr>
      <w:sz w:val="18"/>
      <w:szCs w:val="18"/>
    </w:rPr>
  </w:style>
  <w:style w:type="character" w:customStyle="1" w:styleId="10">
    <w:name w:val="标题 1 字符"/>
    <w:basedOn w:val="a1"/>
    <w:uiPriority w:val="9"/>
    <w:rsid w:val="00D06896"/>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D06896"/>
    <w:rPr>
      <w:rFonts w:asciiTheme="majorHAnsi" w:eastAsiaTheme="majorEastAsia" w:hAnsiTheme="majorHAnsi" w:cstheme="majorBidi"/>
      <w:b/>
      <w:bCs/>
      <w:sz w:val="32"/>
      <w:szCs w:val="32"/>
    </w:rPr>
  </w:style>
  <w:style w:type="character" w:customStyle="1" w:styleId="30">
    <w:name w:val="标题 3 字符"/>
    <w:basedOn w:val="a1"/>
    <w:uiPriority w:val="9"/>
    <w:semiHidden/>
    <w:rsid w:val="00D06896"/>
    <w:rPr>
      <w:rFonts w:ascii="Times New Roman" w:eastAsia="宋体" w:hAnsi="Times New Roman" w:cs="Times New Roman"/>
      <w:b/>
      <w:bCs/>
      <w:sz w:val="32"/>
      <w:szCs w:val="32"/>
    </w:rPr>
  </w:style>
  <w:style w:type="paragraph" w:styleId="a8">
    <w:name w:val="Body Text Indent"/>
    <w:basedOn w:val="a"/>
    <w:link w:val="a9"/>
    <w:rsid w:val="00D06896"/>
    <w:pPr>
      <w:ind w:left="425" w:firstLine="425"/>
    </w:pPr>
    <w:rPr>
      <w:rFonts w:eastAsia="长城楷体"/>
    </w:rPr>
  </w:style>
  <w:style w:type="character" w:customStyle="1" w:styleId="a9">
    <w:name w:val="正文文本缩进 字符"/>
    <w:basedOn w:val="a1"/>
    <w:link w:val="a8"/>
    <w:rsid w:val="00D06896"/>
    <w:rPr>
      <w:rFonts w:ascii="Times New Roman" w:eastAsia="长城楷体" w:hAnsi="Times New Roman" w:cs="Times New Roman"/>
      <w:szCs w:val="21"/>
    </w:rPr>
  </w:style>
  <w:style w:type="paragraph" w:styleId="22">
    <w:name w:val="Body Text Indent 2"/>
    <w:basedOn w:val="a"/>
    <w:link w:val="23"/>
    <w:rsid w:val="00D06896"/>
    <w:pPr>
      <w:ind w:left="-360" w:firstLine="360"/>
    </w:pPr>
    <w:rPr>
      <w:rFonts w:eastAsia="长城楷体"/>
    </w:rPr>
  </w:style>
  <w:style w:type="character" w:customStyle="1" w:styleId="23">
    <w:name w:val="正文文本缩进 2 字符"/>
    <w:basedOn w:val="a1"/>
    <w:link w:val="22"/>
    <w:rsid w:val="00D06896"/>
    <w:rPr>
      <w:rFonts w:ascii="Times New Roman" w:eastAsia="长城楷体" w:hAnsi="Times New Roman" w:cs="Times New Roman"/>
      <w:szCs w:val="21"/>
    </w:rPr>
  </w:style>
  <w:style w:type="character" w:styleId="aa">
    <w:name w:val="page number"/>
    <w:rsid w:val="00D06896"/>
    <w:rPr>
      <w:rFonts w:ascii="宋体" w:eastAsia="宋体" w:hAnsi="宋体"/>
    </w:rPr>
  </w:style>
  <w:style w:type="paragraph" w:styleId="ab">
    <w:name w:val="Body Text"/>
    <w:basedOn w:val="a"/>
    <w:link w:val="ac"/>
    <w:rsid w:val="00D06896"/>
    <w:rPr>
      <w:rFonts w:eastAsia="长城楷体"/>
      <w:sz w:val="28"/>
      <w:szCs w:val="28"/>
    </w:rPr>
  </w:style>
  <w:style w:type="character" w:customStyle="1" w:styleId="ac">
    <w:name w:val="正文文本 字符"/>
    <w:basedOn w:val="a1"/>
    <w:link w:val="ab"/>
    <w:rsid w:val="00D06896"/>
    <w:rPr>
      <w:rFonts w:ascii="Times New Roman" w:eastAsia="长城楷体" w:hAnsi="Times New Roman" w:cs="Times New Roman"/>
      <w:sz w:val="28"/>
      <w:szCs w:val="28"/>
    </w:rPr>
  </w:style>
  <w:style w:type="paragraph" w:styleId="a0">
    <w:name w:val="Normal Indent"/>
    <w:basedOn w:val="a"/>
    <w:link w:val="ad"/>
    <w:rsid w:val="00D06896"/>
    <w:pPr>
      <w:ind w:firstLine="420"/>
    </w:pPr>
  </w:style>
  <w:style w:type="paragraph" w:styleId="32">
    <w:name w:val="Body Text Indent 3"/>
    <w:basedOn w:val="a"/>
    <w:link w:val="33"/>
    <w:rsid w:val="00D06896"/>
    <w:pPr>
      <w:ind w:firstLine="425"/>
    </w:pPr>
    <w:rPr>
      <w:rFonts w:eastAsia="长城楷体"/>
    </w:rPr>
  </w:style>
  <w:style w:type="character" w:customStyle="1" w:styleId="33">
    <w:name w:val="正文文本缩进 3 字符"/>
    <w:basedOn w:val="a1"/>
    <w:link w:val="32"/>
    <w:rsid w:val="00D06896"/>
    <w:rPr>
      <w:rFonts w:ascii="Times New Roman" w:eastAsia="长城楷体" w:hAnsi="Times New Roman" w:cs="Times New Roman"/>
      <w:szCs w:val="21"/>
    </w:rPr>
  </w:style>
  <w:style w:type="paragraph" w:styleId="ae">
    <w:name w:val="Document Map"/>
    <w:basedOn w:val="a"/>
    <w:link w:val="af"/>
    <w:semiHidden/>
    <w:rsid w:val="00D06896"/>
    <w:pPr>
      <w:shd w:val="clear" w:color="auto" w:fill="000080"/>
    </w:pPr>
  </w:style>
  <w:style w:type="character" w:customStyle="1" w:styleId="af">
    <w:name w:val="文档结构图 字符"/>
    <w:basedOn w:val="a1"/>
    <w:link w:val="ae"/>
    <w:semiHidden/>
    <w:rsid w:val="00D06896"/>
    <w:rPr>
      <w:rFonts w:ascii="Times New Roman" w:eastAsia="宋体" w:hAnsi="Times New Roman" w:cs="Times New Roman"/>
      <w:szCs w:val="21"/>
      <w:shd w:val="clear" w:color="auto" w:fill="000080"/>
    </w:rPr>
  </w:style>
  <w:style w:type="paragraph" w:styleId="af0">
    <w:name w:val="Date"/>
    <w:basedOn w:val="a"/>
    <w:next w:val="a"/>
    <w:link w:val="12"/>
    <w:uiPriority w:val="99"/>
    <w:rsid w:val="00D06896"/>
    <w:pPr>
      <w:ind w:leftChars="2500" w:left="100"/>
    </w:pPr>
    <w:rPr>
      <w:lang w:val="x-none" w:eastAsia="x-none"/>
    </w:rPr>
  </w:style>
  <w:style w:type="character" w:customStyle="1" w:styleId="af1">
    <w:name w:val="日期 字符"/>
    <w:basedOn w:val="a1"/>
    <w:uiPriority w:val="99"/>
    <w:semiHidden/>
    <w:rsid w:val="00D06896"/>
    <w:rPr>
      <w:rFonts w:ascii="Times New Roman" w:eastAsia="宋体" w:hAnsi="Times New Roman" w:cs="Times New Roman"/>
      <w:szCs w:val="21"/>
    </w:rPr>
  </w:style>
  <w:style w:type="character" w:customStyle="1" w:styleId="12">
    <w:name w:val="日期 字符1"/>
    <w:link w:val="af0"/>
    <w:uiPriority w:val="99"/>
    <w:rsid w:val="00D06896"/>
    <w:rPr>
      <w:rFonts w:ascii="Times New Roman" w:eastAsia="宋体" w:hAnsi="Times New Roman" w:cs="Times New Roman"/>
      <w:szCs w:val="21"/>
      <w:lang w:val="x-none" w:eastAsia="x-none"/>
    </w:rPr>
  </w:style>
  <w:style w:type="paragraph" w:styleId="af2">
    <w:name w:val="Balloon Text"/>
    <w:basedOn w:val="a"/>
    <w:link w:val="13"/>
    <w:uiPriority w:val="99"/>
    <w:rsid w:val="00D06896"/>
    <w:rPr>
      <w:sz w:val="18"/>
      <w:szCs w:val="18"/>
      <w:lang w:val="x-none" w:eastAsia="x-none"/>
    </w:rPr>
  </w:style>
  <w:style w:type="character" w:customStyle="1" w:styleId="af3">
    <w:name w:val="批注框文本 字符"/>
    <w:basedOn w:val="a1"/>
    <w:uiPriority w:val="99"/>
    <w:semiHidden/>
    <w:rsid w:val="00D06896"/>
    <w:rPr>
      <w:rFonts w:ascii="Times New Roman" w:eastAsia="宋体" w:hAnsi="Times New Roman" w:cs="Times New Roman"/>
      <w:sz w:val="18"/>
      <w:szCs w:val="18"/>
    </w:rPr>
  </w:style>
  <w:style w:type="character" w:customStyle="1" w:styleId="13">
    <w:name w:val="批注框文本 字符1"/>
    <w:link w:val="af2"/>
    <w:uiPriority w:val="99"/>
    <w:rsid w:val="00D06896"/>
    <w:rPr>
      <w:rFonts w:ascii="Times New Roman" w:eastAsia="宋体" w:hAnsi="Times New Roman" w:cs="Times New Roman"/>
      <w:sz w:val="18"/>
      <w:szCs w:val="18"/>
      <w:lang w:val="x-none" w:eastAsia="x-none"/>
    </w:rPr>
  </w:style>
  <w:style w:type="character" w:customStyle="1" w:styleId="31">
    <w:name w:val="标题 3 字符1"/>
    <w:link w:val="3"/>
    <w:uiPriority w:val="9"/>
    <w:rsid w:val="00D06896"/>
    <w:rPr>
      <w:rFonts w:ascii="Arial" w:eastAsia="黑体" w:hAnsi="Arial" w:cs="Times New Roman"/>
      <w:b/>
      <w:bCs/>
      <w:sz w:val="32"/>
      <w:szCs w:val="32"/>
      <w:lang w:val="x-none" w:eastAsia="x-none"/>
    </w:rPr>
  </w:style>
  <w:style w:type="character" w:customStyle="1" w:styleId="11">
    <w:name w:val="标题 1 字符1"/>
    <w:link w:val="1"/>
    <w:uiPriority w:val="9"/>
    <w:rsid w:val="00D06896"/>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D06896"/>
    <w:rPr>
      <w:rFonts w:ascii="Times New Roman" w:eastAsia="长城楷体" w:hAnsi="Times New Roman" w:cs="Times New Roman"/>
      <w:b/>
      <w:bCs/>
      <w:i/>
      <w:iCs/>
      <w:szCs w:val="21"/>
      <w:lang w:val="x-none" w:eastAsia="x-none"/>
    </w:rPr>
  </w:style>
  <w:style w:type="character" w:customStyle="1" w:styleId="Char">
    <w:name w:val="页眉 Char"/>
    <w:uiPriority w:val="99"/>
    <w:rsid w:val="00D06896"/>
    <w:rPr>
      <w:kern w:val="2"/>
      <w:sz w:val="18"/>
      <w:szCs w:val="18"/>
    </w:rPr>
  </w:style>
  <w:style w:type="character" w:customStyle="1" w:styleId="Char0">
    <w:name w:val="页脚 Char"/>
    <w:uiPriority w:val="99"/>
    <w:rsid w:val="00D06896"/>
    <w:rPr>
      <w:kern w:val="2"/>
      <w:sz w:val="18"/>
      <w:szCs w:val="18"/>
    </w:rPr>
  </w:style>
  <w:style w:type="paragraph" w:styleId="af4">
    <w:name w:val="Normal (Web)"/>
    <w:basedOn w:val="a"/>
    <w:uiPriority w:val="99"/>
    <w:unhideWhenUsed/>
    <w:rsid w:val="00D06896"/>
    <w:pPr>
      <w:widowControl/>
      <w:adjustRightInd/>
      <w:spacing w:before="100" w:beforeAutospacing="1" w:after="100" w:afterAutospacing="1"/>
      <w:jc w:val="left"/>
      <w:textAlignment w:val="auto"/>
    </w:pPr>
    <w:rPr>
      <w:rFonts w:ascii="宋体" w:hAnsi="宋体" w:cs="宋体"/>
      <w:kern w:val="0"/>
      <w:sz w:val="24"/>
      <w:szCs w:val="24"/>
    </w:rPr>
  </w:style>
  <w:style w:type="paragraph" w:styleId="af5">
    <w:name w:val="List Paragraph"/>
    <w:basedOn w:val="a"/>
    <w:uiPriority w:val="34"/>
    <w:qFormat/>
    <w:rsid w:val="00D06896"/>
    <w:pPr>
      <w:adjustRightInd/>
      <w:ind w:firstLineChars="200" w:firstLine="420"/>
      <w:textAlignment w:val="auto"/>
    </w:pPr>
    <w:rPr>
      <w:rFonts w:ascii="Arial" w:eastAsia="黑体" w:hAnsi="Arial"/>
      <w:szCs w:val="22"/>
    </w:rPr>
  </w:style>
  <w:style w:type="character" w:styleId="af6">
    <w:name w:val="Hyperlink"/>
    <w:uiPriority w:val="99"/>
    <w:unhideWhenUsed/>
    <w:rsid w:val="00D06896"/>
    <w:rPr>
      <w:color w:val="0000FF"/>
      <w:u w:val="single"/>
    </w:rPr>
  </w:style>
  <w:style w:type="character" w:styleId="af7">
    <w:name w:val="FollowedHyperlink"/>
    <w:uiPriority w:val="99"/>
    <w:unhideWhenUsed/>
    <w:rsid w:val="00D06896"/>
    <w:rPr>
      <w:color w:val="800080"/>
      <w:u w:val="single"/>
    </w:rPr>
  </w:style>
  <w:style w:type="paragraph" w:styleId="af8">
    <w:name w:val="Title"/>
    <w:basedOn w:val="a"/>
    <w:next w:val="a"/>
    <w:link w:val="14"/>
    <w:qFormat/>
    <w:rsid w:val="00D06896"/>
    <w:pPr>
      <w:spacing w:before="240" w:after="60"/>
      <w:jc w:val="center"/>
      <w:outlineLvl w:val="0"/>
    </w:pPr>
    <w:rPr>
      <w:rFonts w:ascii="Arial" w:hAnsi="Arial"/>
      <w:b/>
      <w:bCs/>
      <w:sz w:val="32"/>
      <w:szCs w:val="32"/>
      <w:lang w:val="x-none" w:eastAsia="x-none"/>
    </w:rPr>
  </w:style>
  <w:style w:type="character" w:customStyle="1" w:styleId="af9">
    <w:name w:val="标题 字符"/>
    <w:basedOn w:val="a1"/>
    <w:uiPriority w:val="10"/>
    <w:rsid w:val="00D06896"/>
    <w:rPr>
      <w:rFonts w:asciiTheme="majorHAnsi" w:eastAsiaTheme="majorEastAsia" w:hAnsiTheme="majorHAnsi" w:cstheme="majorBidi"/>
      <w:b/>
      <w:bCs/>
      <w:sz w:val="32"/>
      <w:szCs w:val="32"/>
    </w:rPr>
  </w:style>
  <w:style w:type="character" w:customStyle="1" w:styleId="14">
    <w:name w:val="标题 字符1"/>
    <w:link w:val="af8"/>
    <w:rsid w:val="00D06896"/>
    <w:rPr>
      <w:rFonts w:ascii="Arial" w:eastAsia="宋体" w:hAnsi="Arial" w:cs="Times New Roman"/>
      <w:b/>
      <w:bCs/>
      <w:sz w:val="32"/>
      <w:szCs w:val="32"/>
      <w:lang w:val="x-none" w:eastAsia="x-none"/>
    </w:rPr>
  </w:style>
  <w:style w:type="table" w:styleId="afa">
    <w:name w:val="Table Grid"/>
    <w:basedOn w:val="a2"/>
    <w:rsid w:val="00D06896"/>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
    <w:next w:val="a"/>
    <w:link w:val="afc"/>
    <w:qFormat/>
    <w:rsid w:val="00D06896"/>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c">
    <w:name w:val="副标题 字符"/>
    <w:basedOn w:val="a1"/>
    <w:link w:val="afb"/>
    <w:rsid w:val="00D06896"/>
    <w:rPr>
      <w:rFonts w:ascii="Cambria" w:eastAsia="宋体" w:hAnsi="Cambria" w:cs="Times New Roman"/>
      <w:b/>
      <w:bCs/>
      <w:kern w:val="28"/>
      <w:sz w:val="32"/>
      <w:szCs w:val="32"/>
    </w:rPr>
  </w:style>
  <w:style w:type="paragraph" w:styleId="15">
    <w:name w:val="toc 1"/>
    <w:basedOn w:val="a"/>
    <w:next w:val="a"/>
    <w:autoRedefine/>
    <w:uiPriority w:val="39"/>
    <w:qFormat/>
    <w:rsid w:val="00D06896"/>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D06896"/>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D06896"/>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D06896"/>
    <w:pPr>
      <w:tabs>
        <w:tab w:val="right" w:leader="dot" w:pos="8789"/>
      </w:tabs>
      <w:ind w:leftChars="400" w:left="840"/>
    </w:pPr>
  </w:style>
  <w:style w:type="character" w:styleId="afd">
    <w:name w:val="annotation reference"/>
    <w:semiHidden/>
    <w:rsid w:val="00D06896"/>
    <w:rPr>
      <w:sz w:val="21"/>
      <w:szCs w:val="21"/>
    </w:rPr>
  </w:style>
  <w:style w:type="paragraph" w:styleId="afe">
    <w:name w:val="annotation text"/>
    <w:basedOn w:val="a"/>
    <w:link w:val="aff"/>
    <w:semiHidden/>
    <w:rsid w:val="00D06896"/>
    <w:pPr>
      <w:jc w:val="left"/>
    </w:pPr>
  </w:style>
  <w:style w:type="character" w:customStyle="1" w:styleId="aff">
    <w:name w:val="批注文字 字符"/>
    <w:basedOn w:val="a1"/>
    <w:link w:val="afe"/>
    <w:semiHidden/>
    <w:qFormat/>
    <w:rsid w:val="00D06896"/>
    <w:rPr>
      <w:rFonts w:ascii="Times New Roman" w:eastAsia="宋体" w:hAnsi="Times New Roman" w:cs="Times New Roman"/>
      <w:szCs w:val="21"/>
    </w:rPr>
  </w:style>
  <w:style w:type="paragraph" w:styleId="aff0">
    <w:name w:val="annotation subject"/>
    <w:basedOn w:val="afe"/>
    <w:next w:val="afe"/>
    <w:link w:val="aff1"/>
    <w:semiHidden/>
    <w:rsid w:val="00D06896"/>
    <w:rPr>
      <w:b/>
      <w:bCs/>
    </w:rPr>
  </w:style>
  <w:style w:type="character" w:customStyle="1" w:styleId="aff1">
    <w:name w:val="批注主题 字符"/>
    <w:basedOn w:val="aff"/>
    <w:link w:val="aff0"/>
    <w:semiHidden/>
    <w:rsid w:val="00D06896"/>
    <w:rPr>
      <w:rFonts w:ascii="Times New Roman" w:eastAsia="宋体" w:hAnsi="Times New Roman" w:cs="Times New Roman"/>
      <w:b/>
      <w:bCs/>
      <w:szCs w:val="21"/>
    </w:rPr>
  </w:style>
  <w:style w:type="paragraph" w:styleId="HTML">
    <w:name w:val="HTML Preformatted"/>
    <w:basedOn w:val="a"/>
    <w:link w:val="HTML1"/>
    <w:uiPriority w:val="99"/>
    <w:unhideWhenUsed/>
    <w:rsid w:val="00D068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D06896"/>
    <w:rPr>
      <w:rFonts w:ascii="Courier New" w:eastAsia="宋体" w:hAnsi="Courier New" w:cs="Courier New"/>
      <w:sz w:val="20"/>
      <w:szCs w:val="20"/>
    </w:rPr>
  </w:style>
  <w:style w:type="character" w:customStyle="1" w:styleId="HTML1">
    <w:name w:val="HTML 预设格式 字符1"/>
    <w:link w:val="HTML"/>
    <w:uiPriority w:val="99"/>
    <w:rsid w:val="00D06896"/>
    <w:rPr>
      <w:rFonts w:ascii="宋体" w:eastAsia="宋体" w:hAnsi="宋体" w:cs="Times New Roman"/>
      <w:kern w:val="0"/>
      <w:sz w:val="24"/>
      <w:szCs w:val="24"/>
      <w:lang w:val="x-none" w:eastAsia="x-none"/>
    </w:rPr>
  </w:style>
  <w:style w:type="character" w:customStyle="1" w:styleId="apple-converted-space">
    <w:name w:val="apple-converted-space"/>
    <w:rsid w:val="00D06896"/>
  </w:style>
  <w:style w:type="paragraph" w:customStyle="1" w:styleId="16">
    <w:name w:val="列出段落1"/>
    <w:basedOn w:val="a"/>
    <w:uiPriority w:val="34"/>
    <w:qFormat/>
    <w:rsid w:val="00D06896"/>
    <w:pPr>
      <w:ind w:firstLineChars="200" w:firstLine="420"/>
    </w:pPr>
  </w:style>
  <w:style w:type="paragraph" w:styleId="aff2">
    <w:name w:val="No Spacing"/>
    <w:uiPriority w:val="1"/>
    <w:qFormat/>
    <w:rsid w:val="007F2B3F"/>
    <w:pPr>
      <w:widowControl w:val="0"/>
      <w:adjustRightInd w:val="0"/>
      <w:jc w:val="both"/>
      <w:textAlignment w:val="baseline"/>
    </w:pPr>
    <w:rPr>
      <w:rFonts w:ascii="Times New Roman" w:eastAsia="宋体" w:hAnsi="Times New Roman" w:cs="Times New Roman"/>
      <w:szCs w:val="21"/>
    </w:rPr>
  </w:style>
  <w:style w:type="table" w:customStyle="1" w:styleId="17">
    <w:name w:val="网格型1"/>
    <w:basedOn w:val="a2"/>
    <w:uiPriority w:val="59"/>
    <w:rsid w:val="009A1B1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Placeholder Text"/>
    <w:basedOn w:val="a1"/>
    <w:uiPriority w:val="99"/>
    <w:semiHidden/>
    <w:rsid w:val="008C0FE8"/>
    <w:rPr>
      <w:color w:val="808080"/>
    </w:rPr>
  </w:style>
  <w:style w:type="character" w:customStyle="1" w:styleId="MTEquationSection">
    <w:name w:val="MTEquationSection"/>
    <w:basedOn w:val="a1"/>
    <w:rsid w:val="00D849A8"/>
    <w:rPr>
      <w:rFonts w:eastAsia="黑体" w:cs="Arial"/>
      <w:b/>
      <w:vanish/>
      <w:color w:val="FF0000"/>
      <w:sz w:val="36"/>
      <w:szCs w:val="36"/>
    </w:rPr>
  </w:style>
  <w:style w:type="paragraph" w:customStyle="1" w:styleId="MTDisplayEquation">
    <w:name w:val="MTDisplayEquation"/>
    <w:basedOn w:val="a0"/>
    <w:next w:val="a"/>
    <w:link w:val="MTDisplayEquation0"/>
    <w:rsid w:val="00D849A8"/>
    <w:pPr>
      <w:tabs>
        <w:tab w:val="center" w:pos="4160"/>
        <w:tab w:val="right" w:pos="8300"/>
      </w:tabs>
      <w:jc w:val="center"/>
    </w:pPr>
    <w:rPr>
      <w:lang w:val="x-none"/>
    </w:rPr>
  </w:style>
  <w:style w:type="character" w:customStyle="1" w:styleId="ad">
    <w:name w:val="正文缩进 字符"/>
    <w:basedOn w:val="a1"/>
    <w:link w:val="a0"/>
    <w:rsid w:val="00D849A8"/>
    <w:rPr>
      <w:rFonts w:ascii="Times New Roman" w:eastAsia="宋体" w:hAnsi="Times New Roman" w:cs="Times New Roman"/>
      <w:szCs w:val="21"/>
    </w:rPr>
  </w:style>
  <w:style w:type="character" w:customStyle="1" w:styleId="MTDisplayEquation0">
    <w:name w:val="MTDisplayEquation 字符"/>
    <w:basedOn w:val="ad"/>
    <w:link w:val="MTDisplayEquation"/>
    <w:rsid w:val="00D849A8"/>
    <w:rPr>
      <w:rFonts w:ascii="Times New Roman" w:eastAsia="宋体" w:hAnsi="Times New Roman" w:cs="Times New Roman"/>
      <w:szCs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8876">
      <w:bodyDiv w:val="1"/>
      <w:marLeft w:val="0"/>
      <w:marRight w:val="0"/>
      <w:marTop w:val="0"/>
      <w:marBottom w:val="0"/>
      <w:divBdr>
        <w:top w:val="none" w:sz="0" w:space="0" w:color="auto"/>
        <w:left w:val="none" w:sz="0" w:space="0" w:color="auto"/>
        <w:bottom w:val="none" w:sz="0" w:space="0" w:color="auto"/>
        <w:right w:val="none" w:sz="0" w:space="0" w:color="auto"/>
      </w:divBdr>
    </w:div>
    <w:div w:id="222982681">
      <w:bodyDiv w:val="1"/>
      <w:marLeft w:val="0"/>
      <w:marRight w:val="0"/>
      <w:marTop w:val="0"/>
      <w:marBottom w:val="0"/>
      <w:divBdr>
        <w:top w:val="none" w:sz="0" w:space="0" w:color="auto"/>
        <w:left w:val="none" w:sz="0" w:space="0" w:color="auto"/>
        <w:bottom w:val="none" w:sz="0" w:space="0" w:color="auto"/>
        <w:right w:val="none" w:sz="0" w:space="0" w:color="auto"/>
      </w:divBdr>
    </w:div>
    <w:div w:id="1042706865">
      <w:bodyDiv w:val="1"/>
      <w:marLeft w:val="0"/>
      <w:marRight w:val="0"/>
      <w:marTop w:val="0"/>
      <w:marBottom w:val="0"/>
      <w:divBdr>
        <w:top w:val="none" w:sz="0" w:space="0" w:color="auto"/>
        <w:left w:val="none" w:sz="0" w:space="0" w:color="auto"/>
        <w:bottom w:val="none" w:sz="0" w:space="0" w:color="auto"/>
        <w:right w:val="none" w:sz="0" w:space="0" w:color="auto"/>
      </w:divBdr>
    </w:div>
    <w:div w:id="1466656637">
      <w:bodyDiv w:val="1"/>
      <w:marLeft w:val="0"/>
      <w:marRight w:val="0"/>
      <w:marTop w:val="0"/>
      <w:marBottom w:val="0"/>
      <w:divBdr>
        <w:top w:val="none" w:sz="0" w:space="0" w:color="auto"/>
        <w:left w:val="none" w:sz="0" w:space="0" w:color="auto"/>
        <w:bottom w:val="none" w:sz="0" w:space="0" w:color="auto"/>
        <w:right w:val="none" w:sz="0" w:space="0" w:color="auto"/>
      </w:divBdr>
    </w:div>
    <w:div w:id="16945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9.emf"/><Relationship Id="rId34" Type="http://schemas.openxmlformats.org/officeDocument/2006/relationships/package" Target="embeddings/Microsoft_Visio_Drawing8.vsdx"/><Relationship Id="rId42" Type="http://schemas.openxmlformats.org/officeDocument/2006/relationships/hyperlink" Target="http://baike.baidu.com/view/5981041.htm" TargetMode="External"/><Relationship Id="rId47" Type="http://schemas.openxmlformats.org/officeDocument/2006/relationships/package" Target="embeddings/Microsoft_Visio_Drawing10.vsdx"/><Relationship Id="rId50" Type="http://schemas.openxmlformats.org/officeDocument/2006/relationships/comments" Target="comments.xml"/><Relationship Id="rId55" Type="http://schemas.openxmlformats.org/officeDocument/2006/relationships/package" Target="embeddings/Microsoft_Visio_Drawing12.vsdx"/><Relationship Id="rId63" Type="http://schemas.openxmlformats.org/officeDocument/2006/relationships/image" Target="media/image28.png"/><Relationship Id="rId68" Type="http://schemas.openxmlformats.org/officeDocument/2006/relationships/image" Target="media/image32.emf"/><Relationship Id="rId76" Type="http://schemas.openxmlformats.org/officeDocument/2006/relationships/package" Target="embeddings/Microsoft_Visio_Drawing18.vsdx"/><Relationship Id="rId84" Type="http://schemas.openxmlformats.org/officeDocument/2006/relationships/package" Target="embeddings/Microsoft_Visio_Drawing20.vsdx"/><Relationship Id="rId89" Type="http://schemas.openxmlformats.org/officeDocument/2006/relationships/image" Target="media/image45.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hyperlink" Target="http://bbs.railcn.net/forum-44-1.html" TargetMode="Externa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hyperlink" Target="http://baike.baidu.com/view/64741.htm" TargetMode="External"/><Relationship Id="rId40" Type="http://schemas.openxmlformats.org/officeDocument/2006/relationships/hyperlink" Target="http://baike.baidu.com/view/4918.htm" TargetMode="External"/><Relationship Id="rId45" Type="http://schemas.openxmlformats.org/officeDocument/2006/relationships/package" Target="embeddings/Microsoft_Visio_Drawing9.vsdx"/><Relationship Id="rId53" Type="http://schemas.openxmlformats.org/officeDocument/2006/relationships/package" Target="embeddings/Microsoft_Visio_Drawing11.vsdx"/><Relationship Id="rId58" Type="http://schemas.openxmlformats.org/officeDocument/2006/relationships/image" Target="media/image23.png"/><Relationship Id="rId66" Type="http://schemas.openxmlformats.org/officeDocument/2006/relationships/image" Target="media/image31.emf"/><Relationship Id="rId74" Type="http://schemas.openxmlformats.org/officeDocument/2006/relationships/image" Target="media/image35.png"/><Relationship Id="rId79" Type="http://schemas.openxmlformats.org/officeDocument/2006/relationships/image" Target="media/image38.wmf"/><Relationship Id="rId87"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oleObject" Target="embeddings/oleObject2.bin"/><Relationship Id="rId90" Type="http://schemas.openxmlformats.org/officeDocument/2006/relationships/image" Target="media/image46.png"/><Relationship Id="rId95" Type="http://schemas.openxmlformats.org/officeDocument/2006/relationships/oleObject" Target="embeddings/oleObject3.bin"/><Relationship Id="rId19" Type="http://schemas.openxmlformats.org/officeDocument/2006/relationships/image" Target="media/image8.emf"/><Relationship Id="rId14" Type="http://schemas.openxmlformats.org/officeDocument/2006/relationships/image" Target="media/image4.emf"/><Relationship Id="rId22" Type="http://schemas.openxmlformats.org/officeDocument/2006/relationships/package" Target="embeddings/Microsoft_Visio_Drawing2.vsdx"/><Relationship Id="rId27" Type="http://schemas.openxmlformats.org/officeDocument/2006/relationships/image" Target="media/image12.emf"/><Relationship Id="rId30" Type="http://schemas.openxmlformats.org/officeDocument/2006/relationships/package" Target="embeddings/Microsoft_Visio_Drawing6.vsdx"/><Relationship Id="rId35" Type="http://schemas.openxmlformats.org/officeDocument/2006/relationships/hyperlink" Target="http://baike.baidu.com/view/3626781.htm" TargetMode="External"/><Relationship Id="rId43" Type="http://schemas.openxmlformats.org/officeDocument/2006/relationships/hyperlink" Target="http://baike.baidu.com/view/539565.htm" TargetMode="External"/><Relationship Id="rId48" Type="http://schemas.openxmlformats.org/officeDocument/2006/relationships/image" Target="media/image18.wmf"/><Relationship Id="rId56" Type="http://schemas.openxmlformats.org/officeDocument/2006/relationships/image" Target="media/image22.emf"/><Relationship Id="rId64" Type="http://schemas.openxmlformats.org/officeDocument/2006/relationships/image" Target="media/image29.png"/><Relationship Id="rId69" Type="http://schemas.openxmlformats.org/officeDocument/2006/relationships/package" Target="embeddings/Microsoft_Visio_Drawing15.vsdx"/><Relationship Id="rId77" Type="http://schemas.openxmlformats.org/officeDocument/2006/relationships/image" Target="media/image37.emf"/><Relationship Id="rId8" Type="http://schemas.openxmlformats.org/officeDocument/2006/relationships/header" Target="header1.xml"/><Relationship Id="rId51" Type="http://schemas.microsoft.com/office/2011/relationships/commentsExtended" Target="commentsExtended.xml"/><Relationship Id="rId72" Type="http://schemas.openxmlformats.org/officeDocument/2006/relationships/image" Target="media/image34.emf"/><Relationship Id="rId80" Type="http://schemas.openxmlformats.org/officeDocument/2006/relationships/oleObject" Target="embeddings/oleObject1.bin"/><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hyperlink" Target="http://baike.baidu.com/view/3565.htm" TargetMode="External"/><Relationship Id="rId46" Type="http://schemas.openxmlformats.org/officeDocument/2006/relationships/image" Target="media/image17.emf"/><Relationship Id="rId59" Type="http://schemas.openxmlformats.org/officeDocument/2006/relationships/image" Target="media/image24.png"/><Relationship Id="rId67" Type="http://schemas.openxmlformats.org/officeDocument/2006/relationships/package" Target="embeddings/Microsoft_Visio_Drawing14.vsdx"/><Relationship Id="rId20" Type="http://schemas.openxmlformats.org/officeDocument/2006/relationships/package" Target="embeddings/Microsoft_Visio_Drawing1.vsdx"/><Relationship Id="rId41" Type="http://schemas.openxmlformats.org/officeDocument/2006/relationships/hyperlink" Target="http://baike.baidu.com/view/6431.htm" TargetMode="External"/><Relationship Id="rId54" Type="http://schemas.openxmlformats.org/officeDocument/2006/relationships/image" Target="media/image21.emf"/><Relationship Id="rId62" Type="http://schemas.openxmlformats.org/officeDocument/2006/relationships/image" Target="media/image27.png"/><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package" Target="embeddings/Microsoft_Visio_Drawing5.vsdx"/><Relationship Id="rId36" Type="http://schemas.openxmlformats.org/officeDocument/2006/relationships/hyperlink" Target="http://baike.baidu.com/view/2398.htm" TargetMode="External"/><Relationship Id="rId49" Type="http://schemas.openxmlformats.org/officeDocument/2006/relationships/image" Target="media/image19.wmf"/><Relationship Id="rId57" Type="http://schemas.openxmlformats.org/officeDocument/2006/relationships/package" Target="embeddings/Microsoft_Visio_Drawing13.vsdx"/><Relationship Id="rId10" Type="http://schemas.openxmlformats.org/officeDocument/2006/relationships/hyperlink" Target="http://baike.baidu.com/item/%E4%B8%B2%E8%A1%8C%E9%80%9A%E4%BF%A1%E5%8D%8F%E8%AE%AE" TargetMode="External"/><Relationship Id="rId31" Type="http://schemas.openxmlformats.org/officeDocument/2006/relationships/image" Target="media/image14.emf"/><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package" Target="embeddings/Microsoft_Visio_Drawing17.vsdx"/><Relationship Id="rId78" Type="http://schemas.openxmlformats.org/officeDocument/2006/relationships/package" Target="embeddings/Microsoft_Visio_Drawing19.vsdx"/><Relationship Id="rId81" Type="http://schemas.openxmlformats.org/officeDocument/2006/relationships/image" Target="media/image39.wmf"/><Relationship Id="rId86" Type="http://schemas.openxmlformats.org/officeDocument/2006/relationships/image" Target="media/image42.jpeg"/><Relationship Id="rId94"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package" Target="embeddings/Microsoft_Visio_Drawing.vsdx"/><Relationship Id="rId39" Type="http://schemas.openxmlformats.org/officeDocument/2006/relationships/hyperlink" Target="http://baike.baidu.com/view/3762.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02016-B360-467A-8CC8-44D6D6270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12554</TotalTime>
  <Pages>64</Pages>
  <Words>7505</Words>
  <Characters>42779</Characters>
  <Application>Microsoft Office Word</Application>
  <DocSecurity>0</DocSecurity>
  <Lines>356</Lines>
  <Paragraphs>100</Paragraphs>
  <ScaleCrop>false</ScaleCrop>
  <Company/>
  <LinksUpToDate>false</LinksUpToDate>
  <CharactersWithSpaces>50184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Wen</dc:creator>
  <cp:keywords/>
  <dc:description/>
  <cp:lastModifiedBy>Quan Wen</cp:lastModifiedBy>
  <cp:revision>2898</cp:revision>
  <dcterms:created xsi:type="dcterms:W3CDTF">2017-05-08T10:46:00Z</dcterms:created>
  <dcterms:modified xsi:type="dcterms:W3CDTF">2017-06-10T20:09:00Z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